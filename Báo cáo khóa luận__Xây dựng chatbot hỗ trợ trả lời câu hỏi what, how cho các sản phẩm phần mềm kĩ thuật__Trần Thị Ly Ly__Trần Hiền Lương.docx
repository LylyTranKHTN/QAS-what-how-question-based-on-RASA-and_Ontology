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08E62" w14:textId="77777777" w:rsidR="00081571" w:rsidRPr="00A9201D" w:rsidRDefault="00074F6B" w:rsidP="007D3873">
      <w:pPr>
        <w:tabs>
          <w:tab w:val="left" w:pos="450"/>
        </w:tabs>
        <w:jc w:val="both"/>
        <w:rPr>
          <w:rFonts w:ascii="Times New Roman" w:hAnsi="Times New Roman" w:cs="Times New Roman"/>
          <w:sz w:val="26"/>
          <w:szCs w:val="26"/>
        </w:rPr>
      </w:pPr>
      <w:r w:rsidRPr="00A9201D">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089B52A" wp14:editId="7DF7EF89">
                <wp:simplePos x="0" y="0"/>
                <wp:positionH relativeFrom="margin">
                  <wp:align>right</wp:align>
                </wp:positionH>
                <wp:positionV relativeFrom="paragraph">
                  <wp:posOffset>0</wp:posOffset>
                </wp:positionV>
                <wp:extent cx="5924550" cy="7910423"/>
                <wp:effectExtent l="0" t="0" r="19050" b="14605"/>
                <wp:wrapNone/>
                <wp:docPr id="1" name="Text Box 1"/>
                <wp:cNvGraphicFramePr/>
                <a:graphic xmlns:a="http://schemas.openxmlformats.org/drawingml/2006/main">
                  <a:graphicData uri="http://schemas.microsoft.com/office/word/2010/wordprocessingShape">
                    <wps:wsp>
                      <wps:cNvSpPr txBox="1"/>
                      <wps:spPr>
                        <a:xfrm>
                          <a:off x="0" y="0"/>
                          <a:ext cx="5924550" cy="7910423"/>
                        </a:xfrm>
                        <a:prstGeom prst="rect">
                          <a:avLst/>
                        </a:prstGeom>
                        <a:solidFill>
                          <a:schemeClr val="lt1"/>
                        </a:solidFill>
                        <a:ln w="6350">
                          <a:solidFill>
                            <a:prstClr val="black"/>
                          </a:solidFill>
                        </a:ln>
                      </wps:spPr>
                      <wps:txbx>
                        <w:txbxContent>
                          <w:p w14:paraId="00B00BE7" w14:textId="77777777" w:rsidR="009E4E78" w:rsidRPr="00074F6B" w:rsidRDefault="009E4E78" w:rsidP="00074F6B">
                            <w:pPr>
                              <w:jc w:val="center"/>
                              <w:rPr>
                                <w:rFonts w:ascii="Arial" w:hAnsi="Arial" w:cs="Arial"/>
                                <w:b/>
                                <w:sz w:val="32"/>
                              </w:rPr>
                            </w:pPr>
                            <w:r w:rsidRPr="00074F6B">
                              <w:rPr>
                                <w:rFonts w:ascii="Arial" w:hAnsi="Arial" w:cs="Arial"/>
                                <w:b/>
                                <w:sz w:val="32"/>
                              </w:rPr>
                              <w:t>TRƯỜNG ĐẠI HỌC KHOA HỌC TỰ NHIÊN</w:t>
                            </w:r>
                          </w:p>
                          <w:p w14:paraId="7CC53EB5" w14:textId="77777777" w:rsidR="009E4E78" w:rsidRPr="00074F6B" w:rsidRDefault="009E4E78" w:rsidP="00074F6B">
                            <w:pPr>
                              <w:jc w:val="center"/>
                              <w:rPr>
                                <w:rFonts w:ascii="Arial" w:hAnsi="Arial" w:cs="Arial"/>
                                <w:b/>
                                <w:sz w:val="32"/>
                              </w:rPr>
                            </w:pPr>
                            <w:r w:rsidRPr="00074F6B">
                              <w:rPr>
                                <w:rFonts w:ascii="Arial" w:hAnsi="Arial" w:cs="Arial"/>
                                <w:b/>
                                <w:sz w:val="32"/>
                              </w:rPr>
                              <w:t>KHOA CÔNG NGHỆ THÔNG TIN</w:t>
                            </w:r>
                          </w:p>
                          <w:p w14:paraId="3603A2E3" w14:textId="77777777" w:rsidR="009E4E78" w:rsidRPr="00074F6B" w:rsidRDefault="009E4E78" w:rsidP="00074F6B">
                            <w:pPr>
                              <w:jc w:val="center"/>
                              <w:rPr>
                                <w:rFonts w:ascii="Arial" w:hAnsi="Arial" w:cs="Arial"/>
                                <w:b/>
                                <w:sz w:val="32"/>
                              </w:rPr>
                            </w:pPr>
                            <w:r w:rsidRPr="00074F6B">
                              <w:rPr>
                                <w:rFonts w:ascii="Arial" w:hAnsi="Arial" w:cs="Arial"/>
                                <w:b/>
                                <w:sz w:val="32"/>
                              </w:rPr>
                              <w:t>BỘ MÔN HỆ THỐNG THÔNG TIN</w:t>
                            </w:r>
                          </w:p>
                          <w:p w14:paraId="448CAA84" w14:textId="77777777" w:rsidR="009E4E78" w:rsidRDefault="009E4E78" w:rsidP="00AA02C8">
                            <w:pPr>
                              <w:rPr>
                                <w:rFonts w:ascii="Arial" w:hAnsi="Arial" w:cs="Arial"/>
                                <w:b/>
                              </w:rPr>
                            </w:pPr>
                          </w:p>
                          <w:p w14:paraId="637671CD" w14:textId="77777777" w:rsidR="009E4E78" w:rsidRPr="00074F6B" w:rsidRDefault="009E4E78" w:rsidP="00074F6B">
                            <w:pPr>
                              <w:jc w:val="center"/>
                              <w:rPr>
                                <w:rFonts w:ascii="Arial" w:hAnsi="Arial" w:cs="Arial"/>
                                <w:b/>
                              </w:rPr>
                            </w:pPr>
                          </w:p>
                          <w:p w14:paraId="51F8BC3C"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TRẦN THỊ LY LY – 1512312</w:t>
                            </w:r>
                          </w:p>
                          <w:p w14:paraId="4E5A1FD0"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TRẦN HIỀN LƯƠNG – 1512308</w:t>
                            </w:r>
                          </w:p>
                          <w:p w14:paraId="72835C7B" w14:textId="77777777" w:rsidR="009E4E78" w:rsidRDefault="009E4E78" w:rsidP="00074F6B">
                            <w:pPr>
                              <w:jc w:val="center"/>
                              <w:rPr>
                                <w:rFonts w:ascii="Arial" w:hAnsi="Arial" w:cs="Arial"/>
                                <w:sz w:val="24"/>
                              </w:rPr>
                            </w:pPr>
                          </w:p>
                          <w:p w14:paraId="347FC66E" w14:textId="77777777" w:rsidR="009E4E78" w:rsidRDefault="009E4E78" w:rsidP="00074F6B">
                            <w:pPr>
                              <w:jc w:val="center"/>
                              <w:rPr>
                                <w:rFonts w:ascii="Arial" w:hAnsi="Arial" w:cs="Arial"/>
                                <w:sz w:val="24"/>
                              </w:rPr>
                            </w:pPr>
                          </w:p>
                          <w:p w14:paraId="24EC4B98" w14:textId="77777777" w:rsidR="009E4E78" w:rsidRPr="00074F6B" w:rsidRDefault="009E4E78" w:rsidP="00074F6B">
                            <w:pPr>
                              <w:jc w:val="center"/>
                              <w:rPr>
                                <w:rFonts w:ascii="Arial" w:hAnsi="Arial" w:cs="Arial"/>
                                <w:sz w:val="24"/>
                              </w:rPr>
                            </w:pPr>
                          </w:p>
                          <w:p w14:paraId="181CD3B3" w14:textId="77777777" w:rsidR="009E4E78" w:rsidRDefault="009E4E78" w:rsidP="00074F6B">
                            <w:pPr>
                              <w:jc w:val="center"/>
                              <w:rPr>
                                <w:rFonts w:ascii="Arial" w:hAnsi="Arial" w:cs="Arial"/>
                                <w:b/>
                                <w:sz w:val="32"/>
                              </w:rPr>
                            </w:pPr>
                            <w:r w:rsidRPr="00074F6B">
                              <w:rPr>
                                <w:rFonts w:ascii="Arial" w:hAnsi="Arial" w:cs="Arial"/>
                                <w:b/>
                                <w:sz w:val="32"/>
                              </w:rPr>
                              <w:t xml:space="preserve">XÂY DỰNG HỆ </w:t>
                            </w:r>
                            <w:r>
                              <w:rPr>
                                <w:rFonts w:ascii="Arial" w:hAnsi="Arial" w:cs="Arial"/>
                                <w:b/>
                                <w:sz w:val="32"/>
                              </w:rPr>
                              <w:t>THỐNG CHATBOT HỖ TRỢ HỎI ĐÁP CHO CÁC ỨNG DỤNG TRONG LĨNH VỰC KĨ THUẬT TẬP TRUNG VÀO CÂU HỎI WHAT – HOW</w:t>
                            </w:r>
                          </w:p>
                          <w:p w14:paraId="24F22676" w14:textId="77777777" w:rsidR="009E4E78" w:rsidRDefault="009E4E78" w:rsidP="00074F6B">
                            <w:pPr>
                              <w:jc w:val="center"/>
                              <w:rPr>
                                <w:rFonts w:ascii="Arial" w:hAnsi="Arial" w:cs="Arial"/>
                                <w:b/>
                                <w:sz w:val="32"/>
                              </w:rPr>
                            </w:pPr>
                          </w:p>
                          <w:p w14:paraId="78BA4BB0" w14:textId="77777777" w:rsidR="009E4E78" w:rsidRDefault="009E4E78" w:rsidP="00074F6B">
                            <w:pPr>
                              <w:jc w:val="center"/>
                              <w:rPr>
                                <w:rFonts w:ascii="Arial" w:hAnsi="Arial" w:cs="Arial"/>
                                <w:b/>
                                <w:sz w:val="32"/>
                              </w:rPr>
                            </w:pPr>
                          </w:p>
                          <w:p w14:paraId="1DF6A270"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KHÓA LUẬN TỐT NGHIỆP CỬ NHÂN CNTT</w:t>
                            </w:r>
                          </w:p>
                          <w:p w14:paraId="19C27423" w14:textId="77777777" w:rsidR="009E4E78" w:rsidRDefault="009E4E78" w:rsidP="00074F6B">
                            <w:pPr>
                              <w:rPr>
                                <w:rFonts w:ascii="Arial" w:hAnsi="Arial" w:cs="Arial"/>
                              </w:rPr>
                            </w:pPr>
                          </w:p>
                          <w:p w14:paraId="53EE2733" w14:textId="77777777" w:rsidR="009E4E78" w:rsidRDefault="009E4E78" w:rsidP="00074F6B">
                            <w:pPr>
                              <w:rPr>
                                <w:rFonts w:ascii="Arial" w:hAnsi="Arial" w:cs="Arial"/>
                              </w:rPr>
                            </w:pPr>
                          </w:p>
                          <w:p w14:paraId="7262AA1D" w14:textId="77777777" w:rsidR="009E4E78" w:rsidRPr="00074F6B" w:rsidRDefault="009E4E78" w:rsidP="00074F6B">
                            <w:pPr>
                              <w:jc w:val="center"/>
                              <w:rPr>
                                <w:rFonts w:ascii="Arial" w:hAnsi="Arial" w:cs="Arial"/>
                                <w:b/>
                                <w:sz w:val="24"/>
                              </w:rPr>
                            </w:pPr>
                          </w:p>
                          <w:p w14:paraId="4E250B87"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GIÁO VIÊN HƯỚNG DẪN</w:t>
                            </w:r>
                          </w:p>
                          <w:p w14:paraId="7E381095"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TS. PHẠM NGUYỄN CƯƠNG</w:t>
                            </w:r>
                          </w:p>
                          <w:p w14:paraId="47E11C77" w14:textId="77777777" w:rsidR="009E4E78" w:rsidRPr="00081571" w:rsidRDefault="009E4E78" w:rsidP="00074F6B">
                            <w:pPr>
                              <w:jc w:val="center"/>
                              <w:rPr>
                                <w:rFonts w:ascii="Times New Roman" w:hAnsi="Times New Roman" w:cs="Times New Roman"/>
                                <w:b/>
                                <w:sz w:val="28"/>
                              </w:rPr>
                            </w:pPr>
                          </w:p>
                          <w:p w14:paraId="220DD048" w14:textId="77777777" w:rsidR="009E4E78" w:rsidRPr="00081571" w:rsidRDefault="009E4E78" w:rsidP="00074F6B">
                            <w:pPr>
                              <w:jc w:val="center"/>
                              <w:rPr>
                                <w:rFonts w:ascii="Times New Roman" w:hAnsi="Times New Roman" w:cs="Times New Roman"/>
                                <w:b/>
                                <w:sz w:val="28"/>
                              </w:rPr>
                            </w:pPr>
                          </w:p>
                          <w:p w14:paraId="06FC25D6" w14:textId="77777777" w:rsidR="009E4E78" w:rsidRPr="00081571" w:rsidRDefault="009E4E78" w:rsidP="00074F6B">
                            <w:pPr>
                              <w:jc w:val="center"/>
                              <w:rPr>
                                <w:rFonts w:ascii="Times New Roman" w:hAnsi="Times New Roman" w:cs="Times New Roman"/>
                                <w:b/>
                                <w:sz w:val="28"/>
                              </w:rPr>
                            </w:pPr>
                          </w:p>
                          <w:p w14:paraId="124447C1"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KHÓA 2015 - 2019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9B52A" id="_x0000_t202" coordsize="21600,21600" o:spt="202" path="m,l,21600r21600,l21600,xe">
                <v:stroke joinstyle="miter"/>
                <v:path gradientshapeok="t" o:connecttype="rect"/>
              </v:shapetype>
              <v:shape id="Text Box 1" o:spid="_x0000_s1026" type="#_x0000_t202" style="position:absolute;left:0;text-align:left;margin-left:415.3pt;margin-top:0;width:466.5pt;height:622.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" fillcolor="white [3201]" strokeweight=".5pt">
                <v:textbox>
                  <w:txbxContent>
                    <w:p w14:paraId="00B00BE7" w14:textId="77777777" w:rsidR="009E4E78" w:rsidRPr="00074F6B" w:rsidRDefault="009E4E78" w:rsidP="00074F6B">
                      <w:pPr>
                        <w:jc w:val="center"/>
                        <w:rPr>
                          <w:rFonts w:ascii="Arial" w:hAnsi="Arial" w:cs="Arial"/>
                          <w:b/>
                          <w:sz w:val="32"/>
                        </w:rPr>
                      </w:pPr>
                      <w:r w:rsidRPr="00074F6B">
                        <w:rPr>
                          <w:rFonts w:ascii="Arial" w:hAnsi="Arial" w:cs="Arial"/>
                          <w:b/>
                          <w:sz w:val="32"/>
                        </w:rPr>
                        <w:t>TRƯỜNG ĐẠI HỌC KHOA HỌC TỰ NHIÊN</w:t>
                      </w:r>
                    </w:p>
                    <w:p w14:paraId="7CC53EB5" w14:textId="77777777" w:rsidR="009E4E78" w:rsidRPr="00074F6B" w:rsidRDefault="009E4E78" w:rsidP="00074F6B">
                      <w:pPr>
                        <w:jc w:val="center"/>
                        <w:rPr>
                          <w:rFonts w:ascii="Arial" w:hAnsi="Arial" w:cs="Arial"/>
                          <w:b/>
                          <w:sz w:val="32"/>
                        </w:rPr>
                      </w:pPr>
                      <w:r w:rsidRPr="00074F6B">
                        <w:rPr>
                          <w:rFonts w:ascii="Arial" w:hAnsi="Arial" w:cs="Arial"/>
                          <w:b/>
                          <w:sz w:val="32"/>
                        </w:rPr>
                        <w:t>KHOA CÔNG NGHỆ THÔNG TIN</w:t>
                      </w:r>
                    </w:p>
                    <w:p w14:paraId="3603A2E3" w14:textId="77777777" w:rsidR="009E4E78" w:rsidRPr="00074F6B" w:rsidRDefault="009E4E78" w:rsidP="00074F6B">
                      <w:pPr>
                        <w:jc w:val="center"/>
                        <w:rPr>
                          <w:rFonts w:ascii="Arial" w:hAnsi="Arial" w:cs="Arial"/>
                          <w:b/>
                          <w:sz w:val="32"/>
                        </w:rPr>
                      </w:pPr>
                      <w:r w:rsidRPr="00074F6B">
                        <w:rPr>
                          <w:rFonts w:ascii="Arial" w:hAnsi="Arial" w:cs="Arial"/>
                          <w:b/>
                          <w:sz w:val="32"/>
                        </w:rPr>
                        <w:t>BỘ MÔN HỆ THỐNG THÔNG TIN</w:t>
                      </w:r>
                    </w:p>
                    <w:p w14:paraId="448CAA84" w14:textId="77777777" w:rsidR="009E4E78" w:rsidRDefault="009E4E78" w:rsidP="00AA02C8">
                      <w:pPr>
                        <w:rPr>
                          <w:rFonts w:ascii="Arial" w:hAnsi="Arial" w:cs="Arial"/>
                          <w:b/>
                        </w:rPr>
                      </w:pPr>
                    </w:p>
                    <w:p w14:paraId="637671CD" w14:textId="77777777" w:rsidR="009E4E78" w:rsidRPr="00074F6B" w:rsidRDefault="009E4E78" w:rsidP="00074F6B">
                      <w:pPr>
                        <w:jc w:val="center"/>
                        <w:rPr>
                          <w:rFonts w:ascii="Arial" w:hAnsi="Arial" w:cs="Arial"/>
                          <w:b/>
                        </w:rPr>
                      </w:pPr>
                    </w:p>
                    <w:p w14:paraId="51F8BC3C"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TRẦN THỊ LY LY – 1512312</w:t>
                      </w:r>
                    </w:p>
                    <w:p w14:paraId="4E5A1FD0"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TRẦN HIỀN LƯƠNG – 1512308</w:t>
                      </w:r>
                    </w:p>
                    <w:p w14:paraId="72835C7B" w14:textId="77777777" w:rsidR="009E4E78" w:rsidRDefault="009E4E78" w:rsidP="00074F6B">
                      <w:pPr>
                        <w:jc w:val="center"/>
                        <w:rPr>
                          <w:rFonts w:ascii="Arial" w:hAnsi="Arial" w:cs="Arial"/>
                          <w:sz w:val="24"/>
                        </w:rPr>
                      </w:pPr>
                    </w:p>
                    <w:p w14:paraId="347FC66E" w14:textId="77777777" w:rsidR="009E4E78" w:rsidRDefault="009E4E78" w:rsidP="00074F6B">
                      <w:pPr>
                        <w:jc w:val="center"/>
                        <w:rPr>
                          <w:rFonts w:ascii="Arial" w:hAnsi="Arial" w:cs="Arial"/>
                          <w:sz w:val="24"/>
                        </w:rPr>
                      </w:pPr>
                    </w:p>
                    <w:p w14:paraId="24EC4B98" w14:textId="77777777" w:rsidR="009E4E78" w:rsidRPr="00074F6B" w:rsidRDefault="009E4E78" w:rsidP="00074F6B">
                      <w:pPr>
                        <w:jc w:val="center"/>
                        <w:rPr>
                          <w:rFonts w:ascii="Arial" w:hAnsi="Arial" w:cs="Arial"/>
                          <w:sz w:val="24"/>
                        </w:rPr>
                      </w:pPr>
                    </w:p>
                    <w:p w14:paraId="181CD3B3" w14:textId="77777777" w:rsidR="009E4E78" w:rsidRDefault="009E4E78" w:rsidP="00074F6B">
                      <w:pPr>
                        <w:jc w:val="center"/>
                        <w:rPr>
                          <w:rFonts w:ascii="Arial" w:hAnsi="Arial" w:cs="Arial"/>
                          <w:b/>
                          <w:sz w:val="32"/>
                        </w:rPr>
                      </w:pPr>
                      <w:r w:rsidRPr="00074F6B">
                        <w:rPr>
                          <w:rFonts w:ascii="Arial" w:hAnsi="Arial" w:cs="Arial"/>
                          <w:b/>
                          <w:sz w:val="32"/>
                        </w:rPr>
                        <w:t xml:space="preserve">XÂY DỰNG HỆ </w:t>
                      </w:r>
                      <w:r>
                        <w:rPr>
                          <w:rFonts w:ascii="Arial" w:hAnsi="Arial" w:cs="Arial"/>
                          <w:b/>
                          <w:sz w:val="32"/>
                        </w:rPr>
                        <w:t>THỐNG CHATBOT HỖ TRỢ HỎI ĐÁP CHO CÁC ỨNG DỤNG TRONG LĨNH VỰC KĨ THUẬT TẬP TRUNG VÀO CÂU HỎI WHAT – HOW</w:t>
                      </w:r>
                    </w:p>
                    <w:p w14:paraId="24F22676" w14:textId="77777777" w:rsidR="009E4E78" w:rsidRDefault="009E4E78" w:rsidP="00074F6B">
                      <w:pPr>
                        <w:jc w:val="center"/>
                        <w:rPr>
                          <w:rFonts w:ascii="Arial" w:hAnsi="Arial" w:cs="Arial"/>
                          <w:b/>
                          <w:sz w:val="32"/>
                        </w:rPr>
                      </w:pPr>
                    </w:p>
                    <w:p w14:paraId="78BA4BB0" w14:textId="77777777" w:rsidR="009E4E78" w:rsidRDefault="009E4E78" w:rsidP="00074F6B">
                      <w:pPr>
                        <w:jc w:val="center"/>
                        <w:rPr>
                          <w:rFonts w:ascii="Arial" w:hAnsi="Arial" w:cs="Arial"/>
                          <w:b/>
                          <w:sz w:val="32"/>
                        </w:rPr>
                      </w:pPr>
                    </w:p>
                    <w:p w14:paraId="1DF6A270"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KHÓA LUẬN TỐT NGHIỆP CỬ NHÂN CNTT</w:t>
                      </w:r>
                    </w:p>
                    <w:p w14:paraId="19C27423" w14:textId="77777777" w:rsidR="009E4E78" w:rsidRDefault="009E4E78" w:rsidP="00074F6B">
                      <w:pPr>
                        <w:rPr>
                          <w:rFonts w:ascii="Arial" w:hAnsi="Arial" w:cs="Arial"/>
                        </w:rPr>
                      </w:pPr>
                    </w:p>
                    <w:p w14:paraId="53EE2733" w14:textId="77777777" w:rsidR="009E4E78" w:rsidRDefault="009E4E78" w:rsidP="00074F6B">
                      <w:pPr>
                        <w:rPr>
                          <w:rFonts w:ascii="Arial" w:hAnsi="Arial" w:cs="Arial"/>
                        </w:rPr>
                      </w:pPr>
                    </w:p>
                    <w:p w14:paraId="7262AA1D" w14:textId="77777777" w:rsidR="009E4E78" w:rsidRPr="00074F6B" w:rsidRDefault="009E4E78" w:rsidP="00074F6B">
                      <w:pPr>
                        <w:jc w:val="center"/>
                        <w:rPr>
                          <w:rFonts w:ascii="Arial" w:hAnsi="Arial" w:cs="Arial"/>
                          <w:b/>
                          <w:sz w:val="24"/>
                        </w:rPr>
                      </w:pPr>
                    </w:p>
                    <w:p w14:paraId="4E250B87"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GIÁO VIÊN HƯỚNG DẪN</w:t>
                      </w:r>
                    </w:p>
                    <w:p w14:paraId="7E381095"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TS. PHẠM NGUYỄN CƯƠNG</w:t>
                      </w:r>
                    </w:p>
                    <w:p w14:paraId="47E11C77" w14:textId="77777777" w:rsidR="009E4E78" w:rsidRPr="00081571" w:rsidRDefault="009E4E78" w:rsidP="00074F6B">
                      <w:pPr>
                        <w:jc w:val="center"/>
                        <w:rPr>
                          <w:rFonts w:ascii="Times New Roman" w:hAnsi="Times New Roman" w:cs="Times New Roman"/>
                          <w:b/>
                          <w:sz w:val="28"/>
                        </w:rPr>
                      </w:pPr>
                    </w:p>
                    <w:p w14:paraId="220DD048" w14:textId="77777777" w:rsidR="009E4E78" w:rsidRPr="00081571" w:rsidRDefault="009E4E78" w:rsidP="00074F6B">
                      <w:pPr>
                        <w:jc w:val="center"/>
                        <w:rPr>
                          <w:rFonts w:ascii="Times New Roman" w:hAnsi="Times New Roman" w:cs="Times New Roman"/>
                          <w:b/>
                          <w:sz w:val="28"/>
                        </w:rPr>
                      </w:pPr>
                    </w:p>
                    <w:p w14:paraId="06FC25D6" w14:textId="77777777" w:rsidR="009E4E78" w:rsidRPr="00081571" w:rsidRDefault="009E4E78" w:rsidP="00074F6B">
                      <w:pPr>
                        <w:jc w:val="center"/>
                        <w:rPr>
                          <w:rFonts w:ascii="Times New Roman" w:hAnsi="Times New Roman" w:cs="Times New Roman"/>
                          <w:b/>
                          <w:sz w:val="28"/>
                        </w:rPr>
                      </w:pPr>
                    </w:p>
                    <w:p w14:paraId="124447C1" w14:textId="77777777" w:rsidR="009E4E78" w:rsidRPr="00081571" w:rsidRDefault="009E4E78" w:rsidP="00074F6B">
                      <w:pPr>
                        <w:jc w:val="center"/>
                        <w:rPr>
                          <w:rFonts w:ascii="Times New Roman" w:hAnsi="Times New Roman" w:cs="Times New Roman"/>
                          <w:b/>
                          <w:sz w:val="28"/>
                        </w:rPr>
                      </w:pPr>
                      <w:r w:rsidRPr="00081571">
                        <w:rPr>
                          <w:rFonts w:ascii="Times New Roman" w:hAnsi="Times New Roman" w:cs="Times New Roman"/>
                          <w:b/>
                          <w:sz w:val="28"/>
                        </w:rPr>
                        <w:t>KHÓA 2015 - 2019</w:t>
                      </w:r>
                    </w:p>
                  </w:txbxContent>
                </v:textbox>
                <w10:wrap anchorx="margin"/>
              </v:shape>
            </w:pict>
          </mc:Fallback>
        </mc:AlternateContent>
      </w:r>
    </w:p>
    <w:p w14:paraId="2E93078A" w14:textId="77777777" w:rsidR="00081571" w:rsidRPr="00A9201D" w:rsidRDefault="00081571"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br w:type="page"/>
      </w:r>
    </w:p>
    <w:p w14:paraId="59950CFA" w14:textId="77777777" w:rsidR="001E3619" w:rsidRPr="00A9201D" w:rsidRDefault="00081571" w:rsidP="007D3873">
      <w:pPr>
        <w:tabs>
          <w:tab w:val="left" w:pos="450"/>
        </w:tabs>
        <w:jc w:val="both"/>
        <w:rPr>
          <w:rFonts w:ascii="Times New Roman" w:hAnsi="Times New Roman" w:cs="Times New Roman"/>
          <w:sz w:val="26"/>
          <w:szCs w:val="26"/>
        </w:rPr>
      </w:pPr>
      <w:r w:rsidRPr="00A9201D">
        <w:rPr>
          <w:rFonts w:ascii="Times New Roman" w:hAnsi="Times New Roman" w:cs="Times New Roman"/>
          <w:noProof/>
          <w:sz w:val="26"/>
          <w:szCs w:val="26"/>
        </w:rPr>
        <w:lastRenderedPageBreak/>
        <mc:AlternateContent>
          <mc:Choice Requires="wps">
            <w:drawing>
              <wp:anchor distT="0" distB="0" distL="114300" distR="114300" simplePos="0" relativeHeight="251660288" behindDoc="0" locked="0" layoutInCell="1" allowOverlap="1" wp14:anchorId="2BAD4E76" wp14:editId="32A7C9BA">
                <wp:simplePos x="0" y="0"/>
                <wp:positionH relativeFrom="margin">
                  <wp:align>right</wp:align>
                </wp:positionH>
                <wp:positionV relativeFrom="paragraph">
                  <wp:posOffset>1</wp:posOffset>
                </wp:positionV>
                <wp:extent cx="5677535" cy="7686675"/>
                <wp:effectExtent l="0" t="0" r="18415" b="28575"/>
                <wp:wrapNone/>
                <wp:docPr id="2" name="Text Box 2"/>
                <wp:cNvGraphicFramePr/>
                <a:graphic xmlns:a="http://schemas.openxmlformats.org/drawingml/2006/main">
                  <a:graphicData uri="http://schemas.microsoft.com/office/word/2010/wordprocessingShape">
                    <wps:wsp>
                      <wps:cNvSpPr txBox="1"/>
                      <wps:spPr>
                        <a:xfrm>
                          <a:off x="0" y="0"/>
                          <a:ext cx="5677535" cy="7686675"/>
                        </a:xfrm>
                        <a:prstGeom prst="rect">
                          <a:avLst/>
                        </a:prstGeom>
                        <a:solidFill>
                          <a:schemeClr val="lt1"/>
                        </a:solidFill>
                        <a:ln w="6350">
                          <a:solidFill>
                            <a:prstClr val="black"/>
                          </a:solidFill>
                        </a:ln>
                      </wps:spPr>
                      <wps:txbx>
                        <w:txbxContent>
                          <w:p w14:paraId="618F4142" w14:textId="77777777" w:rsidR="009E4E78" w:rsidRDefault="009E4E78" w:rsidP="001E3619">
                            <w:pPr>
                              <w:jc w:val="center"/>
                              <w:rPr>
                                <w:b/>
                                <w:sz w:val="28"/>
                              </w:rPr>
                            </w:pPr>
                          </w:p>
                          <w:p w14:paraId="4FC75A24" w14:textId="77777777" w:rsidR="009E4E78" w:rsidRPr="00C8255E" w:rsidRDefault="009E4E78" w:rsidP="001E3619">
                            <w:pPr>
                              <w:jc w:val="center"/>
                              <w:rPr>
                                <w:rFonts w:ascii="Times New Roman" w:hAnsi="Times New Roman" w:cs="Times New Roman"/>
                                <w:b/>
                                <w:sz w:val="28"/>
                              </w:rPr>
                            </w:pPr>
                            <w:r w:rsidRPr="00C8255E">
                              <w:rPr>
                                <w:rFonts w:ascii="Times New Roman" w:hAnsi="Times New Roman" w:cs="Times New Roman"/>
                                <w:b/>
                                <w:sz w:val="28"/>
                              </w:rPr>
                              <w:t>NHẬN XÉT CỦA GIÁO VIÊN HƯỚNG DẪN</w:t>
                            </w:r>
                          </w:p>
                          <w:p w14:paraId="2DD9F6C3" w14:textId="77777777" w:rsidR="009E4E78" w:rsidRDefault="009E4E78">
                            <w:r>
                              <w:t>…………………………………………………………………………………………………………………………………………………..</w:t>
                            </w:r>
                          </w:p>
                          <w:p w14:paraId="1DDC6EF5" w14:textId="77777777" w:rsidR="009E4E78" w:rsidRDefault="009E4E78" w:rsidP="001E3619">
                            <w:r>
                              <w:t>……………………………………………………………………………………………………………………………………………………</w:t>
                            </w:r>
                          </w:p>
                          <w:p w14:paraId="2C9977DC" w14:textId="77777777" w:rsidR="009E4E78" w:rsidRDefault="009E4E78" w:rsidP="001E3619">
                            <w:r>
                              <w:t>……………………………………………………………………………………………………………………………………………………</w:t>
                            </w:r>
                          </w:p>
                          <w:p w14:paraId="1697F802" w14:textId="77777777" w:rsidR="009E4E78" w:rsidRDefault="009E4E78" w:rsidP="001E3619">
                            <w:r>
                              <w:t>……………………………………………………………………………………………………………………………………………………</w:t>
                            </w:r>
                          </w:p>
                          <w:p w14:paraId="5F122A55" w14:textId="77777777" w:rsidR="009E4E78" w:rsidRDefault="009E4E78" w:rsidP="001E3619">
                            <w:r>
                              <w:t>……………………………………………………………………………………………………………………………………………………</w:t>
                            </w:r>
                          </w:p>
                          <w:p w14:paraId="56EEF544" w14:textId="77777777" w:rsidR="009E4E78" w:rsidRDefault="009E4E78" w:rsidP="001E3619">
                            <w:r>
                              <w:t>……………………………………………………………………………………………………………………………………………………</w:t>
                            </w:r>
                          </w:p>
                          <w:p w14:paraId="28440B3F" w14:textId="77777777" w:rsidR="009E4E78" w:rsidRDefault="009E4E78" w:rsidP="001E3619">
                            <w:r>
                              <w:t>……………………………………………………………………………………………………………………………………………………</w:t>
                            </w:r>
                          </w:p>
                          <w:p w14:paraId="557025AF" w14:textId="77777777" w:rsidR="009E4E78" w:rsidRDefault="009E4E78" w:rsidP="001E3619">
                            <w:r>
                              <w:t>……………………………………………………………………………………………………………………………………………………</w:t>
                            </w:r>
                          </w:p>
                          <w:p w14:paraId="4A629473" w14:textId="77777777" w:rsidR="009E4E78" w:rsidRDefault="009E4E78" w:rsidP="001E3619">
                            <w:r>
                              <w:t>……………………………………………………………………………………………………………………………………………………</w:t>
                            </w:r>
                          </w:p>
                          <w:p w14:paraId="42E5CC81" w14:textId="77777777" w:rsidR="009E4E78" w:rsidRDefault="009E4E78" w:rsidP="001E3619">
                            <w:r>
                              <w:t>……………………………………………………………………………………………………………………………………………………</w:t>
                            </w:r>
                          </w:p>
                          <w:p w14:paraId="04E34AB5" w14:textId="77777777" w:rsidR="009E4E78" w:rsidRDefault="009E4E78" w:rsidP="001E3619">
                            <w:r>
                              <w:t>……………………………………………………………………………………………………………………………………………………</w:t>
                            </w:r>
                          </w:p>
                          <w:p w14:paraId="1EB5AD11" w14:textId="77777777" w:rsidR="009E4E78" w:rsidRDefault="009E4E78" w:rsidP="001E3619">
                            <w:r>
                              <w:t>……………………………………………………………………………………………………………………………………………………</w:t>
                            </w:r>
                          </w:p>
                          <w:p w14:paraId="3ABD1834" w14:textId="77777777" w:rsidR="009E4E78" w:rsidRDefault="009E4E78" w:rsidP="001E3619">
                            <w:r>
                              <w:t>……………………………………………………………………………………………………………………………………………………</w:t>
                            </w:r>
                          </w:p>
                          <w:p w14:paraId="0356511F" w14:textId="77777777" w:rsidR="009E4E78" w:rsidRDefault="009E4E78" w:rsidP="001E3619">
                            <w:r>
                              <w:t>……………………………………………………………………………………………………………………………………………………</w:t>
                            </w:r>
                          </w:p>
                          <w:p w14:paraId="2172B7A7" w14:textId="77777777" w:rsidR="009E4E78" w:rsidRDefault="009E4E78" w:rsidP="001E3619">
                            <w:r>
                              <w:t>……………………………………………………………………………………………………………………………………………………</w:t>
                            </w:r>
                          </w:p>
                          <w:p w14:paraId="48FC4DA5" w14:textId="77777777" w:rsidR="009E4E78" w:rsidRDefault="009E4E78" w:rsidP="001E3619">
                            <w:r>
                              <w:t>……………………………………………………………………………………………………………………………………………………</w:t>
                            </w:r>
                          </w:p>
                          <w:p w14:paraId="123B93D4" w14:textId="77777777" w:rsidR="009E4E78" w:rsidRDefault="009E4E78" w:rsidP="001E3619">
                            <w:r>
                              <w:t>……………………………………………………………………………………………………………………………………………………</w:t>
                            </w:r>
                          </w:p>
                          <w:p w14:paraId="12A2DA2D" w14:textId="77777777" w:rsidR="009E4E78" w:rsidRDefault="009E4E78" w:rsidP="001E3619">
                            <w:r>
                              <w:t>……………………………………………………………………………………………………………………………………………………</w:t>
                            </w:r>
                          </w:p>
                          <w:p w14:paraId="0C989FA2" w14:textId="77777777" w:rsidR="009E4E78" w:rsidRPr="00C8255E" w:rsidRDefault="009E4E78" w:rsidP="00837540">
                            <w:pPr>
                              <w:ind w:left="2880" w:firstLine="720"/>
                              <w:rPr>
                                <w:rFonts w:ascii="Times New Roman" w:hAnsi="Times New Roman" w:cs="Times New Roman"/>
                                <w:sz w:val="28"/>
                              </w:rPr>
                            </w:pPr>
                            <w:r w:rsidRPr="00C8255E">
                              <w:rPr>
                                <w:rFonts w:ascii="Times New Roman" w:hAnsi="Times New Roman" w:cs="Times New Roman"/>
                                <w:sz w:val="28"/>
                              </w:rPr>
                              <w:t>TpHCM, ngày ……. tháng ….. năm 2019</w:t>
                            </w:r>
                          </w:p>
                          <w:p w14:paraId="5630AE91" w14:textId="77777777" w:rsidR="009E4E78" w:rsidRPr="00C8255E" w:rsidRDefault="009E4E78" w:rsidP="00837540">
                            <w:pPr>
                              <w:ind w:left="4320"/>
                              <w:rPr>
                                <w:rFonts w:ascii="Times New Roman" w:hAnsi="Times New Roman" w:cs="Times New Roman"/>
                                <w:sz w:val="28"/>
                              </w:rPr>
                            </w:pPr>
                            <w:r>
                              <w:rPr>
                                <w:rFonts w:ascii="Times New Roman" w:hAnsi="Times New Roman" w:cs="Times New Roman"/>
                                <w:sz w:val="28"/>
                              </w:rPr>
                              <w:t xml:space="preserve">    </w:t>
                            </w:r>
                            <w:r w:rsidRPr="00C8255E">
                              <w:rPr>
                                <w:rFonts w:ascii="Times New Roman" w:hAnsi="Times New Roman" w:cs="Times New Roman"/>
                                <w:sz w:val="28"/>
                              </w:rPr>
                              <w:t>Giáo viên hướng dẫn</w:t>
                            </w:r>
                          </w:p>
                          <w:p w14:paraId="24A5CAAB" w14:textId="77777777" w:rsidR="009E4E78" w:rsidRPr="00C8255E" w:rsidRDefault="009E4E78" w:rsidP="00837540">
                            <w:pPr>
                              <w:ind w:left="4320"/>
                              <w:rPr>
                                <w:rFonts w:ascii="Times New Roman" w:hAnsi="Times New Roman" w:cs="Times New Roman"/>
                                <w:sz w:val="28"/>
                              </w:rPr>
                            </w:pPr>
                            <w:r>
                              <w:rPr>
                                <w:rFonts w:ascii="Times New Roman" w:hAnsi="Times New Roman" w:cs="Times New Roman"/>
                                <w:sz w:val="28"/>
                              </w:rPr>
                              <w:t xml:space="preserve">  </w:t>
                            </w:r>
                            <w:r w:rsidRPr="00C8255E">
                              <w:rPr>
                                <w:rFonts w:ascii="Times New Roman" w:hAnsi="Times New Roman" w:cs="Times New Roman"/>
                                <w:sz w:val="28"/>
                              </w:rPr>
                              <w:t>[Kí tên và ghi rõ họ tên]</w:t>
                            </w:r>
                          </w:p>
                          <w:p w14:paraId="075CBB5F" w14:textId="77777777" w:rsidR="009E4E78" w:rsidRDefault="009E4E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D4E76" id="Text Box 2" o:spid="_x0000_s1027" type="#_x0000_t202" style="position:absolute;left:0;text-align:left;margin-left:395.85pt;margin-top:0;width:447.05pt;height:605.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" fillcolor="white [3201]" strokeweight=".5pt">
                <v:textbox>
                  <w:txbxContent>
                    <w:p w14:paraId="618F4142" w14:textId="77777777" w:rsidR="009E4E78" w:rsidRDefault="009E4E78" w:rsidP="001E3619">
                      <w:pPr>
                        <w:jc w:val="center"/>
                        <w:rPr>
                          <w:b/>
                          <w:sz w:val="28"/>
                        </w:rPr>
                      </w:pPr>
                    </w:p>
                    <w:p w14:paraId="4FC75A24" w14:textId="77777777" w:rsidR="009E4E78" w:rsidRPr="00C8255E" w:rsidRDefault="009E4E78" w:rsidP="001E3619">
                      <w:pPr>
                        <w:jc w:val="center"/>
                        <w:rPr>
                          <w:rFonts w:ascii="Times New Roman" w:hAnsi="Times New Roman" w:cs="Times New Roman"/>
                          <w:b/>
                          <w:sz w:val="28"/>
                        </w:rPr>
                      </w:pPr>
                      <w:r w:rsidRPr="00C8255E">
                        <w:rPr>
                          <w:rFonts w:ascii="Times New Roman" w:hAnsi="Times New Roman" w:cs="Times New Roman"/>
                          <w:b/>
                          <w:sz w:val="28"/>
                        </w:rPr>
                        <w:t>NHẬN XÉT CỦA GIÁO VIÊN HƯỚNG DẪN</w:t>
                      </w:r>
                    </w:p>
                    <w:p w14:paraId="2DD9F6C3" w14:textId="77777777" w:rsidR="009E4E78" w:rsidRDefault="009E4E78">
                      <w:r>
                        <w:t>…………………………………………………………………………………………………………………………………………………..</w:t>
                      </w:r>
                    </w:p>
                    <w:p w14:paraId="1DDC6EF5" w14:textId="77777777" w:rsidR="009E4E78" w:rsidRDefault="009E4E78" w:rsidP="001E3619">
                      <w:r>
                        <w:t>……………………………………………………………………………………………………………………………………………………</w:t>
                      </w:r>
                    </w:p>
                    <w:p w14:paraId="2C9977DC" w14:textId="77777777" w:rsidR="009E4E78" w:rsidRDefault="009E4E78" w:rsidP="001E3619">
                      <w:r>
                        <w:t>……………………………………………………………………………………………………………………………………………………</w:t>
                      </w:r>
                    </w:p>
                    <w:p w14:paraId="1697F802" w14:textId="77777777" w:rsidR="009E4E78" w:rsidRDefault="009E4E78" w:rsidP="001E3619">
                      <w:r>
                        <w:t>……………………………………………………………………………………………………………………………………………………</w:t>
                      </w:r>
                    </w:p>
                    <w:p w14:paraId="5F122A55" w14:textId="77777777" w:rsidR="009E4E78" w:rsidRDefault="009E4E78" w:rsidP="001E3619">
                      <w:r>
                        <w:t>……………………………………………………………………………………………………………………………………………………</w:t>
                      </w:r>
                    </w:p>
                    <w:p w14:paraId="56EEF544" w14:textId="77777777" w:rsidR="009E4E78" w:rsidRDefault="009E4E78" w:rsidP="001E3619">
                      <w:r>
                        <w:t>……………………………………………………………………………………………………………………………………………………</w:t>
                      </w:r>
                    </w:p>
                    <w:p w14:paraId="28440B3F" w14:textId="77777777" w:rsidR="009E4E78" w:rsidRDefault="009E4E78" w:rsidP="001E3619">
                      <w:r>
                        <w:t>……………………………………………………………………………………………………………………………………………………</w:t>
                      </w:r>
                    </w:p>
                    <w:p w14:paraId="557025AF" w14:textId="77777777" w:rsidR="009E4E78" w:rsidRDefault="009E4E78" w:rsidP="001E3619">
                      <w:r>
                        <w:t>……………………………………………………………………………………………………………………………………………………</w:t>
                      </w:r>
                    </w:p>
                    <w:p w14:paraId="4A629473" w14:textId="77777777" w:rsidR="009E4E78" w:rsidRDefault="009E4E78" w:rsidP="001E3619">
                      <w:r>
                        <w:t>……………………………………………………………………………………………………………………………………………………</w:t>
                      </w:r>
                    </w:p>
                    <w:p w14:paraId="42E5CC81" w14:textId="77777777" w:rsidR="009E4E78" w:rsidRDefault="009E4E78" w:rsidP="001E3619">
                      <w:r>
                        <w:t>……………………………………………………………………………………………………………………………………………………</w:t>
                      </w:r>
                    </w:p>
                    <w:p w14:paraId="04E34AB5" w14:textId="77777777" w:rsidR="009E4E78" w:rsidRDefault="009E4E78" w:rsidP="001E3619">
                      <w:r>
                        <w:t>……………………………………………………………………………………………………………………………………………………</w:t>
                      </w:r>
                    </w:p>
                    <w:p w14:paraId="1EB5AD11" w14:textId="77777777" w:rsidR="009E4E78" w:rsidRDefault="009E4E78" w:rsidP="001E3619">
                      <w:r>
                        <w:t>……………………………………………………………………………………………………………………………………………………</w:t>
                      </w:r>
                    </w:p>
                    <w:p w14:paraId="3ABD1834" w14:textId="77777777" w:rsidR="009E4E78" w:rsidRDefault="009E4E78" w:rsidP="001E3619">
                      <w:r>
                        <w:t>……………………………………………………………………………………………………………………………………………………</w:t>
                      </w:r>
                    </w:p>
                    <w:p w14:paraId="0356511F" w14:textId="77777777" w:rsidR="009E4E78" w:rsidRDefault="009E4E78" w:rsidP="001E3619">
                      <w:r>
                        <w:t>……………………………………………………………………………………………………………………………………………………</w:t>
                      </w:r>
                    </w:p>
                    <w:p w14:paraId="2172B7A7" w14:textId="77777777" w:rsidR="009E4E78" w:rsidRDefault="009E4E78" w:rsidP="001E3619">
                      <w:r>
                        <w:t>……………………………………………………………………………………………………………………………………………………</w:t>
                      </w:r>
                    </w:p>
                    <w:p w14:paraId="48FC4DA5" w14:textId="77777777" w:rsidR="009E4E78" w:rsidRDefault="009E4E78" w:rsidP="001E3619">
                      <w:r>
                        <w:t>……………………………………………………………………………………………………………………………………………………</w:t>
                      </w:r>
                    </w:p>
                    <w:p w14:paraId="123B93D4" w14:textId="77777777" w:rsidR="009E4E78" w:rsidRDefault="009E4E78" w:rsidP="001E3619">
                      <w:r>
                        <w:t>……………………………………………………………………………………………………………………………………………………</w:t>
                      </w:r>
                    </w:p>
                    <w:p w14:paraId="12A2DA2D" w14:textId="77777777" w:rsidR="009E4E78" w:rsidRDefault="009E4E78" w:rsidP="001E3619">
                      <w:r>
                        <w:t>……………………………………………………………………………………………………………………………………………………</w:t>
                      </w:r>
                    </w:p>
                    <w:p w14:paraId="0C989FA2" w14:textId="77777777" w:rsidR="009E4E78" w:rsidRPr="00C8255E" w:rsidRDefault="009E4E78" w:rsidP="00837540">
                      <w:pPr>
                        <w:ind w:left="2880" w:firstLine="720"/>
                        <w:rPr>
                          <w:rFonts w:ascii="Times New Roman" w:hAnsi="Times New Roman" w:cs="Times New Roman"/>
                          <w:sz w:val="28"/>
                        </w:rPr>
                      </w:pPr>
                      <w:r w:rsidRPr="00C8255E">
                        <w:rPr>
                          <w:rFonts w:ascii="Times New Roman" w:hAnsi="Times New Roman" w:cs="Times New Roman"/>
                          <w:sz w:val="28"/>
                        </w:rPr>
                        <w:t>TpHCM, ngày ……. tháng ….. năm 2019</w:t>
                      </w:r>
                    </w:p>
                    <w:p w14:paraId="5630AE91" w14:textId="77777777" w:rsidR="009E4E78" w:rsidRPr="00C8255E" w:rsidRDefault="009E4E78" w:rsidP="00837540">
                      <w:pPr>
                        <w:ind w:left="4320"/>
                        <w:rPr>
                          <w:rFonts w:ascii="Times New Roman" w:hAnsi="Times New Roman" w:cs="Times New Roman"/>
                          <w:sz w:val="28"/>
                        </w:rPr>
                      </w:pPr>
                      <w:r>
                        <w:rPr>
                          <w:rFonts w:ascii="Times New Roman" w:hAnsi="Times New Roman" w:cs="Times New Roman"/>
                          <w:sz w:val="28"/>
                        </w:rPr>
                        <w:t xml:space="preserve">    </w:t>
                      </w:r>
                      <w:r w:rsidRPr="00C8255E">
                        <w:rPr>
                          <w:rFonts w:ascii="Times New Roman" w:hAnsi="Times New Roman" w:cs="Times New Roman"/>
                          <w:sz w:val="28"/>
                        </w:rPr>
                        <w:t>Giáo viên hướng dẫn</w:t>
                      </w:r>
                    </w:p>
                    <w:p w14:paraId="24A5CAAB" w14:textId="77777777" w:rsidR="009E4E78" w:rsidRPr="00C8255E" w:rsidRDefault="009E4E78" w:rsidP="00837540">
                      <w:pPr>
                        <w:ind w:left="4320"/>
                        <w:rPr>
                          <w:rFonts w:ascii="Times New Roman" w:hAnsi="Times New Roman" w:cs="Times New Roman"/>
                          <w:sz w:val="28"/>
                        </w:rPr>
                      </w:pPr>
                      <w:r>
                        <w:rPr>
                          <w:rFonts w:ascii="Times New Roman" w:hAnsi="Times New Roman" w:cs="Times New Roman"/>
                          <w:sz w:val="28"/>
                        </w:rPr>
                        <w:t xml:space="preserve">  </w:t>
                      </w:r>
                      <w:r w:rsidRPr="00C8255E">
                        <w:rPr>
                          <w:rFonts w:ascii="Times New Roman" w:hAnsi="Times New Roman" w:cs="Times New Roman"/>
                          <w:sz w:val="28"/>
                        </w:rPr>
                        <w:t>[Kí tên và ghi rõ họ tên]</w:t>
                      </w:r>
                    </w:p>
                    <w:p w14:paraId="075CBB5F" w14:textId="77777777" w:rsidR="009E4E78" w:rsidRDefault="009E4E78"/>
                  </w:txbxContent>
                </v:textbox>
                <w10:wrap anchorx="margin"/>
              </v:shape>
            </w:pict>
          </mc:Fallback>
        </mc:AlternateContent>
      </w:r>
      <w:r w:rsidRPr="00A9201D">
        <w:rPr>
          <w:rFonts w:ascii="Times New Roman" w:hAnsi="Times New Roman" w:cs="Times New Roman"/>
          <w:sz w:val="26"/>
          <w:szCs w:val="26"/>
        </w:rPr>
        <w:br w:type="page"/>
      </w:r>
      <w:r w:rsidR="00AA02C8" w:rsidRPr="00A9201D">
        <w:rPr>
          <w:rFonts w:ascii="Times New Roman" w:hAnsi="Times New Roman" w:cs="Times New Roman"/>
          <w:noProof/>
          <w:sz w:val="26"/>
          <w:szCs w:val="26"/>
        </w:rPr>
        <w:lastRenderedPageBreak/>
        <mc:AlternateContent>
          <mc:Choice Requires="wps">
            <w:drawing>
              <wp:anchor distT="0" distB="0" distL="114300" distR="114300" simplePos="0" relativeHeight="251667456" behindDoc="0" locked="0" layoutInCell="1" allowOverlap="1" wp14:anchorId="69F2BBA2" wp14:editId="2015389B">
                <wp:simplePos x="0" y="0"/>
                <wp:positionH relativeFrom="margin">
                  <wp:align>left</wp:align>
                </wp:positionH>
                <wp:positionV relativeFrom="paragraph">
                  <wp:posOffset>0</wp:posOffset>
                </wp:positionV>
                <wp:extent cx="5677535" cy="7696200"/>
                <wp:effectExtent l="0" t="0" r="18415" b="19050"/>
                <wp:wrapNone/>
                <wp:docPr id="7" name="Text Box 7"/>
                <wp:cNvGraphicFramePr/>
                <a:graphic xmlns:a="http://schemas.openxmlformats.org/drawingml/2006/main">
                  <a:graphicData uri="http://schemas.microsoft.com/office/word/2010/wordprocessingShape">
                    <wps:wsp>
                      <wps:cNvSpPr txBox="1"/>
                      <wps:spPr>
                        <a:xfrm>
                          <a:off x="0" y="0"/>
                          <a:ext cx="5677535" cy="7696200"/>
                        </a:xfrm>
                        <a:prstGeom prst="rect">
                          <a:avLst/>
                        </a:prstGeom>
                        <a:solidFill>
                          <a:schemeClr val="lt1"/>
                        </a:solidFill>
                        <a:ln w="6350">
                          <a:solidFill>
                            <a:prstClr val="black"/>
                          </a:solidFill>
                        </a:ln>
                      </wps:spPr>
                      <wps:txbx>
                        <w:txbxContent>
                          <w:p w14:paraId="3505F096" w14:textId="77777777" w:rsidR="009E4E78" w:rsidRDefault="009E4E78" w:rsidP="00837540">
                            <w:pPr>
                              <w:jc w:val="center"/>
                              <w:rPr>
                                <w:b/>
                                <w:sz w:val="28"/>
                              </w:rPr>
                            </w:pPr>
                          </w:p>
                          <w:p w14:paraId="3FEB6F34" w14:textId="77777777" w:rsidR="009E4E78" w:rsidRPr="00C8255E" w:rsidRDefault="009E4E78" w:rsidP="00837540">
                            <w:pPr>
                              <w:jc w:val="center"/>
                              <w:rPr>
                                <w:rFonts w:ascii="Times New Roman" w:hAnsi="Times New Roman" w:cs="Times New Roman"/>
                                <w:b/>
                                <w:sz w:val="28"/>
                              </w:rPr>
                            </w:pPr>
                            <w:r w:rsidRPr="00C8255E">
                              <w:rPr>
                                <w:rFonts w:ascii="Times New Roman" w:hAnsi="Times New Roman" w:cs="Times New Roman"/>
                                <w:b/>
                                <w:sz w:val="28"/>
                              </w:rPr>
                              <w:t>NHẬN XÉT CỦA GIÁO VIÊN HƯỚNG DẪN</w:t>
                            </w:r>
                          </w:p>
                          <w:p w14:paraId="4615E705" w14:textId="77777777" w:rsidR="009E4E78" w:rsidRDefault="009E4E78" w:rsidP="00837540">
                            <w:r>
                              <w:t>…………………………………………………………………………………………………………………………………………………..</w:t>
                            </w:r>
                          </w:p>
                          <w:p w14:paraId="514C8F72" w14:textId="77777777" w:rsidR="009E4E78" w:rsidRDefault="009E4E78" w:rsidP="00837540">
                            <w:r>
                              <w:t>……………………………………………………………………………………………………………………………………………………</w:t>
                            </w:r>
                          </w:p>
                          <w:p w14:paraId="0127E016" w14:textId="77777777" w:rsidR="009E4E78" w:rsidRDefault="009E4E78" w:rsidP="00837540">
                            <w:r>
                              <w:t>……………………………………………………………………………………………………………………………………………………</w:t>
                            </w:r>
                          </w:p>
                          <w:p w14:paraId="71CC4D08" w14:textId="77777777" w:rsidR="009E4E78" w:rsidRDefault="009E4E78" w:rsidP="00837540">
                            <w:r>
                              <w:t>……………………………………………………………………………………………………………………………………………………</w:t>
                            </w:r>
                          </w:p>
                          <w:p w14:paraId="45B43015" w14:textId="77777777" w:rsidR="009E4E78" w:rsidRDefault="009E4E78" w:rsidP="00837540">
                            <w:r>
                              <w:t>……………………………………………………………………………………………………………………………………………………</w:t>
                            </w:r>
                          </w:p>
                          <w:p w14:paraId="2CA56488" w14:textId="77777777" w:rsidR="009E4E78" w:rsidRDefault="009E4E78" w:rsidP="00837540">
                            <w:r>
                              <w:t>……………………………………………………………………………………………………………………………………………………</w:t>
                            </w:r>
                          </w:p>
                          <w:p w14:paraId="600E7325" w14:textId="77777777" w:rsidR="009E4E78" w:rsidRDefault="009E4E78" w:rsidP="00837540">
                            <w:r>
                              <w:t>……………………………………………………………………………………………………………………………………………………</w:t>
                            </w:r>
                          </w:p>
                          <w:p w14:paraId="2564460F" w14:textId="77777777" w:rsidR="009E4E78" w:rsidRDefault="009E4E78" w:rsidP="00837540">
                            <w:r>
                              <w:t>……………………………………………………………………………………………………………………………………………………</w:t>
                            </w:r>
                          </w:p>
                          <w:p w14:paraId="12E06B58" w14:textId="77777777" w:rsidR="009E4E78" w:rsidRDefault="009E4E78" w:rsidP="00837540">
                            <w:r>
                              <w:t>……………………………………………………………………………………………………………………………………………………</w:t>
                            </w:r>
                          </w:p>
                          <w:p w14:paraId="4682C3CB" w14:textId="77777777" w:rsidR="009E4E78" w:rsidRDefault="009E4E78" w:rsidP="00837540">
                            <w:r>
                              <w:t>……………………………………………………………………………………………………………………………………………………</w:t>
                            </w:r>
                          </w:p>
                          <w:p w14:paraId="219E1EC3" w14:textId="77777777" w:rsidR="009E4E78" w:rsidRDefault="009E4E78" w:rsidP="00837540">
                            <w:r>
                              <w:t>……………………………………………………………………………………………………………………………………………………</w:t>
                            </w:r>
                          </w:p>
                          <w:p w14:paraId="4A0ED46A" w14:textId="77777777" w:rsidR="009E4E78" w:rsidRDefault="009E4E78" w:rsidP="00837540">
                            <w:r>
                              <w:t>……………………………………………………………………………………………………………………………………………………</w:t>
                            </w:r>
                          </w:p>
                          <w:p w14:paraId="35F7BB7A" w14:textId="77777777" w:rsidR="009E4E78" w:rsidRDefault="009E4E78" w:rsidP="00837540">
                            <w:r>
                              <w:t>……………………………………………………………………………………………………………………………………………………</w:t>
                            </w:r>
                          </w:p>
                          <w:p w14:paraId="7BE01068" w14:textId="77777777" w:rsidR="009E4E78" w:rsidRDefault="009E4E78" w:rsidP="00837540">
                            <w:r>
                              <w:t>……………………………………………………………………………………………………………………………………………………</w:t>
                            </w:r>
                          </w:p>
                          <w:p w14:paraId="5DE264DC" w14:textId="77777777" w:rsidR="009E4E78" w:rsidRDefault="009E4E78" w:rsidP="00837540">
                            <w:r>
                              <w:t>……………………………………………………………………………………………………………………………………………………</w:t>
                            </w:r>
                          </w:p>
                          <w:p w14:paraId="51442828" w14:textId="77777777" w:rsidR="009E4E78" w:rsidRDefault="009E4E78" w:rsidP="00837540">
                            <w:r>
                              <w:t>……………………………………………………………………………………………………………………………………………………</w:t>
                            </w:r>
                          </w:p>
                          <w:p w14:paraId="3EC57760" w14:textId="77777777" w:rsidR="009E4E78" w:rsidRDefault="009E4E78" w:rsidP="00837540">
                            <w:r>
                              <w:t>……………………………………………………………………………………………………………………………………………………</w:t>
                            </w:r>
                          </w:p>
                          <w:p w14:paraId="3881667B" w14:textId="77777777" w:rsidR="009E4E78" w:rsidRDefault="009E4E78" w:rsidP="00837540">
                            <w:r>
                              <w:t>……………………………………………………………………………………………………………………………………………………</w:t>
                            </w:r>
                          </w:p>
                          <w:p w14:paraId="574556E5" w14:textId="77777777" w:rsidR="009E4E78" w:rsidRPr="00C8255E" w:rsidRDefault="009E4E78" w:rsidP="00837540">
                            <w:pPr>
                              <w:ind w:left="3600"/>
                              <w:rPr>
                                <w:rFonts w:ascii="Times New Roman" w:hAnsi="Times New Roman" w:cs="Times New Roman"/>
                                <w:sz w:val="28"/>
                              </w:rPr>
                            </w:pPr>
                            <w:r w:rsidRPr="00C8255E">
                              <w:rPr>
                                <w:rFonts w:ascii="Times New Roman" w:hAnsi="Times New Roman" w:cs="Times New Roman"/>
                                <w:sz w:val="28"/>
                              </w:rPr>
                              <w:t>TpHCM, ngày ……. tháng ….. năm 2019</w:t>
                            </w:r>
                          </w:p>
                          <w:p w14:paraId="1A2383B5" w14:textId="77777777" w:rsidR="009E4E78" w:rsidRPr="00C8255E" w:rsidRDefault="009E4E78" w:rsidP="00837540">
                            <w:pPr>
                              <w:ind w:left="4320" w:firstLine="720"/>
                              <w:rPr>
                                <w:rFonts w:ascii="Times New Roman" w:hAnsi="Times New Roman" w:cs="Times New Roman"/>
                                <w:sz w:val="28"/>
                              </w:rPr>
                            </w:pPr>
                            <w:r w:rsidRPr="00C8255E">
                              <w:rPr>
                                <w:rFonts w:ascii="Times New Roman" w:hAnsi="Times New Roman" w:cs="Times New Roman"/>
                                <w:sz w:val="28"/>
                              </w:rPr>
                              <w:t>Giáo viên hướng dẫn</w:t>
                            </w:r>
                          </w:p>
                          <w:p w14:paraId="5F807B89" w14:textId="77777777" w:rsidR="009E4E78" w:rsidRPr="00C8255E" w:rsidRDefault="009E4E78" w:rsidP="00837540">
                            <w:pPr>
                              <w:ind w:left="4320"/>
                              <w:rPr>
                                <w:rFonts w:ascii="Times New Roman" w:hAnsi="Times New Roman" w:cs="Times New Roman"/>
                                <w:sz w:val="28"/>
                              </w:rPr>
                            </w:pPr>
                            <w:r>
                              <w:rPr>
                                <w:rFonts w:ascii="Times New Roman" w:hAnsi="Times New Roman" w:cs="Times New Roman"/>
                                <w:sz w:val="28"/>
                              </w:rPr>
                              <w:t xml:space="preserve">        </w:t>
                            </w:r>
                            <w:r w:rsidRPr="00C8255E">
                              <w:rPr>
                                <w:rFonts w:ascii="Times New Roman" w:hAnsi="Times New Roman" w:cs="Times New Roman"/>
                                <w:sz w:val="28"/>
                              </w:rPr>
                              <w:t>[Kí tên và ghi rõ họ tên]</w:t>
                            </w:r>
                          </w:p>
                          <w:p w14:paraId="5F102D3B" w14:textId="77777777" w:rsidR="009E4E78" w:rsidRDefault="009E4E78" w:rsidP="00837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2BBA2" id="Text Box 7" o:spid="_x0000_s1028" type="#_x0000_t202" style="position:absolute;left:0;text-align:left;margin-left:0;margin-top:0;width:447.05pt;height:606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" fillcolor="white [3201]" strokeweight=".5pt">
                <v:textbox>
                  <w:txbxContent>
                    <w:p w14:paraId="3505F096" w14:textId="77777777" w:rsidR="009E4E78" w:rsidRDefault="009E4E78" w:rsidP="00837540">
                      <w:pPr>
                        <w:jc w:val="center"/>
                        <w:rPr>
                          <w:b/>
                          <w:sz w:val="28"/>
                        </w:rPr>
                      </w:pPr>
                    </w:p>
                    <w:p w14:paraId="3FEB6F34" w14:textId="77777777" w:rsidR="009E4E78" w:rsidRPr="00C8255E" w:rsidRDefault="009E4E78" w:rsidP="00837540">
                      <w:pPr>
                        <w:jc w:val="center"/>
                        <w:rPr>
                          <w:rFonts w:ascii="Times New Roman" w:hAnsi="Times New Roman" w:cs="Times New Roman"/>
                          <w:b/>
                          <w:sz w:val="28"/>
                        </w:rPr>
                      </w:pPr>
                      <w:r w:rsidRPr="00C8255E">
                        <w:rPr>
                          <w:rFonts w:ascii="Times New Roman" w:hAnsi="Times New Roman" w:cs="Times New Roman"/>
                          <w:b/>
                          <w:sz w:val="28"/>
                        </w:rPr>
                        <w:t>NHẬN XÉT CỦA GIÁO VIÊN HƯỚNG DẪN</w:t>
                      </w:r>
                    </w:p>
                    <w:p w14:paraId="4615E705" w14:textId="77777777" w:rsidR="009E4E78" w:rsidRDefault="009E4E78" w:rsidP="00837540">
                      <w:r>
                        <w:t>…………………………………………………………………………………………………………………………………………………..</w:t>
                      </w:r>
                    </w:p>
                    <w:p w14:paraId="514C8F72" w14:textId="77777777" w:rsidR="009E4E78" w:rsidRDefault="009E4E78" w:rsidP="00837540">
                      <w:r>
                        <w:t>……………………………………………………………………………………………………………………………………………………</w:t>
                      </w:r>
                    </w:p>
                    <w:p w14:paraId="0127E016" w14:textId="77777777" w:rsidR="009E4E78" w:rsidRDefault="009E4E78" w:rsidP="00837540">
                      <w:r>
                        <w:t>……………………………………………………………………………………………………………………………………………………</w:t>
                      </w:r>
                    </w:p>
                    <w:p w14:paraId="71CC4D08" w14:textId="77777777" w:rsidR="009E4E78" w:rsidRDefault="009E4E78" w:rsidP="00837540">
                      <w:r>
                        <w:t>……………………………………………………………………………………………………………………………………………………</w:t>
                      </w:r>
                    </w:p>
                    <w:p w14:paraId="45B43015" w14:textId="77777777" w:rsidR="009E4E78" w:rsidRDefault="009E4E78" w:rsidP="00837540">
                      <w:r>
                        <w:t>……………………………………………………………………………………………………………………………………………………</w:t>
                      </w:r>
                    </w:p>
                    <w:p w14:paraId="2CA56488" w14:textId="77777777" w:rsidR="009E4E78" w:rsidRDefault="009E4E78" w:rsidP="00837540">
                      <w:r>
                        <w:t>……………………………………………………………………………………………………………………………………………………</w:t>
                      </w:r>
                    </w:p>
                    <w:p w14:paraId="600E7325" w14:textId="77777777" w:rsidR="009E4E78" w:rsidRDefault="009E4E78" w:rsidP="00837540">
                      <w:r>
                        <w:t>……………………………………………………………………………………………………………………………………………………</w:t>
                      </w:r>
                    </w:p>
                    <w:p w14:paraId="2564460F" w14:textId="77777777" w:rsidR="009E4E78" w:rsidRDefault="009E4E78" w:rsidP="00837540">
                      <w:r>
                        <w:t>……………………………………………………………………………………………………………………………………………………</w:t>
                      </w:r>
                    </w:p>
                    <w:p w14:paraId="12E06B58" w14:textId="77777777" w:rsidR="009E4E78" w:rsidRDefault="009E4E78" w:rsidP="00837540">
                      <w:r>
                        <w:t>……………………………………………………………………………………………………………………………………………………</w:t>
                      </w:r>
                    </w:p>
                    <w:p w14:paraId="4682C3CB" w14:textId="77777777" w:rsidR="009E4E78" w:rsidRDefault="009E4E78" w:rsidP="00837540">
                      <w:r>
                        <w:t>……………………………………………………………………………………………………………………………………………………</w:t>
                      </w:r>
                    </w:p>
                    <w:p w14:paraId="219E1EC3" w14:textId="77777777" w:rsidR="009E4E78" w:rsidRDefault="009E4E78" w:rsidP="00837540">
                      <w:r>
                        <w:t>……………………………………………………………………………………………………………………………………………………</w:t>
                      </w:r>
                    </w:p>
                    <w:p w14:paraId="4A0ED46A" w14:textId="77777777" w:rsidR="009E4E78" w:rsidRDefault="009E4E78" w:rsidP="00837540">
                      <w:r>
                        <w:t>……………………………………………………………………………………………………………………………………………………</w:t>
                      </w:r>
                    </w:p>
                    <w:p w14:paraId="35F7BB7A" w14:textId="77777777" w:rsidR="009E4E78" w:rsidRDefault="009E4E78" w:rsidP="00837540">
                      <w:r>
                        <w:t>……………………………………………………………………………………………………………………………………………………</w:t>
                      </w:r>
                    </w:p>
                    <w:p w14:paraId="7BE01068" w14:textId="77777777" w:rsidR="009E4E78" w:rsidRDefault="009E4E78" w:rsidP="00837540">
                      <w:r>
                        <w:t>……………………………………………………………………………………………………………………………………………………</w:t>
                      </w:r>
                    </w:p>
                    <w:p w14:paraId="5DE264DC" w14:textId="77777777" w:rsidR="009E4E78" w:rsidRDefault="009E4E78" w:rsidP="00837540">
                      <w:r>
                        <w:t>……………………………………………………………………………………………………………………………………………………</w:t>
                      </w:r>
                    </w:p>
                    <w:p w14:paraId="51442828" w14:textId="77777777" w:rsidR="009E4E78" w:rsidRDefault="009E4E78" w:rsidP="00837540">
                      <w:r>
                        <w:t>……………………………………………………………………………………………………………………………………………………</w:t>
                      </w:r>
                    </w:p>
                    <w:p w14:paraId="3EC57760" w14:textId="77777777" w:rsidR="009E4E78" w:rsidRDefault="009E4E78" w:rsidP="00837540">
                      <w:r>
                        <w:t>……………………………………………………………………………………………………………………………………………………</w:t>
                      </w:r>
                    </w:p>
                    <w:p w14:paraId="3881667B" w14:textId="77777777" w:rsidR="009E4E78" w:rsidRDefault="009E4E78" w:rsidP="00837540">
                      <w:r>
                        <w:t>……………………………………………………………………………………………………………………………………………………</w:t>
                      </w:r>
                    </w:p>
                    <w:p w14:paraId="574556E5" w14:textId="77777777" w:rsidR="009E4E78" w:rsidRPr="00C8255E" w:rsidRDefault="009E4E78" w:rsidP="00837540">
                      <w:pPr>
                        <w:ind w:left="3600"/>
                        <w:rPr>
                          <w:rFonts w:ascii="Times New Roman" w:hAnsi="Times New Roman" w:cs="Times New Roman"/>
                          <w:sz w:val="28"/>
                        </w:rPr>
                      </w:pPr>
                      <w:r w:rsidRPr="00C8255E">
                        <w:rPr>
                          <w:rFonts w:ascii="Times New Roman" w:hAnsi="Times New Roman" w:cs="Times New Roman"/>
                          <w:sz w:val="28"/>
                        </w:rPr>
                        <w:t>TpHCM, ngày ……. tháng ….. năm 2019</w:t>
                      </w:r>
                    </w:p>
                    <w:p w14:paraId="1A2383B5" w14:textId="77777777" w:rsidR="009E4E78" w:rsidRPr="00C8255E" w:rsidRDefault="009E4E78" w:rsidP="00837540">
                      <w:pPr>
                        <w:ind w:left="4320" w:firstLine="720"/>
                        <w:rPr>
                          <w:rFonts w:ascii="Times New Roman" w:hAnsi="Times New Roman" w:cs="Times New Roman"/>
                          <w:sz w:val="28"/>
                        </w:rPr>
                      </w:pPr>
                      <w:r w:rsidRPr="00C8255E">
                        <w:rPr>
                          <w:rFonts w:ascii="Times New Roman" w:hAnsi="Times New Roman" w:cs="Times New Roman"/>
                          <w:sz w:val="28"/>
                        </w:rPr>
                        <w:t>Giáo viên hướng dẫn</w:t>
                      </w:r>
                    </w:p>
                    <w:p w14:paraId="5F807B89" w14:textId="77777777" w:rsidR="009E4E78" w:rsidRPr="00C8255E" w:rsidRDefault="009E4E78" w:rsidP="00837540">
                      <w:pPr>
                        <w:ind w:left="4320"/>
                        <w:rPr>
                          <w:rFonts w:ascii="Times New Roman" w:hAnsi="Times New Roman" w:cs="Times New Roman"/>
                          <w:sz w:val="28"/>
                        </w:rPr>
                      </w:pPr>
                      <w:r>
                        <w:rPr>
                          <w:rFonts w:ascii="Times New Roman" w:hAnsi="Times New Roman" w:cs="Times New Roman"/>
                          <w:sz w:val="28"/>
                        </w:rPr>
                        <w:t xml:space="preserve">        </w:t>
                      </w:r>
                      <w:r w:rsidRPr="00C8255E">
                        <w:rPr>
                          <w:rFonts w:ascii="Times New Roman" w:hAnsi="Times New Roman" w:cs="Times New Roman"/>
                          <w:sz w:val="28"/>
                        </w:rPr>
                        <w:t>[Kí tên và ghi rõ họ tên]</w:t>
                      </w:r>
                    </w:p>
                    <w:p w14:paraId="5F102D3B" w14:textId="77777777" w:rsidR="009E4E78" w:rsidRDefault="009E4E78" w:rsidP="00837540"/>
                  </w:txbxContent>
                </v:textbox>
                <w10:wrap anchorx="margin"/>
              </v:shape>
            </w:pict>
          </mc:Fallback>
        </mc:AlternateContent>
      </w:r>
      <w:r w:rsidR="001E3619" w:rsidRPr="00A9201D">
        <w:rPr>
          <w:rFonts w:ascii="Times New Roman" w:hAnsi="Times New Roman" w:cs="Times New Roman"/>
          <w:sz w:val="26"/>
          <w:szCs w:val="26"/>
        </w:rPr>
        <w:br w:type="page"/>
      </w:r>
    </w:p>
    <w:p w14:paraId="461FB67A" w14:textId="77777777" w:rsidR="00C8255E" w:rsidRPr="00A9201D" w:rsidRDefault="00C8255E" w:rsidP="007D3873">
      <w:pPr>
        <w:tabs>
          <w:tab w:val="left" w:pos="450"/>
        </w:tabs>
        <w:jc w:val="center"/>
        <w:rPr>
          <w:rFonts w:ascii="Times New Roman" w:hAnsi="Times New Roman" w:cs="Times New Roman"/>
          <w:b/>
          <w:sz w:val="26"/>
          <w:szCs w:val="26"/>
        </w:rPr>
      </w:pPr>
      <w:r w:rsidRPr="00A9201D">
        <w:rPr>
          <w:rFonts w:ascii="Times New Roman" w:hAnsi="Times New Roman" w:cs="Times New Roman"/>
          <w:b/>
          <w:sz w:val="26"/>
          <w:szCs w:val="26"/>
        </w:rPr>
        <w:lastRenderedPageBreak/>
        <w:t>LỜI CẢM ƠN</w:t>
      </w:r>
    </w:p>
    <w:p w14:paraId="49A83020" w14:textId="77777777" w:rsidR="00C8255E" w:rsidRPr="00A9201D" w:rsidRDefault="00FA3CC5"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Chúng em xin gửi lời cảm ơn chân thành nhất đến thầy – T.S Phạm Nguyễn Cương vì đã cho tụi em cơ hội được thực hiện đề tài này khi mà tụi em chưa có chút kiến thức nào lúc mới bắt đầu. Cảm ơn thầy đã tận tình chỉ bảo tụi em bằng một cách nhẹ nhàng và hiệu quả nhất, không vồ vập chỉ để hoàn thành đề tài mà những gì thầy cho tụi em là cái tầm</w:t>
      </w:r>
      <w:r w:rsidR="00137DCC" w:rsidRPr="00A9201D">
        <w:rPr>
          <w:rFonts w:ascii="Times New Roman" w:hAnsi="Times New Roman" w:cs="Times New Roman"/>
          <w:sz w:val="26"/>
          <w:szCs w:val="26"/>
        </w:rPr>
        <w:t xml:space="preserve"> nhìn lớn</w:t>
      </w:r>
      <w:r w:rsidRPr="00A9201D">
        <w:rPr>
          <w:rFonts w:ascii="Times New Roman" w:hAnsi="Times New Roman" w:cs="Times New Roman"/>
          <w:sz w:val="26"/>
          <w:szCs w:val="26"/>
        </w:rPr>
        <w:t xml:space="preserve"> của một người đã nhiều năm kinh nghiệm.</w:t>
      </w:r>
    </w:p>
    <w:p w14:paraId="544B123E" w14:textId="77777777" w:rsidR="00C069C7" w:rsidRPr="00A9201D" w:rsidRDefault="00C069C7"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Chúng em xin chân thành cảm ơn thầy Lê Đình Thắng – nhờ thầy mà chúng em có thể thực hiện đề tài này. Cảm ơn thầy đã cung cấp cho chúng em nhiều tư liệu mà thầy cùng với nhóm của thầy đã nghiên cứu và tổng hợp lại qua nhiều năm.</w:t>
      </w:r>
    </w:p>
    <w:p w14:paraId="5F07AD76" w14:textId="77777777" w:rsidR="00FC7436" w:rsidRPr="00A9201D" w:rsidRDefault="00137DCC" w:rsidP="00FC7436">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Chúng em xin chân thành cảm ơn thầy Lê Nguyễ</w:t>
      </w:r>
      <w:r w:rsidR="00455139" w:rsidRPr="00A9201D">
        <w:rPr>
          <w:rFonts w:ascii="Times New Roman" w:hAnsi="Times New Roman" w:cs="Times New Roman"/>
          <w:sz w:val="26"/>
          <w:szCs w:val="26"/>
        </w:rPr>
        <w:t xml:space="preserve">n Hoài Nam </w:t>
      </w:r>
      <w:r w:rsidRPr="00A9201D">
        <w:rPr>
          <w:rFonts w:ascii="Times New Roman" w:hAnsi="Times New Roman" w:cs="Times New Roman"/>
          <w:sz w:val="26"/>
          <w:szCs w:val="26"/>
        </w:rPr>
        <w:t>đã giúp đỡ</w:t>
      </w:r>
      <w:r w:rsidR="00C069C7" w:rsidRPr="00A9201D">
        <w:rPr>
          <w:rFonts w:ascii="Times New Roman" w:hAnsi="Times New Roman" w:cs="Times New Roman"/>
          <w:sz w:val="26"/>
          <w:szCs w:val="26"/>
        </w:rPr>
        <w:t xml:space="preserve"> chúng em trong suốt quá trình thực hiện đề tài bằng những kiến thức vô cùng quí giá và cái nhìn khách quan nhất</w:t>
      </w:r>
      <w:r w:rsidRPr="00A9201D">
        <w:rPr>
          <w:rFonts w:ascii="Times New Roman" w:hAnsi="Times New Roman" w:cs="Times New Roman"/>
          <w:sz w:val="26"/>
          <w:szCs w:val="26"/>
        </w:rPr>
        <w:t>. Cảm ơn thầy đã có mặt trong những buổi báo cáo tiến độ của tụi em và đưa ra những góp ý giúp tụi em hoàn thiện sản phẩm tốt hơn.</w:t>
      </w:r>
    </w:p>
    <w:p w14:paraId="44967902" w14:textId="77777777" w:rsidR="00137DCC" w:rsidRPr="00A9201D" w:rsidRDefault="00137DCC"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Chúng em cũng xin gửi lời cảm ơn sâu sắc đến các quí thầy cô trường đại học Khoa Học Tự Nhiên, đặc biệt là khoa Công Nghệ Thông Tin – những người đã dạy tụi em trong 4 năm học ở trường. Thầy cô đã cung cấp những kiến thức cũng như kinh nghiệm của mình, giúp tụi em hoàn thiện bản thân về cả kiến thức chuyên môn lẫn xã hội.</w:t>
      </w:r>
    </w:p>
    <w:p w14:paraId="5BAD2634" w14:textId="77777777" w:rsidR="00137DCC" w:rsidRPr="00A9201D" w:rsidRDefault="00137DCC"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Chúng em cũng xin cảm ơn khoa Công Nghệ Thông Tin, trường Đại học Khoa Học Tự Nhiên – ĐHQG. TPHCM đã cho chúng em một môi trường thuận lợi để học tậ</w:t>
      </w:r>
      <w:r w:rsidR="00555D69" w:rsidRPr="00A9201D">
        <w:rPr>
          <w:rFonts w:ascii="Times New Roman" w:hAnsi="Times New Roman" w:cs="Times New Roman"/>
          <w:sz w:val="26"/>
          <w:szCs w:val="26"/>
        </w:rPr>
        <w:t>p và thực hiện đề tài, cũng như cơ hội gặp gỡ những người thầy, người bạn giỏi nhất.</w:t>
      </w:r>
    </w:p>
    <w:p w14:paraId="1C9F88FC" w14:textId="1C2A194E" w:rsidR="00C8255E" w:rsidRPr="00A9201D" w:rsidRDefault="00F816D2"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555D69" w:rsidRPr="00A9201D">
        <w:rPr>
          <w:rFonts w:ascii="Times New Roman" w:hAnsi="Times New Roman" w:cs="Times New Roman"/>
          <w:sz w:val="26"/>
          <w:szCs w:val="26"/>
        </w:rPr>
        <w:t>Do hạn chế về khả năng, thời gian và điều kiện nên tụi em không thể hoàn thành sản phẩm một cách tốt nhất. Kính mong thầy cô thông cảm và nhiệt tình góp ý, những nhận xét chân thành của thầy cô và các bạn chính là cơ hội để tụi em nhìn lại bản thân và cố gắng hơn sau này.</w:t>
      </w:r>
    </w:p>
    <w:p w14:paraId="2F56FB32" w14:textId="422EDDC8" w:rsidR="00555D69" w:rsidRPr="00A9201D" w:rsidRDefault="00F816D2"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555D69" w:rsidRPr="00A9201D">
        <w:rPr>
          <w:rFonts w:ascii="Times New Roman" w:hAnsi="Times New Roman" w:cs="Times New Roman"/>
          <w:sz w:val="26"/>
          <w:szCs w:val="26"/>
        </w:rPr>
        <w:t>Cuối cùng, chúng em xin trân trọng cảm ơn và chúc thầy cô sức khỏe!</w:t>
      </w:r>
    </w:p>
    <w:p w14:paraId="36EF8A3A" w14:textId="77777777" w:rsidR="00C8255E" w:rsidRPr="00A9201D" w:rsidRDefault="00C8255E" w:rsidP="007D3873">
      <w:pPr>
        <w:tabs>
          <w:tab w:val="left" w:pos="450"/>
        </w:tabs>
        <w:jc w:val="both"/>
        <w:rPr>
          <w:rFonts w:ascii="Times New Roman" w:hAnsi="Times New Roman" w:cs="Times New Roman"/>
          <w:sz w:val="26"/>
          <w:szCs w:val="26"/>
        </w:rPr>
      </w:pPr>
    </w:p>
    <w:p w14:paraId="1E969D7A" w14:textId="77777777" w:rsidR="00555D69" w:rsidRPr="00A9201D" w:rsidRDefault="00555D69" w:rsidP="007D3873">
      <w:pPr>
        <w:tabs>
          <w:tab w:val="left" w:pos="450"/>
        </w:tabs>
        <w:jc w:val="both"/>
        <w:rPr>
          <w:rFonts w:ascii="Times New Roman" w:hAnsi="Times New Roman" w:cs="Times New Roman"/>
          <w:sz w:val="26"/>
          <w:szCs w:val="26"/>
        </w:rPr>
      </w:pPr>
    </w:p>
    <w:p w14:paraId="132412F6" w14:textId="77777777" w:rsidR="00C8255E" w:rsidRPr="00A9201D" w:rsidRDefault="00C8255E" w:rsidP="007D3873">
      <w:pPr>
        <w:tabs>
          <w:tab w:val="left" w:pos="450"/>
          <w:tab w:val="left" w:pos="6030"/>
        </w:tabs>
        <w:jc w:val="both"/>
        <w:rPr>
          <w:rFonts w:ascii="Times New Roman" w:hAnsi="Times New Roman" w:cs="Times New Roman"/>
          <w:b/>
          <w:sz w:val="26"/>
          <w:szCs w:val="26"/>
        </w:rPr>
      </w:pPr>
      <w:r w:rsidRPr="00A9201D">
        <w:rPr>
          <w:rFonts w:ascii="Times New Roman" w:hAnsi="Times New Roman" w:cs="Times New Roman"/>
          <w:sz w:val="26"/>
          <w:szCs w:val="26"/>
        </w:rPr>
        <w:tab/>
      </w:r>
      <w:r w:rsidRPr="00A9201D">
        <w:rPr>
          <w:rFonts w:ascii="Times New Roman" w:hAnsi="Times New Roman" w:cs="Times New Roman"/>
          <w:sz w:val="26"/>
          <w:szCs w:val="26"/>
        </w:rPr>
        <w:tab/>
      </w:r>
      <w:r w:rsidRPr="00A9201D">
        <w:rPr>
          <w:rFonts w:ascii="Times New Roman" w:hAnsi="Times New Roman" w:cs="Times New Roman"/>
          <w:b/>
          <w:sz w:val="26"/>
          <w:szCs w:val="26"/>
        </w:rPr>
        <w:t>Nhóm thực hiện</w:t>
      </w:r>
    </w:p>
    <w:p w14:paraId="69F81F56" w14:textId="77777777" w:rsidR="00C8255E" w:rsidRPr="00A9201D" w:rsidRDefault="00C8255E" w:rsidP="007D3873">
      <w:pPr>
        <w:tabs>
          <w:tab w:val="left" w:pos="450"/>
          <w:tab w:val="left" w:pos="6030"/>
        </w:tabs>
        <w:jc w:val="right"/>
        <w:rPr>
          <w:rFonts w:ascii="Times New Roman" w:hAnsi="Times New Roman" w:cs="Times New Roman"/>
          <w:sz w:val="26"/>
          <w:szCs w:val="26"/>
        </w:rPr>
      </w:pPr>
      <w:r w:rsidRPr="00A9201D">
        <w:rPr>
          <w:rFonts w:ascii="Times New Roman" w:hAnsi="Times New Roman" w:cs="Times New Roman"/>
          <w:sz w:val="26"/>
          <w:szCs w:val="26"/>
        </w:rPr>
        <w:t>Trần Thị Ly Ly và Trần Hiền Lương</w:t>
      </w:r>
    </w:p>
    <w:p w14:paraId="6ED71A61" w14:textId="77777777" w:rsidR="00C8255E" w:rsidRPr="00A9201D" w:rsidRDefault="00C8255E" w:rsidP="007D3873">
      <w:pPr>
        <w:tabs>
          <w:tab w:val="left" w:pos="450"/>
        </w:tabs>
        <w:jc w:val="both"/>
        <w:rPr>
          <w:rFonts w:ascii="Times New Roman" w:hAnsi="Times New Roman" w:cs="Times New Roman"/>
          <w:sz w:val="26"/>
          <w:szCs w:val="26"/>
        </w:rPr>
      </w:pPr>
    </w:p>
    <w:p w14:paraId="4D1BE9E8" w14:textId="77777777" w:rsidR="00C8255E" w:rsidRPr="00A9201D" w:rsidRDefault="006F5E8A" w:rsidP="007D3873">
      <w:pPr>
        <w:tabs>
          <w:tab w:val="left" w:pos="450"/>
        </w:tabs>
        <w:jc w:val="center"/>
        <w:rPr>
          <w:rFonts w:ascii="Times New Roman" w:hAnsi="Times New Roman" w:cs="Times New Roman"/>
          <w:b/>
          <w:sz w:val="26"/>
          <w:szCs w:val="26"/>
        </w:rPr>
      </w:pPr>
      <w:r w:rsidRPr="00A9201D">
        <w:rPr>
          <w:rFonts w:ascii="Times New Roman" w:hAnsi="Times New Roman" w:cs="Times New Roman"/>
          <w:b/>
          <w:sz w:val="26"/>
          <w:szCs w:val="26"/>
        </w:rPr>
        <w:lastRenderedPageBreak/>
        <w:t>ĐỀ CƯƠNG CHI TIẾT</w:t>
      </w:r>
    </w:p>
    <w:tbl>
      <w:tblPr>
        <w:tblStyle w:val="LiBang"/>
        <w:tblW w:w="0" w:type="auto"/>
        <w:tblLook w:val="04A0" w:firstRow="1" w:lastRow="0" w:firstColumn="1" w:lastColumn="0" w:noHBand="0" w:noVBand="1"/>
      </w:tblPr>
      <w:tblGrid>
        <w:gridCol w:w="8990"/>
        <w:tblGridChange w:id="2">
          <w:tblGrid>
            <w:gridCol w:w="8990"/>
          </w:tblGrid>
        </w:tblGridChange>
      </w:tblGrid>
      <w:tr w:rsidR="00763C9C" w:rsidRPr="00A9201D" w14:paraId="0B647B0E" w14:textId="77777777" w:rsidTr="00A60A16">
        <w:trPr>
          <w:trHeight w:val="1007"/>
        </w:trPr>
        <w:tc>
          <w:tcPr>
            <w:tcW w:w="8990" w:type="dxa"/>
          </w:tcPr>
          <w:p w14:paraId="42E94E0F" w14:textId="1BAA60C5" w:rsidR="00763C9C" w:rsidRPr="00A9201D" w:rsidRDefault="00763C9C" w:rsidP="00455139">
            <w:pPr>
              <w:tabs>
                <w:tab w:val="left" w:pos="450"/>
              </w:tabs>
              <w:jc w:val="both"/>
              <w:rPr>
                <w:rFonts w:ascii="Times New Roman" w:hAnsi="Times New Roman" w:cs="Times New Roman"/>
                <w:sz w:val="26"/>
                <w:szCs w:val="26"/>
              </w:rPr>
            </w:pPr>
            <w:r w:rsidRPr="00A9201D">
              <w:rPr>
                <w:rFonts w:ascii="Times New Roman" w:hAnsi="Times New Roman" w:cs="Times New Roman"/>
                <w:b/>
                <w:sz w:val="26"/>
                <w:szCs w:val="26"/>
              </w:rPr>
              <w:t>Tên đề tài</w:t>
            </w:r>
            <w:r w:rsidRPr="00A9201D">
              <w:rPr>
                <w:rFonts w:ascii="Times New Roman" w:hAnsi="Times New Roman" w:cs="Times New Roman"/>
                <w:sz w:val="26"/>
                <w:szCs w:val="26"/>
              </w:rPr>
              <w:t>:</w:t>
            </w:r>
            <w:r w:rsidR="00E85B8C" w:rsidRPr="00A9201D">
              <w:rPr>
                <w:rFonts w:ascii="Times New Roman" w:hAnsi="Times New Roman" w:cs="Times New Roman"/>
                <w:sz w:val="26"/>
                <w:szCs w:val="26"/>
              </w:rPr>
              <w:t xml:space="preserve"> </w:t>
            </w:r>
            <w:r w:rsidR="0064717B">
              <w:rPr>
                <w:rFonts w:ascii="Times New Roman" w:hAnsi="Times New Roman" w:cs="Times New Roman"/>
                <w:sz w:val="26"/>
                <w:szCs w:val="26"/>
              </w:rPr>
              <w:t>Xây dựng h</w:t>
            </w:r>
            <w:r w:rsidR="00AA02C8" w:rsidRPr="00A9201D">
              <w:rPr>
                <w:rFonts w:ascii="Times New Roman" w:hAnsi="Times New Roman" w:cs="Times New Roman"/>
                <w:sz w:val="26"/>
                <w:szCs w:val="26"/>
              </w:rPr>
              <w:t xml:space="preserve">ệ thống chatbot hỗ trợ hỏi đáp cho </w:t>
            </w:r>
            <w:r w:rsidR="00455139" w:rsidRPr="00A9201D">
              <w:rPr>
                <w:rFonts w:ascii="Times New Roman" w:hAnsi="Times New Roman" w:cs="Times New Roman"/>
                <w:sz w:val="26"/>
                <w:szCs w:val="26"/>
              </w:rPr>
              <w:t xml:space="preserve">các </w:t>
            </w:r>
            <w:r w:rsidR="000649C9">
              <w:rPr>
                <w:rFonts w:ascii="Times New Roman" w:hAnsi="Times New Roman" w:cs="Times New Roman"/>
                <w:sz w:val="26"/>
                <w:szCs w:val="26"/>
              </w:rPr>
              <w:t>phần mềm</w:t>
            </w:r>
            <w:r w:rsidR="00455139" w:rsidRPr="00A9201D">
              <w:rPr>
                <w:rFonts w:ascii="Times New Roman" w:hAnsi="Times New Roman" w:cs="Times New Roman"/>
                <w:sz w:val="26"/>
                <w:szCs w:val="26"/>
              </w:rPr>
              <w:t xml:space="preserve"> kĩ thuật</w:t>
            </w:r>
            <w:r w:rsidR="00AA02C8" w:rsidRPr="00A9201D">
              <w:rPr>
                <w:rFonts w:ascii="Times New Roman" w:hAnsi="Times New Roman" w:cs="Times New Roman"/>
                <w:sz w:val="26"/>
                <w:szCs w:val="26"/>
              </w:rPr>
              <w:t xml:space="preserve"> tập trung vào câu hỏi What </w:t>
            </w:r>
            <w:r w:rsidR="000649C9">
              <w:rPr>
                <w:rFonts w:ascii="Times New Roman" w:hAnsi="Times New Roman" w:cs="Times New Roman"/>
                <w:sz w:val="26"/>
                <w:szCs w:val="26"/>
              </w:rPr>
              <w:t>–</w:t>
            </w:r>
            <w:r w:rsidR="00AA02C8" w:rsidRPr="00A9201D">
              <w:rPr>
                <w:rFonts w:ascii="Times New Roman" w:hAnsi="Times New Roman" w:cs="Times New Roman"/>
                <w:sz w:val="26"/>
                <w:szCs w:val="26"/>
              </w:rPr>
              <w:t xml:space="preserve"> How</w:t>
            </w:r>
            <w:r w:rsidR="000649C9">
              <w:rPr>
                <w:rFonts w:ascii="Times New Roman" w:hAnsi="Times New Roman" w:cs="Times New Roman"/>
                <w:sz w:val="26"/>
                <w:szCs w:val="26"/>
              </w:rPr>
              <w:t>.</w:t>
            </w:r>
          </w:p>
        </w:tc>
      </w:tr>
      <w:tr w:rsidR="00763C9C" w:rsidRPr="00A9201D" w14:paraId="093E80D0" w14:textId="77777777" w:rsidTr="00A60A16">
        <w:trPr>
          <w:trHeight w:val="530"/>
        </w:trPr>
        <w:tc>
          <w:tcPr>
            <w:tcW w:w="8990" w:type="dxa"/>
          </w:tcPr>
          <w:p w14:paraId="28D18741" w14:textId="0B6D8074" w:rsidR="00763C9C" w:rsidRPr="00A9201D" w:rsidRDefault="00763C9C" w:rsidP="007D3873">
            <w:pPr>
              <w:tabs>
                <w:tab w:val="left" w:pos="450"/>
              </w:tabs>
              <w:jc w:val="both"/>
              <w:rPr>
                <w:rFonts w:ascii="Times New Roman" w:hAnsi="Times New Roman" w:cs="Times New Roman"/>
                <w:sz w:val="26"/>
                <w:szCs w:val="26"/>
              </w:rPr>
            </w:pPr>
            <w:r w:rsidRPr="00FF35D0">
              <w:rPr>
                <w:rFonts w:ascii="Times New Roman" w:hAnsi="Times New Roman" w:cs="Times New Roman"/>
                <w:b/>
                <w:sz w:val="26"/>
                <w:szCs w:val="26"/>
              </w:rPr>
              <w:t>Giáo viên hư</w:t>
            </w:r>
            <w:r w:rsidRPr="004C6674">
              <w:rPr>
                <w:rFonts w:ascii="Times New Roman" w:hAnsi="Times New Roman" w:cs="Times New Roman"/>
                <w:b/>
                <w:sz w:val="26"/>
                <w:szCs w:val="26"/>
              </w:rPr>
              <w:t>ớ</w:t>
            </w:r>
            <w:r w:rsidRPr="00A9201D">
              <w:rPr>
                <w:rFonts w:ascii="Times New Roman" w:hAnsi="Times New Roman" w:cs="Times New Roman"/>
                <w:b/>
                <w:sz w:val="26"/>
                <w:szCs w:val="26"/>
              </w:rPr>
              <w:t>ng dẫn</w:t>
            </w:r>
            <w:r w:rsidRPr="00A9201D">
              <w:rPr>
                <w:rFonts w:ascii="Times New Roman" w:hAnsi="Times New Roman" w:cs="Times New Roman"/>
                <w:sz w:val="26"/>
                <w:szCs w:val="26"/>
              </w:rPr>
              <w:t>: TS. Phạm Nguyễn Cương</w:t>
            </w:r>
            <w:r w:rsidR="00147106">
              <w:rPr>
                <w:rFonts w:ascii="Times New Roman" w:hAnsi="Times New Roman" w:cs="Times New Roman"/>
                <w:sz w:val="26"/>
                <w:szCs w:val="26"/>
              </w:rPr>
              <w:t>.</w:t>
            </w:r>
          </w:p>
        </w:tc>
      </w:tr>
      <w:tr w:rsidR="00763C9C" w:rsidRPr="00A9201D" w14:paraId="64FE050B" w14:textId="77777777" w:rsidTr="00A60A16">
        <w:trPr>
          <w:trHeight w:val="440"/>
        </w:trPr>
        <w:tc>
          <w:tcPr>
            <w:tcW w:w="8990" w:type="dxa"/>
          </w:tcPr>
          <w:p w14:paraId="3DE067E1" w14:textId="36A106C6" w:rsidR="00763C9C" w:rsidRPr="00A9201D" w:rsidRDefault="00763C9C" w:rsidP="007D3873">
            <w:pPr>
              <w:tabs>
                <w:tab w:val="left" w:pos="450"/>
              </w:tabs>
              <w:jc w:val="both"/>
              <w:rPr>
                <w:rFonts w:ascii="Times New Roman" w:hAnsi="Times New Roman" w:cs="Times New Roman"/>
                <w:sz w:val="26"/>
                <w:szCs w:val="26"/>
              </w:rPr>
            </w:pPr>
            <w:r w:rsidRPr="00FF35D0">
              <w:rPr>
                <w:rFonts w:ascii="Times New Roman" w:hAnsi="Times New Roman" w:cs="Times New Roman"/>
                <w:b/>
                <w:sz w:val="26"/>
                <w:szCs w:val="26"/>
              </w:rPr>
              <w:t>Th</w:t>
            </w:r>
            <w:r w:rsidRPr="004C6674">
              <w:rPr>
                <w:rFonts w:ascii="Times New Roman" w:hAnsi="Times New Roman" w:cs="Times New Roman"/>
                <w:b/>
                <w:sz w:val="26"/>
                <w:szCs w:val="26"/>
              </w:rPr>
              <w:t>ờ</w:t>
            </w:r>
            <w:r w:rsidRPr="00A9201D">
              <w:rPr>
                <w:rFonts w:ascii="Times New Roman" w:hAnsi="Times New Roman" w:cs="Times New Roman"/>
                <w:b/>
                <w:sz w:val="26"/>
                <w:szCs w:val="26"/>
              </w:rPr>
              <w:t>i gian thực hiện</w:t>
            </w:r>
            <w:r w:rsidRPr="00A9201D">
              <w:rPr>
                <w:rFonts w:ascii="Times New Roman" w:hAnsi="Times New Roman" w:cs="Times New Roman"/>
                <w:sz w:val="26"/>
                <w:szCs w:val="26"/>
              </w:rPr>
              <w:t>:</w:t>
            </w:r>
            <w:r w:rsidR="00446D7C">
              <w:rPr>
                <w:rFonts w:ascii="Times New Roman" w:hAnsi="Times New Roman" w:cs="Times New Roman"/>
                <w:sz w:val="26"/>
                <w:szCs w:val="26"/>
              </w:rPr>
              <w:t xml:space="preserve"> 1/12/2018 – 30/6/2018</w:t>
            </w:r>
            <w:r w:rsidR="00147106">
              <w:rPr>
                <w:rFonts w:ascii="Times New Roman" w:hAnsi="Times New Roman" w:cs="Times New Roman"/>
                <w:sz w:val="26"/>
                <w:szCs w:val="26"/>
              </w:rPr>
              <w:t>.</w:t>
            </w:r>
          </w:p>
        </w:tc>
      </w:tr>
      <w:tr w:rsidR="00763C9C" w:rsidRPr="00A9201D" w14:paraId="2839DEB9" w14:textId="77777777" w:rsidTr="00A60A16">
        <w:trPr>
          <w:trHeight w:val="530"/>
        </w:trPr>
        <w:tc>
          <w:tcPr>
            <w:tcW w:w="8990" w:type="dxa"/>
          </w:tcPr>
          <w:p w14:paraId="00145CD4" w14:textId="77777777" w:rsidR="00763C9C" w:rsidRPr="00A9201D" w:rsidRDefault="00763C9C" w:rsidP="007D3873">
            <w:pPr>
              <w:tabs>
                <w:tab w:val="left" w:pos="450"/>
              </w:tabs>
              <w:jc w:val="both"/>
              <w:rPr>
                <w:rFonts w:ascii="Times New Roman" w:hAnsi="Times New Roman" w:cs="Times New Roman"/>
                <w:sz w:val="26"/>
                <w:szCs w:val="26"/>
              </w:rPr>
            </w:pPr>
            <w:r w:rsidRPr="00FF35D0">
              <w:rPr>
                <w:rFonts w:ascii="Times New Roman" w:hAnsi="Times New Roman" w:cs="Times New Roman"/>
                <w:b/>
                <w:sz w:val="26"/>
                <w:szCs w:val="26"/>
              </w:rPr>
              <w:t>Sinh viên th</w:t>
            </w:r>
            <w:r w:rsidRPr="004C6674">
              <w:rPr>
                <w:rFonts w:ascii="Times New Roman" w:hAnsi="Times New Roman" w:cs="Times New Roman"/>
                <w:b/>
                <w:sz w:val="26"/>
                <w:szCs w:val="26"/>
              </w:rPr>
              <w:t>ự</w:t>
            </w:r>
            <w:r w:rsidRPr="00A9201D">
              <w:rPr>
                <w:rFonts w:ascii="Times New Roman" w:hAnsi="Times New Roman" w:cs="Times New Roman"/>
                <w:b/>
                <w:sz w:val="26"/>
                <w:szCs w:val="26"/>
              </w:rPr>
              <w:t>c hiện</w:t>
            </w:r>
            <w:r w:rsidRPr="00A9201D">
              <w:rPr>
                <w:rFonts w:ascii="Times New Roman" w:hAnsi="Times New Roman" w:cs="Times New Roman"/>
                <w:sz w:val="26"/>
                <w:szCs w:val="26"/>
              </w:rPr>
              <w:t>: 1512312 – Trần Thị Ly Ly, 1512308 – Trần Hiền Lương</w:t>
            </w:r>
          </w:p>
        </w:tc>
      </w:tr>
      <w:tr w:rsidR="00763C9C" w:rsidRPr="00A9201D" w14:paraId="6DCE2DDB" w14:textId="77777777" w:rsidTr="00A60A16">
        <w:trPr>
          <w:trHeight w:val="530"/>
        </w:trPr>
        <w:tc>
          <w:tcPr>
            <w:tcW w:w="8990" w:type="dxa"/>
          </w:tcPr>
          <w:p w14:paraId="4F223167" w14:textId="596F07A4" w:rsidR="00763C9C" w:rsidRPr="000B797C" w:rsidRDefault="00763C9C" w:rsidP="007D3873">
            <w:pPr>
              <w:tabs>
                <w:tab w:val="left" w:pos="450"/>
              </w:tabs>
              <w:jc w:val="both"/>
              <w:rPr>
                <w:rFonts w:ascii="Times New Roman" w:hAnsi="Times New Roman" w:cs="Times New Roman"/>
                <w:sz w:val="26"/>
                <w:szCs w:val="26"/>
              </w:rPr>
            </w:pPr>
            <w:r w:rsidRPr="00FF35D0">
              <w:rPr>
                <w:rFonts w:ascii="Times New Roman" w:hAnsi="Times New Roman" w:cs="Times New Roman"/>
                <w:b/>
                <w:sz w:val="26"/>
                <w:szCs w:val="26"/>
              </w:rPr>
              <w:t>Lo</w:t>
            </w:r>
            <w:r w:rsidRPr="004C6674">
              <w:rPr>
                <w:rFonts w:ascii="Times New Roman" w:hAnsi="Times New Roman" w:cs="Times New Roman"/>
                <w:b/>
                <w:sz w:val="26"/>
                <w:szCs w:val="26"/>
              </w:rPr>
              <w:t>ạ</w:t>
            </w:r>
            <w:r w:rsidRPr="00A9201D">
              <w:rPr>
                <w:rFonts w:ascii="Times New Roman" w:hAnsi="Times New Roman" w:cs="Times New Roman"/>
                <w:b/>
                <w:sz w:val="26"/>
                <w:szCs w:val="26"/>
              </w:rPr>
              <w:t>i đề tài:</w:t>
            </w:r>
            <w:r w:rsidR="007C745D" w:rsidRPr="00A9201D">
              <w:rPr>
                <w:rFonts w:ascii="Times New Roman" w:hAnsi="Times New Roman" w:cs="Times New Roman"/>
                <w:b/>
                <w:sz w:val="26"/>
                <w:szCs w:val="26"/>
              </w:rPr>
              <w:t xml:space="preserve"> </w:t>
            </w:r>
            <w:r w:rsidR="00F46258">
              <w:rPr>
                <w:rFonts w:ascii="Times New Roman" w:hAnsi="Times New Roman" w:cs="Times New Roman"/>
                <w:sz w:val="26"/>
                <w:szCs w:val="26"/>
              </w:rPr>
              <w:t>Tìm hiểu công nghệ có ứng dụng minh họa.</w:t>
            </w:r>
          </w:p>
        </w:tc>
      </w:tr>
      <w:tr w:rsidR="00763C9C" w:rsidRPr="00A9201D" w14:paraId="2724D5C6" w14:textId="77777777" w:rsidTr="0003139D">
        <w:tblPrEx>
          <w:tblW w:w="0" w:type="auto"/>
          <w:tblPrExChange w:id="3" w:author="Ly Tran Thi Ly" w:date="2019-06-11T10:28:00Z">
            <w:tblPrEx>
              <w:tblW w:w="0" w:type="auto"/>
            </w:tblPrEx>
          </w:tblPrExChange>
        </w:tblPrEx>
        <w:trPr>
          <w:trHeight w:val="6479"/>
          <w:trPrChange w:id="4" w:author="Ly Tran Thi Ly" w:date="2019-06-11T10:28:00Z">
            <w:trPr>
              <w:trHeight w:val="7298"/>
            </w:trPr>
          </w:trPrChange>
        </w:trPr>
        <w:tc>
          <w:tcPr>
            <w:tcW w:w="8990" w:type="dxa"/>
            <w:tcPrChange w:id="5" w:author="Ly Tran Thi Ly" w:date="2019-06-11T10:28:00Z">
              <w:tcPr>
                <w:tcW w:w="8990" w:type="dxa"/>
              </w:tcPr>
            </w:tcPrChange>
          </w:tcPr>
          <w:p w14:paraId="48F50C54" w14:textId="724F234E" w:rsidR="00CD56BA" w:rsidRPr="00A9201D" w:rsidRDefault="00763C9C" w:rsidP="007D3873">
            <w:pPr>
              <w:tabs>
                <w:tab w:val="left" w:pos="450"/>
              </w:tabs>
              <w:jc w:val="both"/>
              <w:rPr>
                <w:rFonts w:ascii="Times New Roman" w:hAnsi="Times New Roman" w:cs="Times New Roman"/>
                <w:b/>
                <w:sz w:val="26"/>
                <w:szCs w:val="26"/>
              </w:rPr>
            </w:pPr>
            <w:r w:rsidRPr="00FF35D0">
              <w:rPr>
                <w:rFonts w:ascii="Times New Roman" w:hAnsi="Times New Roman" w:cs="Times New Roman"/>
                <w:b/>
                <w:sz w:val="26"/>
                <w:szCs w:val="26"/>
              </w:rPr>
              <w:t>N</w:t>
            </w:r>
            <w:r w:rsidRPr="004C6674">
              <w:rPr>
                <w:rFonts w:ascii="Times New Roman" w:hAnsi="Times New Roman" w:cs="Times New Roman"/>
                <w:b/>
                <w:sz w:val="26"/>
                <w:szCs w:val="26"/>
              </w:rPr>
              <w:t>ộ</w:t>
            </w:r>
            <w:r w:rsidRPr="00A9201D">
              <w:rPr>
                <w:rFonts w:ascii="Times New Roman" w:hAnsi="Times New Roman" w:cs="Times New Roman"/>
                <w:b/>
                <w:sz w:val="26"/>
                <w:szCs w:val="26"/>
              </w:rPr>
              <w:t xml:space="preserve">i dung đề tài: </w:t>
            </w:r>
          </w:p>
          <w:p w14:paraId="7BE6CAA1" w14:textId="610A5AF3" w:rsidR="00CD56BA" w:rsidRPr="00A9201D" w:rsidRDefault="00F46258" w:rsidP="007D3873">
            <w:pPr>
              <w:tabs>
                <w:tab w:val="left" w:pos="450"/>
              </w:tabs>
              <w:jc w:val="both"/>
              <w:rPr>
                <w:rFonts w:ascii="Times New Roman" w:hAnsi="Times New Roman" w:cs="Times New Roman"/>
                <w:b/>
                <w:sz w:val="26"/>
                <w:szCs w:val="26"/>
              </w:rPr>
            </w:pPr>
            <w:r>
              <w:rPr>
                <w:rFonts w:ascii="Times New Roman" w:hAnsi="Times New Roman" w:cs="Times New Roman"/>
                <w:b/>
                <w:sz w:val="26"/>
                <w:szCs w:val="26"/>
              </w:rPr>
              <w:t>Về p</w:t>
            </w:r>
            <w:r w:rsidR="00CD56BA" w:rsidRPr="00A9201D">
              <w:rPr>
                <w:rFonts w:ascii="Times New Roman" w:hAnsi="Times New Roman" w:cs="Times New Roman"/>
                <w:b/>
                <w:sz w:val="26"/>
                <w:szCs w:val="26"/>
              </w:rPr>
              <w:t>hần nghiên cứu lí thuyết:</w:t>
            </w:r>
          </w:p>
          <w:p w14:paraId="5FF873B4" w14:textId="04EE1946" w:rsidR="0054596E" w:rsidRPr="00A60A16" w:rsidRDefault="0054596E" w:rsidP="00A60A16">
            <w:pPr>
              <w:pStyle w:val="oancuaDanhsach"/>
              <w:numPr>
                <w:ilvl w:val="0"/>
                <w:numId w:val="29"/>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Tìm hiểu về khái niệm </w:t>
            </w:r>
            <w:del w:id="6" w:author="Ly Tran Thi Ly" w:date="2019-06-19T16:33:00Z">
              <w:r w:rsidRPr="00A60A16" w:rsidDel="00EB2B77">
                <w:rPr>
                  <w:rFonts w:ascii="Times New Roman" w:hAnsi="Times New Roman" w:cs="Times New Roman"/>
                  <w:sz w:val="26"/>
                  <w:szCs w:val="26"/>
                </w:rPr>
                <w:delText xml:space="preserve">semantic </w:delText>
              </w:r>
            </w:del>
            <w:r w:rsidRPr="00A60A16">
              <w:rPr>
                <w:rFonts w:ascii="Times New Roman" w:hAnsi="Times New Roman" w:cs="Times New Roman"/>
                <w:sz w:val="26"/>
                <w:szCs w:val="26"/>
              </w:rPr>
              <w:t>web</w:t>
            </w:r>
            <w:ins w:id="7" w:author="Ly Tran Thi Ly" w:date="2019-06-19T16:33:00Z">
              <w:r w:rsidR="00EB2B77">
                <w:rPr>
                  <w:rFonts w:ascii="Times New Roman" w:hAnsi="Times New Roman" w:cs="Times New Roman"/>
                  <w:sz w:val="26"/>
                  <w:szCs w:val="26"/>
                </w:rPr>
                <w:t xml:space="preserve"> ngữ nghĩa (semantic web) và cách xây dựng.</w:t>
              </w:r>
            </w:ins>
            <w:del w:id="8" w:author="Ly Tran Thi Ly" w:date="2019-06-19T16:33:00Z">
              <w:r w:rsidRPr="00A60A16" w:rsidDel="00EB2B77">
                <w:rPr>
                  <w:rFonts w:ascii="Times New Roman" w:hAnsi="Times New Roman" w:cs="Times New Roman"/>
                  <w:sz w:val="26"/>
                  <w:szCs w:val="26"/>
                </w:rPr>
                <w:delText xml:space="preserve"> và ontology.</w:delText>
              </w:r>
            </w:del>
          </w:p>
          <w:p w14:paraId="597BABE9" w14:textId="39617EA9" w:rsidR="00CD56BA" w:rsidRPr="00A60A16" w:rsidRDefault="00CD56BA" w:rsidP="00A60A16">
            <w:pPr>
              <w:pStyle w:val="oancuaDanhsach"/>
              <w:numPr>
                <w:ilvl w:val="0"/>
                <w:numId w:val="29"/>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Tìm hiểu về hướng nghiên cứu</w:t>
            </w:r>
            <w:ins w:id="9" w:author="Ly Tran Thi Ly" w:date="2019-06-19T16:33:00Z">
              <w:r w:rsidR="00FB5CEF">
                <w:rPr>
                  <w:rFonts w:ascii="Times New Roman" w:hAnsi="Times New Roman" w:cs="Times New Roman"/>
                  <w:sz w:val="26"/>
                  <w:szCs w:val="26"/>
                </w:rPr>
                <w:t xml:space="preserve"> hệ thống hỏi đáp </w:t>
              </w:r>
            </w:ins>
            <w:del w:id="10" w:author="Ly Tran Thi Ly" w:date="2019-06-19T16:33:00Z">
              <w:r w:rsidRPr="00A60A16" w:rsidDel="00FB5CEF">
                <w:rPr>
                  <w:rFonts w:ascii="Times New Roman" w:hAnsi="Times New Roman" w:cs="Times New Roman"/>
                  <w:sz w:val="26"/>
                  <w:szCs w:val="26"/>
                </w:rPr>
                <w:delText xml:space="preserve"> </w:delText>
              </w:r>
            </w:del>
            <w:ins w:id="11" w:author="Ly Tran Thi Ly" w:date="2019-06-19T16:33:00Z">
              <w:r w:rsidR="00FB5CEF">
                <w:rPr>
                  <w:rFonts w:ascii="Times New Roman" w:hAnsi="Times New Roman" w:cs="Times New Roman"/>
                  <w:sz w:val="26"/>
                  <w:szCs w:val="26"/>
                </w:rPr>
                <w:t>(</w:t>
              </w:r>
            </w:ins>
            <w:r w:rsidRPr="00A60A16">
              <w:rPr>
                <w:rFonts w:ascii="Times New Roman" w:hAnsi="Times New Roman" w:cs="Times New Roman"/>
                <w:sz w:val="26"/>
                <w:szCs w:val="26"/>
              </w:rPr>
              <w:t>question</w:t>
            </w:r>
            <w:ins w:id="12" w:author="Ly Tran Thi Ly" w:date="2019-06-19T16:34:00Z">
              <w:r w:rsidR="00FB5CEF">
                <w:rPr>
                  <w:rFonts w:ascii="Times New Roman" w:hAnsi="Times New Roman" w:cs="Times New Roman"/>
                  <w:sz w:val="26"/>
                  <w:szCs w:val="26"/>
                </w:rPr>
                <w:t xml:space="preserve"> -</w:t>
              </w:r>
            </w:ins>
            <w:r w:rsidRPr="00A60A16">
              <w:rPr>
                <w:rFonts w:ascii="Times New Roman" w:hAnsi="Times New Roman" w:cs="Times New Roman"/>
                <w:sz w:val="26"/>
                <w:szCs w:val="26"/>
              </w:rPr>
              <w:t xml:space="preserve"> answering system</w:t>
            </w:r>
            <w:ins w:id="13" w:author="Ly Tran Thi Ly" w:date="2019-06-19T16:34:00Z">
              <w:r w:rsidR="00FB5CEF">
                <w:rPr>
                  <w:rFonts w:ascii="Times New Roman" w:hAnsi="Times New Roman" w:cs="Times New Roman"/>
                  <w:sz w:val="26"/>
                  <w:szCs w:val="26"/>
                </w:rPr>
                <w:t>)</w:t>
              </w:r>
            </w:ins>
            <w:r w:rsidR="007C745D" w:rsidRPr="00A60A16">
              <w:rPr>
                <w:rFonts w:ascii="Times New Roman" w:hAnsi="Times New Roman" w:cs="Times New Roman"/>
                <w:sz w:val="26"/>
                <w:szCs w:val="26"/>
              </w:rPr>
              <w:t xml:space="preserve"> để ứng dụng cho </w:t>
            </w:r>
            <w:r w:rsidR="0057706D" w:rsidRPr="00A60A16">
              <w:rPr>
                <w:rFonts w:ascii="Times New Roman" w:hAnsi="Times New Roman" w:cs="Times New Roman"/>
                <w:sz w:val="26"/>
                <w:szCs w:val="26"/>
              </w:rPr>
              <w:t>chatbot</w:t>
            </w:r>
            <w:r w:rsidRPr="00A60A16">
              <w:rPr>
                <w:rFonts w:ascii="Times New Roman" w:hAnsi="Times New Roman" w:cs="Times New Roman"/>
                <w:sz w:val="26"/>
                <w:szCs w:val="26"/>
              </w:rPr>
              <w:t>.</w:t>
            </w:r>
          </w:p>
          <w:p w14:paraId="787EFC95" w14:textId="6DDD1B27" w:rsidR="007C745D" w:rsidRPr="00A60A16" w:rsidRDefault="007C745D" w:rsidP="00A60A16">
            <w:pPr>
              <w:pStyle w:val="oancuaDanhsach"/>
              <w:numPr>
                <w:ilvl w:val="0"/>
                <w:numId w:val="29"/>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Nghiên cứu </w:t>
            </w:r>
            <w:del w:id="14" w:author="Ly Tran Thi Ly" w:date="2019-06-19T16:38:00Z">
              <w:r w:rsidRPr="00A60A16" w:rsidDel="001729EE">
                <w:rPr>
                  <w:rFonts w:ascii="Times New Roman" w:hAnsi="Times New Roman" w:cs="Times New Roman"/>
                  <w:sz w:val="26"/>
                  <w:szCs w:val="26"/>
                </w:rPr>
                <w:delText xml:space="preserve">và so sánh </w:delText>
              </w:r>
            </w:del>
            <w:r w:rsidRPr="00A60A16">
              <w:rPr>
                <w:rFonts w:ascii="Times New Roman" w:hAnsi="Times New Roman" w:cs="Times New Roman"/>
                <w:sz w:val="26"/>
                <w:szCs w:val="26"/>
              </w:rPr>
              <w:t>các công cụ xây dựng chatbot.</w:t>
            </w:r>
          </w:p>
          <w:p w14:paraId="7FA8DB5B" w14:textId="3E6AF59E" w:rsidR="00F46258" w:rsidRPr="00A60A16" w:rsidRDefault="00F46258" w:rsidP="00A60A16">
            <w:pPr>
              <w:pStyle w:val="oancuaDanhsach"/>
              <w:numPr>
                <w:ilvl w:val="0"/>
                <w:numId w:val="29"/>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Tìm hiểu các thuật toán xử lí ngôn ngữ tự nhiên (cụ thể là intent classification – phân loại ý định người dùng và name entity recognition – nhận diện thực thể)</w:t>
            </w:r>
            <w:r w:rsidR="000B797C">
              <w:rPr>
                <w:rFonts w:ascii="Times New Roman" w:hAnsi="Times New Roman" w:cs="Times New Roman"/>
                <w:sz w:val="26"/>
                <w:szCs w:val="26"/>
              </w:rPr>
              <w:t>.</w:t>
            </w:r>
          </w:p>
          <w:p w14:paraId="5DC20EE6" w14:textId="5CC1007F" w:rsidR="00F46258" w:rsidRPr="00A60A16" w:rsidRDefault="00F46258" w:rsidP="00A60A16">
            <w:pPr>
              <w:pStyle w:val="oancuaDanhsach"/>
              <w:numPr>
                <w:ilvl w:val="0"/>
                <w:numId w:val="29"/>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Tìm hiểu về Restful API service và các framework xây dựng giao diện web cho ứng dụn</w:t>
            </w:r>
            <w:r w:rsidR="000B797C" w:rsidRPr="00A60A16">
              <w:rPr>
                <w:rFonts w:ascii="Times New Roman" w:hAnsi="Times New Roman" w:cs="Times New Roman"/>
                <w:sz w:val="26"/>
                <w:szCs w:val="26"/>
              </w:rPr>
              <w:t>g</w:t>
            </w:r>
            <w:r w:rsidRPr="00A60A16">
              <w:rPr>
                <w:rFonts w:ascii="Times New Roman" w:hAnsi="Times New Roman" w:cs="Times New Roman"/>
                <w:sz w:val="26"/>
                <w:szCs w:val="26"/>
              </w:rPr>
              <w:t>.</w:t>
            </w:r>
          </w:p>
          <w:p w14:paraId="3AACD265" w14:textId="77777777" w:rsidR="00CD56BA" w:rsidRPr="00A9201D" w:rsidRDefault="00CD56BA" w:rsidP="007D3873">
            <w:pPr>
              <w:tabs>
                <w:tab w:val="left" w:pos="450"/>
              </w:tabs>
              <w:jc w:val="both"/>
              <w:rPr>
                <w:rFonts w:ascii="Times New Roman" w:hAnsi="Times New Roman" w:cs="Times New Roman"/>
                <w:sz w:val="26"/>
                <w:szCs w:val="26"/>
              </w:rPr>
            </w:pPr>
          </w:p>
          <w:p w14:paraId="131046AF" w14:textId="6550009B" w:rsidR="00CD56BA" w:rsidRPr="00A9201D" w:rsidRDefault="00F46258" w:rsidP="007D3873">
            <w:pPr>
              <w:tabs>
                <w:tab w:val="left" w:pos="450"/>
              </w:tabs>
              <w:jc w:val="both"/>
              <w:rPr>
                <w:rFonts w:ascii="Times New Roman" w:hAnsi="Times New Roman" w:cs="Times New Roman"/>
                <w:b/>
                <w:sz w:val="26"/>
                <w:szCs w:val="26"/>
              </w:rPr>
            </w:pPr>
            <w:r>
              <w:rPr>
                <w:rFonts w:ascii="Times New Roman" w:hAnsi="Times New Roman" w:cs="Times New Roman"/>
                <w:b/>
                <w:sz w:val="26"/>
                <w:szCs w:val="26"/>
              </w:rPr>
              <w:t>Về p</w:t>
            </w:r>
            <w:r w:rsidR="00CD56BA" w:rsidRPr="00A9201D">
              <w:rPr>
                <w:rFonts w:ascii="Times New Roman" w:hAnsi="Times New Roman" w:cs="Times New Roman"/>
                <w:b/>
                <w:sz w:val="26"/>
                <w:szCs w:val="26"/>
              </w:rPr>
              <w:t>hần công nghệ:</w:t>
            </w:r>
          </w:p>
          <w:p w14:paraId="727460D1" w14:textId="77777777" w:rsidR="00CD56BA" w:rsidRPr="00A9201D" w:rsidRDefault="007C745D"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Để xây dựng ứng dụng minh họa, sinh viên đã</w:t>
            </w:r>
            <w:r w:rsidR="0054596E" w:rsidRPr="00A9201D">
              <w:rPr>
                <w:rFonts w:ascii="Times New Roman" w:hAnsi="Times New Roman" w:cs="Times New Roman"/>
                <w:sz w:val="26"/>
                <w:szCs w:val="26"/>
              </w:rPr>
              <w:t xml:space="preserve"> sử dụng các công cụ như sau:</w:t>
            </w:r>
          </w:p>
          <w:p w14:paraId="75B3296F" w14:textId="05AE7711" w:rsidR="0054596E" w:rsidRPr="00A9201D" w:rsidRDefault="0054596E" w:rsidP="007D3873">
            <w:pPr>
              <w:pStyle w:val="oancuaDanhsach"/>
              <w:numPr>
                <w:ilvl w:val="0"/>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xml:space="preserve">RASA – </w:t>
            </w:r>
            <w:del w:id="15" w:author="Ly Tran Thi Ly" w:date="2019-06-19T17:01:00Z">
              <w:r w:rsidRPr="00A9201D" w:rsidDel="00D626C3">
                <w:rPr>
                  <w:rFonts w:ascii="Times New Roman" w:hAnsi="Times New Roman" w:cs="Times New Roman"/>
                  <w:sz w:val="26"/>
                  <w:szCs w:val="26"/>
                </w:rPr>
                <w:delText>Hệ thống</w:delText>
              </w:r>
            </w:del>
            <w:ins w:id="16" w:author="Ly Tran Thi Ly" w:date="2019-06-19T17:01:00Z">
              <w:r w:rsidR="00D626C3">
                <w:rPr>
                  <w:rFonts w:ascii="Times New Roman" w:hAnsi="Times New Roman" w:cs="Times New Roman"/>
                  <w:sz w:val="26"/>
                  <w:szCs w:val="26"/>
                </w:rPr>
                <w:t>Phần mềm</w:t>
              </w:r>
            </w:ins>
            <w:r w:rsidRPr="00A9201D">
              <w:rPr>
                <w:rFonts w:ascii="Times New Roman" w:hAnsi="Times New Roman" w:cs="Times New Roman"/>
                <w:sz w:val="26"/>
                <w:szCs w:val="26"/>
              </w:rPr>
              <w:t xml:space="preserve"> mã nguồn mở được viết bằng python dùng để xử lí ngôn ngữ tự nhiên và phân tích ý định của người dùng. Nhóm sử dụng RASA cùng với Python làm phần backend cho chatbot.</w:t>
            </w:r>
          </w:p>
          <w:p w14:paraId="75497CBC" w14:textId="29D9DE5E" w:rsidR="0054596E" w:rsidRDefault="0054596E" w:rsidP="007D3873">
            <w:pPr>
              <w:pStyle w:val="oancuaDanhsach"/>
              <w:numPr>
                <w:ilvl w:val="0"/>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Protégé – Công cụ để tạo ontology bằng các ngôn ngữ phổ biến hiện nay như OWL, RDF được nhóm sử dụng để xây dựng dữ liệu ngữ nghĩa cho chatbot.</w:t>
            </w:r>
          </w:p>
          <w:p w14:paraId="26348129" w14:textId="23DB290A" w:rsidR="00F46258" w:rsidRDefault="00F46258" w:rsidP="007D3873">
            <w:pPr>
              <w:pStyle w:val="oancuaDanhsach"/>
              <w:numPr>
                <w:ilvl w:val="0"/>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VueJS – Framework javascript dùng để xây dựng giao diện người dùng cho ứng dụng trên nền web.</w:t>
            </w:r>
          </w:p>
          <w:p w14:paraId="29C22526" w14:textId="68F200F3" w:rsidR="00F46258" w:rsidRDefault="00F46258" w:rsidP="00A60A16">
            <w:pPr>
              <w:pStyle w:val="oancuaDanhsach"/>
              <w:tabs>
                <w:tab w:val="left" w:pos="450"/>
              </w:tabs>
              <w:jc w:val="both"/>
              <w:rPr>
                <w:rFonts w:ascii="Times New Roman" w:hAnsi="Times New Roman" w:cs="Times New Roman"/>
                <w:sz w:val="26"/>
                <w:szCs w:val="26"/>
              </w:rPr>
            </w:pPr>
          </w:p>
          <w:p w14:paraId="53A9D706" w14:textId="795A76D8" w:rsidR="00F46258" w:rsidRPr="00A60A16" w:rsidRDefault="00F46258" w:rsidP="00A60A16">
            <w:pPr>
              <w:tabs>
                <w:tab w:val="left" w:pos="450"/>
              </w:tabs>
              <w:jc w:val="both"/>
              <w:rPr>
                <w:rFonts w:ascii="Times New Roman" w:hAnsi="Times New Roman" w:cs="Times New Roman"/>
                <w:b/>
                <w:sz w:val="26"/>
                <w:szCs w:val="26"/>
              </w:rPr>
            </w:pPr>
            <w:r w:rsidRPr="00A60A16">
              <w:rPr>
                <w:rFonts w:ascii="Times New Roman" w:hAnsi="Times New Roman" w:cs="Times New Roman"/>
                <w:b/>
                <w:sz w:val="26"/>
                <w:szCs w:val="26"/>
              </w:rPr>
              <w:t>Phương pháp thực hiện:</w:t>
            </w:r>
          </w:p>
          <w:p w14:paraId="1E8E407F" w14:textId="4BB0315A" w:rsidR="00F46258" w:rsidRDefault="00F46258" w:rsidP="000B797C">
            <w:pPr>
              <w:pStyle w:val="oancuaDanhsach"/>
              <w:numPr>
                <w:ilvl w:val="0"/>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Về lý thuyết:</w:t>
            </w:r>
          </w:p>
          <w:p w14:paraId="5B88B2D1" w14:textId="31C10F38" w:rsidR="00F46258" w:rsidRPr="000B797C" w:rsidRDefault="00F46258"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t>+</w:t>
            </w:r>
            <w:r w:rsidRPr="00F46258">
              <w:rPr>
                <w:rFonts w:ascii="Times New Roman" w:hAnsi="Times New Roman" w:cs="Times New Roman"/>
                <w:sz w:val="26"/>
                <w:szCs w:val="26"/>
              </w:rPr>
              <w:t xml:space="preserve"> Tìm hiểu các tài liệu khoa học liên quan đến khái niệm và cách thức hoạt</w:t>
            </w:r>
            <w:r>
              <w:rPr>
                <w:rFonts w:ascii="Times New Roman" w:hAnsi="Times New Roman" w:cs="Times New Roman"/>
                <w:sz w:val="26"/>
                <w:szCs w:val="26"/>
              </w:rPr>
              <w:t xml:space="preserve"> </w:t>
            </w:r>
            <w:r w:rsidRPr="00A60A16">
              <w:rPr>
                <w:rFonts w:ascii="Times New Roman" w:hAnsi="Times New Roman" w:cs="Times New Roman"/>
                <w:sz w:val="26"/>
                <w:szCs w:val="26"/>
              </w:rPr>
              <w:t>động củ</w:t>
            </w:r>
            <w:r w:rsidRPr="000B797C">
              <w:rPr>
                <w:rFonts w:ascii="Times New Roman" w:hAnsi="Times New Roman" w:cs="Times New Roman"/>
                <w:sz w:val="26"/>
                <w:szCs w:val="26"/>
              </w:rPr>
              <w:t>a</w:t>
            </w:r>
            <w:r w:rsidR="000B797C">
              <w:rPr>
                <w:rFonts w:ascii="Times New Roman" w:hAnsi="Times New Roman" w:cs="Times New Roman"/>
                <w:sz w:val="26"/>
                <w:szCs w:val="26"/>
              </w:rPr>
              <w:t xml:space="preserve"> hệ thống hỏi đáp và</w:t>
            </w:r>
            <w:r w:rsidRPr="000B797C">
              <w:rPr>
                <w:rFonts w:ascii="Times New Roman" w:hAnsi="Times New Roman" w:cs="Times New Roman"/>
                <w:sz w:val="26"/>
                <w:szCs w:val="26"/>
              </w:rPr>
              <w:t xml:space="preserve"> chatbot.</w:t>
            </w:r>
          </w:p>
          <w:p w14:paraId="26DD34B5" w14:textId="7ADE5568" w:rsidR="00F46258" w:rsidRPr="00A60A16" w:rsidRDefault="00F46258"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t xml:space="preserve">+ Tìm hiểu về web ngữ nghĩa và cách xây dựng cở sở tri thức sử dụng ontology. </w:t>
            </w:r>
          </w:p>
          <w:p w14:paraId="232B612F" w14:textId="71C43EDA" w:rsidR="00F46258" w:rsidRPr="00A60A16" w:rsidRDefault="00F46258"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B797C">
              <w:rPr>
                <w:rFonts w:ascii="Times New Roman" w:hAnsi="Times New Roman" w:cs="Times New Roman"/>
                <w:sz w:val="26"/>
                <w:szCs w:val="26"/>
              </w:rPr>
              <w:t>Tìm hiểu</w:t>
            </w:r>
            <w:r w:rsidRPr="00F46258">
              <w:rPr>
                <w:rFonts w:ascii="Times New Roman" w:hAnsi="Times New Roman" w:cs="Times New Roman"/>
                <w:sz w:val="26"/>
                <w:szCs w:val="26"/>
              </w:rPr>
              <w:t xml:space="preserve"> một số công cụ, nền tảng dùng để xây dựng chatbot phổ biến</w:t>
            </w:r>
            <w:r>
              <w:rPr>
                <w:rFonts w:ascii="Times New Roman" w:hAnsi="Times New Roman" w:cs="Times New Roman"/>
                <w:sz w:val="26"/>
                <w:szCs w:val="26"/>
              </w:rPr>
              <w:t xml:space="preserve"> </w:t>
            </w:r>
            <w:r w:rsidRPr="00A60A16">
              <w:rPr>
                <w:rFonts w:ascii="Times New Roman" w:hAnsi="Times New Roman" w:cs="Times New Roman"/>
                <w:sz w:val="26"/>
                <w:szCs w:val="26"/>
              </w:rPr>
              <w:t>đang được phát triển</w:t>
            </w:r>
            <w:r w:rsidR="000B797C">
              <w:rPr>
                <w:rFonts w:ascii="Times New Roman" w:hAnsi="Times New Roman" w:cs="Times New Roman"/>
                <w:sz w:val="26"/>
                <w:szCs w:val="26"/>
              </w:rPr>
              <w:t>.</w:t>
            </w:r>
          </w:p>
          <w:p w14:paraId="416214D9" w14:textId="572B50BB" w:rsidR="00F46258" w:rsidRPr="00A60A16" w:rsidRDefault="00F46258"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t xml:space="preserve">+ </w:t>
            </w:r>
            <w:r w:rsidRPr="00F46258">
              <w:rPr>
                <w:rFonts w:ascii="Times New Roman" w:hAnsi="Times New Roman" w:cs="Times New Roman"/>
                <w:sz w:val="26"/>
                <w:szCs w:val="26"/>
              </w:rPr>
              <w:t>Dựa vào kiến thức cá nhân để mô hình hóa hệ thống, phân tích cách thức</w:t>
            </w:r>
            <w:r w:rsidR="00147106">
              <w:rPr>
                <w:rFonts w:ascii="Times New Roman" w:hAnsi="Times New Roman" w:cs="Times New Roman"/>
                <w:sz w:val="26"/>
                <w:szCs w:val="26"/>
              </w:rPr>
              <w:t xml:space="preserve"> </w:t>
            </w:r>
            <w:r w:rsidRPr="00A60A16">
              <w:rPr>
                <w:rFonts w:ascii="Times New Roman" w:hAnsi="Times New Roman" w:cs="Times New Roman"/>
                <w:sz w:val="26"/>
                <w:szCs w:val="26"/>
              </w:rPr>
              <w:t>thiết kế.</w:t>
            </w:r>
          </w:p>
          <w:p w14:paraId="5B4DCAA2" w14:textId="7369A547" w:rsidR="000B797C" w:rsidRDefault="000B797C" w:rsidP="000B797C">
            <w:pPr>
              <w:pStyle w:val="oancuaDanhsach"/>
              <w:numPr>
                <w:ilvl w:val="0"/>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Về kĩ thuật:</w:t>
            </w:r>
          </w:p>
          <w:p w14:paraId="36F678E6" w14:textId="33D7913F" w:rsidR="000B797C" w:rsidRDefault="000B797C"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t>+ Sử dụng nển tảng mã nguồn mở RASA để phân tích đoạn chat của người dùng và xây dựng phản hồi.</w:t>
            </w:r>
          </w:p>
          <w:p w14:paraId="6FEBDE06" w14:textId="0FCBCB4F" w:rsidR="000B797C" w:rsidRDefault="000B797C"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t>+ Ngôn ngữ lập trình: python, vueJS, owl, SPARQL.</w:t>
            </w:r>
          </w:p>
          <w:p w14:paraId="184343EF" w14:textId="16A08155" w:rsidR="000B797C" w:rsidRPr="00A60A16" w:rsidRDefault="000B797C" w:rsidP="00A60A16">
            <w:pPr>
              <w:pStyle w:val="oancuaDanhsach"/>
              <w:tabs>
                <w:tab w:val="left" w:pos="450"/>
              </w:tabs>
              <w:jc w:val="both"/>
              <w:rPr>
                <w:rFonts w:ascii="Times New Roman" w:hAnsi="Times New Roman" w:cs="Times New Roman"/>
                <w:sz w:val="26"/>
                <w:szCs w:val="26"/>
              </w:rPr>
            </w:pPr>
            <w:r>
              <w:rPr>
                <w:rFonts w:ascii="Times New Roman" w:hAnsi="Times New Roman" w:cs="Times New Roman"/>
                <w:sz w:val="26"/>
                <w:szCs w:val="26"/>
              </w:rPr>
              <w:t>+ Sử dụng Restful API để xây dựng ứng dụng web.</w:t>
            </w:r>
          </w:p>
          <w:p w14:paraId="1F432A6A" w14:textId="77777777" w:rsidR="00FA7060" w:rsidRPr="00A9201D" w:rsidRDefault="00FA7060" w:rsidP="007D3873">
            <w:pPr>
              <w:pStyle w:val="oancuaDanhsach"/>
              <w:tabs>
                <w:tab w:val="left" w:pos="450"/>
              </w:tabs>
              <w:jc w:val="both"/>
              <w:rPr>
                <w:rFonts w:ascii="Times New Roman" w:hAnsi="Times New Roman" w:cs="Times New Roman"/>
                <w:sz w:val="26"/>
                <w:szCs w:val="26"/>
              </w:rPr>
            </w:pPr>
          </w:p>
          <w:p w14:paraId="6EBEF08F" w14:textId="77777777" w:rsidR="0054596E" w:rsidRPr="00A9201D" w:rsidRDefault="0054596E" w:rsidP="007D3873">
            <w:pPr>
              <w:tabs>
                <w:tab w:val="left" w:pos="450"/>
              </w:tabs>
              <w:jc w:val="both"/>
              <w:rPr>
                <w:rFonts w:ascii="Times New Roman" w:hAnsi="Times New Roman" w:cs="Times New Roman"/>
                <w:b/>
                <w:sz w:val="26"/>
                <w:szCs w:val="26"/>
              </w:rPr>
            </w:pPr>
            <w:r w:rsidRPr="00A9201D">
              <w:rPr>
                <w:rFonts w:ascii="Times New Roman" w:hAnsi="Times New Roman" w:cs="Times New Roman"/>
                <w:b/>
                <w:sz w:val="26"/>
                <w:szCs w:val="26"/>
              </w:rPr>
              <w:t>Mục tiêu của đề tài:</w:t>
            </w:r>
          </w:p>
          <w:p w14:paraId="512ECEA5" w14:textId="11AB105E" w:rsidR="000B797C" w:rsidRDefault="00FA7060" w:rsidP="00A60A16">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Tìm hiểu và xây dựng chatbot như một nhân viên chăm sóc khách hàng, hỗ trợ giải đáp những thắc mắc của </w:t>
            </w:r>
            <w:del w:id="17" w:author="Ly Tran Thi Ly" w:date="2019-06-19T17:02:00Z">
              <w:r w:rsidRPr="00A60A16" w:rsidDel="00452C38">
                <w:rPr>
                  <w:rFonts w:ascii="Times New Roman" w:hAnsi="Times New Roman" w:cs="Times New Roman"/>
                  <w:sz w:val="26"/>
                  <w:szCs w:val="26"/>
                </w:rPr>
                <w:delText xml:space="preserve">users </w:delText>
              </w:r>
            </w:del>
            <w:ins w:id="18" w:author="Ly Tran Thi Ly" w:date="2019-06-19T17:02:00Z">
              <w:r w:rsidR="00452C38">
                <w:rPr>
                  <w:rFonts w:ascii="Times New Roman" w:hAnsi="Times New Roman" w:cs="Times New Roman"/>
                  <w:sz w:val="26"/>
                  <w:szCs w:val="26"/>
                </w:rPr>
                <w:t>người dùng</w:t>
              </w:r>
              <w:r w:rsidR="00452C38" w:rsidRPr="00A60A16">
                <w:rPr>
                  <w:rFonts w:ascii="Times New Roman" w:hAnsi="Times New Roman" w:cs="Times New Roman"/>
                  <w:sz w:val="26"/>
                  <w:szCs w:val="26"/>
                </w:rPr>
                <w:t xml:space="preserve"> </w:t>
              </w:r>
            </w:ins>
            <w:r w:rsidRPr="00A60A16">
              <w:rPr>
                <w:rFonts w:ascii="Times New Roman" w:hAnsi="Times New Roman" w:cs="Times New Roman"/>
                <w:sz w:val="26"/>
                <w:szCs w:val="26"/>
              </w:rPr>
              <w:t>về</w:t>
            </w:r>
            <w:r w:rsidR="004020DE" w:rsidRPr="00A60A16">
              <w:rPr>
                <w:rFonts w:ascii="Times New Roman" w:hAnsi="Times New Roman" w:cs="Times New Roman"/>
                <w:sz w:val="26"/>
                <w:szCs w:val="26"/>
              </w:rPr>
              <w:t xml:space="preserve"> các</w:t>
            </w:r>
            <w:r w:rsidRPr="00A60A16">
              <w:rPr>
                <w:rFonts w:ascii="Times New Roman" w:hAnsi="Times New Roman" w:cs="Times New Roman"/>
                <w:sz w:val="26"/>
                <w:szCs w:val="26"/>
              </w:rPr>
              <w:t xml:space="preserve"> phần mề</w:t>
            </w:r>
            <w:r w:rsidR="004020DE" w:rsidRPr="00A60A16">
              <w:rPr>
                <w:rFonts w:ascii="Times New Roman" w:hAnsi="Times New Roman" w:cs="Times New Roman"/>
                <w:sz w:val="26"/>
                <w:szCs w:val="26"/>
              </w:rPr>
              <w:t>m trong lĩnh vực kĩ thuật</w:t>
            </w:r>
            <w:r w:rsidRPr="00A60A16">
              <w:rPr>
                <w:rFonts w:ascii="Times New Roman" w:hAnsi="Times New Roman" w:cs="Times New Roman"/>
                <w:sz w:val="26"/>
                <w:szCs w:val="26"/>
              </w:rPr>
              <w:t xml:space="preserve"> tập trung vào câu hỏi </w:t>
            </w:r>
            <w:r w:rsidR="000B797C">
              <w:rPr>
                <w:rFonts w:ascii="Times New Roman" w:hAnsi="Times New Roman" w:cs="Times New Roman"/>
                <w:sz w:val="26"/>
                <w:szCs w:val="26"/>
              </w:rPr>
              <w:t>w</w:t>
            </w:r>
            <w:r w:rsidRPr="00A60A16">
              <w:rPr>
                <w:rFonts w:ascii="Times New Roman" w:hAnsi="Times New Roman" w:cs="Times New Roman"/>
                <w:sz w:val="26"/>
                <w:szCs w:val="26"/>
              </w:rPr>
              <w:t>hat (</w:t>
            </w:r>
            <w:r w:rsidR="0064717B" w:rsidRPr="00A60A16">
              <w:rPr>
                <w:rFonts w:ascii="Times New Roman" w:hAnsi="Times New Roman" w:cs="Times New Roman"/>
                <w:sz w:val="26"/>
                <w:szCs w:val="26"/>
              </w:rPr>
              <w:t>câu hỏi về khái niệm, định nghĩa</w:t>
            </w:r>
            <w:r w:rsidRPr="00A60A16">
              <w:rPr>
                <w:rFonts w:ascii="Times New Roman" w:hAnsi="Times New Roman" w:cs="Times New Roman"/>
                <w:sz w:val="26"/>
                <w:szCs w:val="26"/>
              </w:rPr>
              <w:t xml:space="preserve">) và câu hỏi </w:t>
            </w:r>
            <w:r w:rsidR="000B797C">
              <w:rPr>
                <w:rFonts w:ascii="Times New Roman" w:hAnsi="Times New Roman" w:cs="Times New Roman"/>
                <w:sz w:val="26"/>
                <w:szCs w:val="26"/>
              </w:rPr>
              <w:t>h</w:t>
            </w:r>
            <w:r w:rsidRPr="00A60A16">
              <w:rPr>
                <w:rFonts w:ascii="Times New Roman" w:hAnsi="Times New Roman" w:cs="Times New Roman"/>
                <w:sz w:val="26"/>
                <w:szCs w:val="26"/>
              </w:rPr>
              <w:t>ow (</w:t>
            </w:r>
            <w:r w:rsidR="0064717B" w:rsidRPr="00A60A16">
              <w:rPr>
                <w:rFonts w:ascii="Times New Roman" w:hAnsi="Times New Roman" w:cs="Times New Roman"/>
                <w:sz w:val="26"/>
                <w:szCs w:val="26"/>
              </w:rPr>
              <w:t>câu hỏi về cách thức thực hiện</w:t>
            </w:r>
            <w:r w:rsidRPr="00A60A16">
              <w:rPr>
                <w:rFonts w:ascii="Times New Roman" w:hAnsi="Times New Roman" w:cs="Times New Roman"/>
                <w:sz w:val="26"/>
                <w:szCs w:val="26"/>
              </w:rPr>
              <w:t>)</w:t>
            </w:r>
            <w:r w:rsidR="0064717B" w:rsidRPr="00A60A16">
              <w:rPr>
                <w:rFonts w:ascii="Times New Roman" w:hAnsi="Times New Roman" w:cs="Times New Roman"/>
                <w:sz w:val="26"/>
                <w:szCs w:val="26"/>
              </w:rPr>
              <w:t>.</w:t>
            </w:r>
          </w:p>
          <w:p w14:paraId="54238EE8" w14:textId="44359B0B" w:rsidR="000B797C" w:rsidRDefault="0064717B" w:rsidP="00A60A16">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Tìm hiểu về semantic web và ứng dụng nó làm cơ sở tri thức cho đề tài.</w:t>
            </w:r>
          </w:p>
          <w:p w14:paraId="2E1F85CD" w14:textId="5789C279" w:rsidR="0054596E" w:rsidRPr="00A60A16" w:rsidRDefault="0064717B" w:rsidP="00A60A16">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Tìm hiểu về các công cụ xây dựng chatbot, các thuật toán cần thiết để nhận diện, phân tích câu hỏi của người dùng và xây dựng phản hồi.</w:t>
            </w:r>
          </w:p>
          <w:p w14:paraId="0A5CDA06" w14:textId="01242827" w:rsidR="004020DE" w:rsidRPr="00A60A16" w:rsidRDefault="000B797C" w:rsidP="00A60A16">
            <w:pPr>
              <w:pStyle w:val="oancuaDanhsach"/>
              <w:numPr>
                <w:ilvl w:val="0"/>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Xây dựng ứng dụng minh họa trên nền tảng web sử dụng Adobe Photoshop làm dữ liệu minh họa.</w:t>
            </w:r>
          </w:p>
        </w:tc>
      </w:tr>
    </w:tbl>
    <w:p w14:paraId="51B6C141" w14:textId="5A8A6E41" w:rsidR="00CD56BA" w:rsidRDefault="00CD56BA" w:rsidP="007D3873">
      <w:pPr>
        <w:tabs>
          <w:tab w:val="left" w:pos="450"/>
        </w:tabs>
        <w:jc w:val="both"/>
        <w:rPr>
          <w:rFonts w:ascii="Times New Roman" w:hAnsi="Times New Roman" w:cs="Times New Roman"/>
          <w:sz w:val="26"/>
          <w:szCs w:val="26"/>
        </w:rPr>
      </w:pPr>
    </w:p>
    <w:p w14:paraId="2509DEA1" w14:textId="43EEFBF7" w:rsidR="000B797C" w:rsidRDefault="0003139D">
      <w:pPr>
        <w:rPr>
          <w:rFonts w:ascii="Times New Roman" w:hAnsi="Times New Roman" w:cs="Times New Roman"/>
          <w:b/>
          <w:sz w:val="28"/>
          <w:szCs w:val="26"/>
        </w:rPr>
        <w:pPrChange w:id="19" w:author="Ly Tran Thi Ly" w:date="2019-06-11T10:28:00Z">
          <w:pPr>
            <w:tabs>
              <w:tab w:val="left" w:pos="450"/>
            </w:tabs>
            <w:jc w:val="center"/>
          </w:pPr>
        </w:pPrChange>
      </w:pPr>
      <w:ins w:id="20" w:author="Ly Tran Thi Ly" w:date="2019-06-11T10:28:00Z">
        <w:r>
          <w:rPr>
            <w:rFonts w:ascii="Times New Roman" w:hAnsi="Times New Roman" w:cs="Times New Roman"/>
            <w:b/>
            <w:sz w:val="28"/>
            <w:szCs w:val="26"/>
          </w:rPr>
          <w:br w:type="page"/>
        </w:r>
      </w:ins>
    </w:p>
    <w:p w14:paraId="0BB4AA87" w14:textId="42D41775" w:rsidR="00F33C0B" w:rsidRPr="00A60A16" w:rsidRDefault="00F33C0B" w:rsidP="00A60A16">
      <w:pPr>
        <w:tabs>
          <w:tab w:val="left" w:pos="450"/>
        </w:tabs>
        <w:jc w:val="center"/>
        <w:rPr>
          <w:rFonts w:ascii="Times New Roman" w:hAnsi="Times New Roman" w:cs="Times New Roman"/>
          <w:b/>
          <w:sz w:val="28"/>
          <w:szCs w:val="26"/>
        </w:rPr>
      </w:pPr>
      <w:r w:rsidRPr="00A60A16">
        <w:rPr>
          <w:rFonts w:ascii="Times New Roman" w:hAnsi="Times New Roman" w:cs="Times New Roman"/>
          <w:b/>
          <w:sz w:val="28"/>
          <w:szCs w:val="26"/>
        </w:rPr>
        <w:lastRenderedPageBreak/>
        <w:t>Kế hoạch thực hiệ</w:t>
      </w:r>
      <w:r w:rsidR="000B797C" w:rsidRPr="000B797C">
        <w:rPr>
          <w:rFonts w:ascii="Times New Roman" w:hAnsi="Times New Roman" w:cs="Times New Roman"/>
          <w:b/>
          <w:sz w:val="28"/>
          <w:szCs w:val="26"/>
        </w:rPr>
        <w:t>n</w:t>
      </w:r>
    </w:p>
    <w:tbl>
      <w:tblPr>
        <w:tblStyle w:val="LiBang"/>
        <w:tblW w:w="0" w:type="auto"/>
        <w:tblLook w:val="04A0" w:firstRow="1" w:lastRow="0" w:firstColumn="1" w:lastColumn="0" w:noHBand="0" w:noVBand="1"/>
      </w:tblPr>
      <w:tblGrid>
        <w:gridCol w:w="709"/>
        <w:gridCol w:w="1446"/>
        <w:gridCol w:w="1530"/>
        <w:gridCol w:w="150"/>
        <w:gridCol w:w="5155"/>
      </w:tblGrid>
      <w:tr w:rsidR="00F33C0B" w14:paraId="29129425" w14:textId="77777777" w:rsidTr="00A60A16">
        <w:tc>
          <w:tcPr>
            <w:tcW w:w="709" w:type="dxa"/>
            <w:shd w:val="clear" w:color="auto" w:fill="E7E6E6" w:themeFill="background2"/>
          </w:tcPr>
          <w:p w14:paraId="271259CB" w14:textId="3EC18AE4" w:rsidR="00F33C0B" w:rsidRPr="00A60A16" w:rsidRDefault="00F33C0B"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STT</w:t>
            </w:r>
          </w:p>
        </w:tc>
        <w:tc>
          <w:tcPr>
            <w:tcW w:w="1446" w:type="dxa"/>
            <w:shd w:val="clear" w:color="auto" w:fill="E7E6E6" w:themeFill="background2"/>
          </w:tcPr>
          <w:p w14:paraId="060B9019" w14:textId="516D4DBB" w:rsidR="00F33C0B" w:rsidRPr="00A60A16" w:rsidRDefault="00F33C0B"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Từ ngày</w:t>
            </w:r>
          </w:p>
        </w:tc>
        <w:tc>
          <w:tcPr>
            <w:tcW w:w="1530" w:type="dxa"/>
            <w:shd w:val="clear" w:color="auto" w:fill="E7E6E6" w:themeFill="background2"/>
          </w:tcPr>
          <w:p w14:paraId="04A3D046" w14:textId="07547C4C" w:rsidR="00F33C0B" w:rsidRPr="00A60A16" w:rsidRDefault="00F33C0B"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Đến ngày</w:t>
            </w:r>
          </w:p>
        </w:tc>
        <w:tc>
          <w:tcPr>
            <w:tcW w:w="5305" w:type="dxa"/>
            <w:gridSpan w:val="2"/>
            <w:shd w:val="clear" w:color="auto" w:fill="E7E6E6" w:themeFill="background2"/>
          </w:tcPr>
          <w:p w14:paraId="1B79C1F5" w14:textId="41F20813" w:rsidR="00F33C0B" w:rsidRPr="00A60A16" w:rsidRDefault="00F33C0B"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Nội dung công việc</w:t>
            </w:r>
          </w:p>
        </w:tc>
      </w:tr>
      <w:tr w:rsidR="00F33C0B" w14:paraId="1B1DE111" w14:textId="77777777" w:rsidTr="00A60A16">
        <w:tc>
          <w:tcPr>
            <w:tcW w:w="709" w:type="dxa"/>
          </w:tcPr>
          <w:p w14:paraId="48CA1580" w14:textId="4AC90E99" w:rsidR="00F33C0B" w:rsidRDefault="006C1E1B"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w:t>
            </w:r>
          </w:p>
        </w:tc>
        <w:tc>
          <w:tcPr>
            <w:tcW w:w="1446" w:type="dxa"/>
          </w:tcPr>
          <w:p w14:paraId="0BA7A2F9" w14:textId="18041042" w:rsidR="00F33C0B" w:rsidRDefault="00446D7C"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w:t>
            </w:r>
            <w:r w:rsidR="006C1E1B">
              <w:rPr>
                <w:rFonts w:ascii="Times New Roman" w:hAnsi="Times New Roman" w:cs="Times New Roman"/>
                <w:sz w:val="26"/>
                <w:szCs w:val="26"/>
              </w:rPr>
              <w:t>12/2018</w:t>
            </w:r>
          </w:p>
        </w:tc>
        <w:tc>
          <w:tcPr>
            <w:tcW w:w="1530" w:type="dxa"/>
          </w:tcPr>
          <w:p w14:paraId="3923EB45" w14:textId="00395C37" w:rsidR="00F33C0B" w:rsidRDefault="00F46258"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28/2</w:t>
            </w:r>
            <w:r w:rsidR="006C1E1B">
              <w:rPr>
                <w:rFonts w:ascii="Times New Roman" w:hAnsi="Times New Roman" w:cs="Times New Roman"/>
                <w:sz w:val="26"/>
                <w:szCs w:val="26"/>
              </w:rPr>
              <w:t>/2019</w:t>
            </w:r>
          </w:p>
        </w:tc>
        <w:tc>
          <w:tcPr>
            <w:tcW w:w="5305" w:type="dxa"/>
            <w:gridSpan w:val="2"/>
          </w:tcPr>
          <w:p w14:paraId="75771A6D" w14:textId="66019A1A" w:rsidR="00F33C0B" w:rsidRDefault="006C1E1B"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Nhận đề tài. Lên kế hoạch thực hiện công việc.</w:t>
            </w:r>
          </w:p>
          <w:p w14:paraId="6681B328" w14:textId="77777777" w:rsidR="006C1E1B" w:rsidRDefault="006C1E1B" w:rsidP="007D3873">
            <w:pPr>
              <w:tabs>
                <w:tab w:val="left" w:pos="450"/>
              </w:tabs>
              <w:jc w:val="both"/>
              <w:rPr>
                <w:rFonts w:ascii="Times New Roman" w:hAnsi="Times New Roman" w:cs="Times New Roman"/>
                <w:sz w:val="26"/>
                <w:szCs w:val="26"/>
              </w:rPr>
            </w:pPr>
          </w:p>
          <w:p w14:paraId="3310AA1A" w14:textId="19D1BAD8" w:rsidR="006C1E1B" w:rsidRDefault="006C1E1B"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kiếm và nghiên cứu các bài báo, khái niệm về hệ thống hỏi đáp, chatbot, xử lí ngôn ngữ tự nhiên</w:t>
            </w:r>
            <w:ins w:id="21" w:author="TRAN THI LY LY" w:date="2019-06-20T23:21:00Z">
              <w:r w:rsidR="00C36969">
                <w:rPr>
                  <w:rFonts w:ascii="Times New Roman" w:hAnsi="Times New Roman" w:cs="Times New Roman"/>
                  <w:sz w:val="26"/>
                  <w:szCs w:val="26"/>
                </w:rPr>
                <w:t xml:space="preserve"> </w:t>
              </w:r>
            </w:ins>
            <w:del w:id="22" w:author="TRAN THI LY LY" w:date="2019-06-20T23:21:00Z">
              <w:r w:rsidDel="00C36969">
                <w:rPr>
                  <w:rFonts w:ascii="Times New Roman" w:hAnsi="Times New Roman" w:cs="Times New Roman"/>
                  <w:sz w:val="26"/>
                  <w:szCs w:val="26"/>
                </w:rPr>
                <w:delText>,</w:delText>
              </w:r>
            </w:del>
            <w:r>
              <w:rPr>
                <w:rFonts w:ascii="Times New Roman" w:hAnsi="Times New Roman" w:cs="Times New Roman"/>
                <w:sz w:val="26"/>
                <w:szCs w:val="26"/>
              </w:rPr>
              <w:t>… Xác định mục tiêu, hướng đi cụ thể của đề tài và phạm vi đề tài.</w:t>
            </w:r>
          </w:p>
          <w:p w14:paraId="2E188FC8" w14:textId="1AABF167" w:rsidR="00F10C53" w:rsidRDefault="00F10C53" w:rsidP="007D3873">
            <w:pPr>
              <w:tabs>
                <w:tab w:val="left" w:pos="450"/>
              </w:tabs>
              <w:jc w:val="both"/>
              <w:rPr>
                <w:rFonts w:ascii="Times New Roman" w:hAnsi="Times New Roman" w:cs="Times New Roman"/>
                <w:sz w:val="26"/>
                <w:szCs w:val="26"/>
              </w:rPr>
            </w:pPr>
          </w:p>
          <w:p w14:paraId="5158BBCE" w14:textId="60C08895" w:rsidR="00F10C53"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Nghiên cứu các dạng câu hỏi what, how trong lĩnh vực kĩ thuật để xác định hướng đi phù hợp.</w:t>
            </w:r>
          </w:p>
          <w:p w14:paraId="13192944" w14:textId="132F8024" w:rsidR="006C1E1B" w:rsidRDefault="006C1E1B" w:rsidP="007D3873">
            <w:pPr>
              <w:tabs>
                <w:tab w:val="left" w:pos="450"/>
              </w:tabs>
              <w:jc w:val="both"/>
              <w:rPr>
                <w:rFonts w:ascii="Times New Roman" w:hAnsi="Times New Roman" w:cs="Times New Roman"/>
                <w:sz w:val="26"/>
                <w:szCs w:val="26"/>
              </w:rPr>
            </w:pPr>
          </w:p>
          <w:p w14:paraId="00F67CB9" w14:textId="55113A11" w:rsidR="006C1E1B" w:rsidRDefault="006C1E1B"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các công cụ xây dựng chatbot.</w:t>
            </w:r>
          </w:p>
          <w:p w14:paraId="10ED8F65" w14:textId="77777777" w:rsidR="006C1E1B" w:rsidRDefault="006C1E1B" w:rsidP="007D3873">
            <w:pPr>
              <w:tabs>
                <w:tab w:val="left" w:pos="450"/>
              </w:tabs>
              <w:jc w:val="both"/>
              <w:rPr>
                <w:rFonts w:ascii="Times New Roman" w:hAnsi="Times New Roman" w:cs="Times New Roman"/>
                <w:sz w:val="26"/>
                <w:szCs w:val="26"/>
              </w:rPr>
            </w:pPr>
          </w:p>
          <w:p w14:paraId="205394F6" w14:textId="1AF3B045" w:rsidR="006C1E1B" w:rsidRDefault="006C1E1B"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về web ngữ nghĩa.</w:t>
            </w:r>
          </w:p>
          <w:p w14:paraId="29F86D09" w14:textId="77777777" w:rsidR="006C1E1B" w:rsidRDefault="006C1E1B" w:rsidP="007D3873">
            <w:pPr>
              <w:tabs>
                <w:tab w:val="left" w:pos="450"/>
              </w:tabs>
              <w:jc w:val="both"/>
              <w:rPr>
                <w:rFonts w:ascii="Times New Roman" w:hAnsi="Times New Roman" w:cs="Times New Roman"/>
                <w:sz w:val="26"/>
                <w:szCs w:val="26"/>
              </w:rPr>
            </w:pPr>
          </w:p>
          <w:p w14:paraId="5FCB02FD" w14:textId="77777777" w:rsidR="006C1E1B" w:rsidRDefault="006C1E1B"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Viết chương 1 luận văn</w:t>
            </w:r>
            <w:r w:rsidR="00614373">
              <w:rPr>
                <w:rFonts w:ascii="Times New Roman" w:hAnsi="Times New Roman" w:cs="Times New Roman"/>
                <w:sz w:val="26"/>
                <w:szCs w:val="26"/>
              </w:rPr>
              <w:t>.</w:t>
            </w:r>
          </w:p>
          <w:p w14:paraId="3205947A" w14:textId="4E02E2FE" w:rsidR="00614373" w:rsidRDefault="00614373" w:rsidP="007D3873">
            <w:pPr>
              <w:tabs>
                <w:tab w:val="left" w:pos="450"/>
              </w:tabs>
              <w:jc w:val="both"/>
              <w:rPr>
                <w:rFonts w:ascii="Times New Roman" w:hAnsi="Times New Roman" w:cs="Times New Roman"/>
                <w:sz w:val="26"/>
                <w:szCs w:val="26"/>
              </w:rPr>
            </w:pPr>
          </w:p>
        </w:tc>
      </w:tr>
      <w:tr w:rsidR="00F33C0B" w14:paraId="0AC45F67" w14:textId="77777777" w:rsidTr="00A60A16">
        <w:tc>
          <w:tcPr>
            <w:tcW w:w="709" w:type="dxa"/>
          </w:tcPr>
          <w:p w14:paraId="64500D5C" w14:textId="7F578C86" w:rsidR="00F33C0B" w:rsidRDefault="006C1E1B"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2</w:t>
            </w:r>
          </w:p>
        </w:tc>
        <w:tc>
          <w:tcPr>
            <w:tcW w:w="1446" w:type="dxa"/>
          </w:tcPr>
          <w:p w14:paraId="6E1D677F" w14:textId="1711DA49" w:rsidR="00F33C0B" w:rsidRDefault="00F46258"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w:t>
            </w:r>
            <w:r w:rsidR="00F10C53">
              <w:rPr>
                <w:rFonts w:ascii="Times New Roman" w:hAnsi="Times New Roman" w:cs="Times New Roman"/>
                <w:sz w:val="26"/>
                <w:szCs w:val="26"/>
              </w:rPr>
              <w:t>/3/2019</w:t>
            </w:r>
          </w:p>
        </w:tc>
        <w:tc>
          <w:tcPr>
            <w:tcW w:w="1530" w:type="dxa"/>
          </w:tcPr>
          <w:p w14:paraId="7918749C" w14:textId="3A810431"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31/3/2019</w:t>
            </w:r>
          </w:p>
        </w:tc>
        <w:tc>
          <w:tcPr>
            <w:tcW w:w="5305" w:type="dxa"/>
            <w:gridSpan w:val="2"/>
          </w:tcPr>
          <w:p w14:paraId="781263B5" w14:textId="77777777" w:rsidR="00F33C0B"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Tổng hợp kiến thức đã nghiên cứu, xây dựng mục lục và viết chương 2 luận văn.</w:t>
            </w:r>
          </w:p>
          <w:p w14:paraId="5D7C95B3" w14:textId="77777777" w:rsidR="00F10C53" w:rsidRDefault="00F10C53" w:rsidP="007D3873">
            <w:pPr>
              <w:tabs>
                <w:tab w:val="left" w:pos="450"/>
              </w:tabs>
              <w:jc w:val="both"/>
              <w:rPr>
                <w:rFonts w:ascii="Times New Roman" w:hAnsi="Times New Roman" w:cs="Times New Roman"/>
                <w:sz w:val="26"/>
                <w:szCs w:val="26"/>
              </w:rPr>
            </w:pPr>
          </w:p>
          <w:p w14:paraId="00210EAA" w14:textId="02558E93" w:rsidR="00F10C53"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Xác định bài toán xây dựng chatbot cho câu hỏi what how với các phần mềm lĩnh vực kĩ thuật và</w:t>
            </w:r>
          </w:p>
          <w:p w14:paraId="63EB6AFF" w14:textId="77777777" w:rsidR="00F10C53" w:rsidRDefault="00F10C53" w:rsidP="007D3873">
            <w:pPr>
              <w:tabs>
                <w:tab w:val="left" w:pos="450"/>
              </w:tabs>
              <w:jc w:val="both"/>
              <w:rPr>
                <w:rFonts w:ascii="Times New Roman" w:hAnsi="Times New Roman" w:cs="Times New Roman"/>
                <w:sz w:val="26"/>
                <w:szCs w:val="26"/>
              </w:rPr>
            </w:pPr>
          </w:p>
          <w:p w14:paraId="0633BA97" w14:textId="77777777" w:rsidR="00F10C53"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RASA – là công cụ để xây dựng c</w:t>
            </w:r>
            <w:r w:rsidR="00614373">
              <w:rPr>
                <w:rFonts w:ascii="Times New Roman" w:hAnsi="Times New Roman" w:cs="Times New Roman"/>
                <w:sz w:val="26"/>
                <w:szCs w:val="26"/>
              </w:rPr>
              <w:t>hatbot và lựa chọn thuật toán sử dụng.</w:t>
            </w:r>
          </w:p>
          <w:p w14:paraId="3A3E8014" w14:textId="615EA02D" w:rsidR="00614373" w:rsidRDefault="00614373" w:rsidP="007D3873">
            <w:pPr>
              <w:tabs>
                <w:tab w:val="left" w:pos="450"/>
              </w:tabs>
              <w:jc w:val="both"/>
              <w:rPr>
                <w:rFonts w:ascii="Times New Roman" w:hAnsi="Times New Roman" w:cs="Times New Roman"/>
                <w:sz w:val="26"/>
                <w:szCs w:val="26"/>
              </w:rPr>
            </w:pPr>
          </w:p>
        </w:tc>
      </w:tr>
      <w:tr w:rsidR="00F33C0B" w14:paraId="337A3B25" w14:textId="77777777" w:rsidTr="00A60A16">
        <w:tc>
          <w:tcPr>
            <w:tcW w:w="709" w:type="dxa"/>
          </w:tcPr>
          <w:p w14:paraId="2A8CA79E" w14:textId="2CF93B38"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3</w:t>
            </w:r>
          </w:p>
        </w:tc>
        <w:tc>
          <w:tcPr>
            <w:tcW w:w="1446" w:type="dxa"/>
          </w:tcPr>
          <w:p w14:paraId="710730E3" w14:textId="0F32C732"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1/4/2019</w:t>
            </w:r>
          </w:p>
        </w:tc>
        <w:tc>
          <w:tcPr>
            <w:tcW w:w="1530" w:type="dxa"/>
          </w:tcPr>
          <w:p w14:paraId="3BEB6229" w14:textId="0BD5AF33"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20/4/2019</w:t>
            </w:r>
          </w:p>
        </w:tc>
        <w:tc>
          <w:tcPr>
            <w:tcW w:w="5305" w:type="dxa"/>
            <w:gridSpan w:val="2"/>
          </w:tcPr>
          <w:p w14:paraId="0AE72A29" w14:textId="77777777" w:rsidR="00F33C0B"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Xây dựng cơ sở tri thức sử dụng ontology web ngữ nghĩa.</w:t>
            </w:r>
          </w:p>
          <w:p w14:paraId="694ABB2B" w14:textId="77777777" w:rsidR="00F10C53" w:rsidRDefault="00F10C53" w:rsidP="007D3873">
            <w:pPr>
              <w:tabs>
                <w:tab w:val="left" w:pos="450"/>
              </w:tabs>
              <w:jc w:val="both"/>
              <w:rPr>
                <w:rFonts w:ascii="Times New Roman" w:hAnsi="Times New Roman" w:cs="Times New Roman"/>
                <w:sz w:val="26"/>
                <w:szCs w:val="26"/>
              </w:rPr>
            </w:pPr>
          </w:p>
          <w:p w14:paraId="19C819EE" w14:textId="2FB6FFB7" w:rsidR="00F10C53"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Chuẩn bị dữ liệu cho ontology.</w:t>
            </w:r>
          </w:p>
          <w:p w14:paraId="201FD822" w14:textId="77777777" w:rsidR="00F10C53" w:rsidRDefault="00F10C53" w:rsidP="007D3873">
            <w:pPr>
              <w:tabs>
                <w:tab w:val="left" w:pos="450"/>
              </w:tabs>
              <w:jc w:val="both"/>
              <w:rPr>
                <w:rFonts w:ascii="Times New Roman" w:hAnsi="Times New Roman" w:cs="Times New Roman"/>
                <w:sz w:val="26"/>
                <w:szCs w:val="26"/>
              </w:rPr>
            </w:pPr>
          </w:p>
          <w:p w14:paraId="675FFF3F" w14:textId="77777777" w:rsidR="00F10C53"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Lựa chọn thuật toán, xây dựng giải pháp để nhận diện ý định người dùng và tạo phản hồi.</w:t>
            </w:r>
          </w:p>
          <w:p w14:paraId="5BC7B4CD" w14:textId="77777777" w:rsidR="00F10C53" w:rsidRDefault="00F10C53" w:rsidP="007D3873">
            <w:pPr>
              <w:tabs>
                <w:tab w:val="left" w:pos="450"/>
              </w:tabs>
              <w:jc w:val="both"/>
              <w:rPr>
                <w:rFonts w:ascii="Times New Roman" w:hAnsi="Times New Roman" w:cs="Times New Roman"/>
                <w:sz w:val="26"/>
                <w:szCs w:val="26"/>
              </w:rPr>
            </w:pPr>
          </w:p>
          <w:p w14:paraId="5586B601" w14:textId="77777777" w:rsidR="00F10C53" w:rsidRDefault="00F10C5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Viết chương 3 luận văn.</w:t>
            </w:r>
          </w:p>
          <w:p w14:paraId="502195BC" w14:textId="38DEC70B" w:rsidR="00614373" w:rsidRDefault="00614373" w:rsidP="007D3873">
            <w:pPr>
              <w:tabs>
                <w:tab w:val="left" w:pos="450"/>
              </w:tabs>
              <w:jc w:val="both"/>
              <w:rPr>
                <w:rFonts w:ascii="Times New Roman" w:hAnsi="Times New Roman" w:cs="Times New Roman"/>
                <w:sz w:val="26"/>
                <w:szCs w:val="26"/>
              </w:rPr>
            </w:pPr>
          </w:p>
        </w:tc>
      </w:tr>
      <w:tr w:rsidR="00F33C0B" w14:paraId="39A1AC6D" w14:textId="77777777" w:rsidTr="00A60A16">
        <w:tc>
          <w:tcPr>
            <w:tcW w:w="709" w:type="dxa"/>
          </w:tcPr>
          <w:p w14:paraId="733BB8DB" w14:textId="73B2ABE3"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4</w:t>
            </w:r>
          </w:p>
        </w:tc>
        <w:tc>
          <w:tcPr>
            <w:tcW w:w="1446" w:type="dxa"/>
          </w:tcPr>
          <w:p w14:paraId="552F8F29" w14:textId="1BD809B5"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21/4/2019</w:t>
            </w:r>
          </w:p>
        </w:tc>
        <w:tc>
          <w:tcPr>
            <w:tcW w:w="1530" w:type="dxa"/>
          </w:tcPr>
          <w:p w14:paraId="1C93FD6D" w14:textId="75C57005" w:rsidR="00F33C0B" w:rsidRDefault="00F10C5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15/5/2019</w:t>
            </w:r>
          </w:p>
        </w:tc>
        <w:tc>
          <w:tcPr>
            <w:tcW w:w="5305" w:type="dxa"/>
            <w:gridSpan w:val="2"/>
          </w:tcPr>
          <w:p w14:paraId="41C0F1CE" w14:textId="0A6B32C6" w:rsidR="00F33C0B"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 xml:space="preserve">Chuẩn bị dữ liệu train và viết phần API backend để </w:t>
            </w:r>
            <w:r w:rsidR="00F10C53">
              <w:rPr>
                <w:rFonts w:ascii="Times New Roman" w:hAnsi="Times New Roman" w:cs="Times New Roman"/>
                <w:sz w:val="26"/>
                <w:szCs w:val="26"/>
              </w:rPr>
              <w:t>xử lí</w:t>
            </w:r>
            <w:r>
              <w:rPr>
                <w:rFonts w:ascii="Times New Roman" w:hAnsi="Times New Roman" w:cs="Times New Roman"/>
                <w:sz w:val="26"/>
                <w:szCs w:val="26"/>
              </w:rPr>
              <w:t xml:space="preserve"> câu hỏi của người dùng và</w:t>
            </w:r>
            <w:r w:rsidR="00F10C53">
              <w:rPr>
                <w:rFonts w:ascii="Times New Roman" w:hAnsi="Times New Roman" w:cs="Times New Roman"/>
                <w:sz w:val="26"/>
                <w:szCs w:val="26"/>
              </w:rPr>
              <w:t xml:space="preserve"> tạo phản hồi.</w:t>
            </w:r>
          </w:p>
          <w:p w14:paraId="779C450D" w14:textId="77777777" w:rsidR="00F10C53" w:rsidRDefault="00F10C53" w:rsidP="007D3873">
            <w:pPr>
              <w:tabs>
                <w:tab w:val="left" w:pos="450"/>
              </w:tabs>
              <w:jc w:val="both"/>
              <w:rPr>
                <w:rFonts w:ascii="Times New Roman" w:hAnsi="Times New Roman" w:cs="Times New Roman"/>
                <w:sz w:val="26"/>
                <w:szCs w:val="26"/>
              </w:rPr>
            </w:pPr>
          </w:p>
          <w:p w14:paraId="387F771D" w14:textId="0B8B737F" w:rsidR="00F10C53"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và xây dựng server để kết nối ontology với phần backend.</w:t>
            </w:r>
          </w:p>
          <w:p w14:paraId="7FDA95A4" w14:textId="3E50D12F" w:rsidR="00813935" w:rsidRDefault="00813935" w:rsidP="007D3873">
            <w:pPr>
              <w:tabs>
                <w:tab w:val="left" w:pos="450"/>
              </w:tabs>
              <w:jc w:val="both"/>
              <w:rPr>
                <w:rFonts w:ascii="Times New Roman" w:hAnsi="Times New Roman" w:cs="Times New Roman"/>
                <w:sz w:val="26"/>
                <w:szCs w:val="26"/>
              </w:rPr>
            </w:pPr>
          </w:p>
          <w:p w14:paraId="3D75D6C9" w14:textId="17391C5F" w:rsidR="00813935"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và xây dựng giao diện web cho người dùng có thể tương tác với chatbot.</w:t>
            </w:r>
          </w:p>
          <w:p w14:paraId="26051E56" w14:textId="77777777" w:rsidR="00813935" w:rsidRDefault="00813935" w:rsidP="007D3873">
            <w:pPr>
              <w:tabs>
                <w:tab w:val="left" w:pos="450"/>
              </w:tabs>
              <w:jc w:val="both"/>
              <w:rPr>
                <w:rFonts w:ascii="Times New Roman" w:hAnsi="Times New Roman" w:cs="Times New Roman"/>
                <w:sz w:val="26"/>
                <w:szCs w:val="26"/>
              </w:rPr>
            </w:pPr>
          </w:p>
          <w:p w14:paraId="436033A3" w14:textId="274BBD18" w:rsidR="00813935" w:rsidRDefault="00813935" w:rsidP="000B797C">
            <w:pPr>
              <w:tabs>
                <w:tab w:val="left" w:pos="450"/>
              </w:tabs>
              <w:jc w:val="both"/>
              <w:rPr>
                <w:rFonts w:ascii="Times New Roman" w:hAnsi="Times New Roman" w:cs="Times New Roman"/>
                <w:sz w:val="26"/>
                <w:szCs w:val="26"/>
              </w:rPr>
            </w:pPr>
            <w:r>
              <w:rPr>
                <w:rFonts w:ascii="Times New Roman" w:hAnsi="Times New Roman" w:cs="Times New Roman"/>
                <w:sz w:val="26"/>
                <w:szCs w:val="26"/>
              </w:rPr>
              <w:t>Viết tiếp chương 3 luận văn và một phần</w:t>
            </w:r>
            <w:r w:rsidR="00614373">
              <w:rPr>
                <w:rFonts w:ascii="Times New Roman" w:hAnsi="Times New Roman" w:cs="Times New Roman"/>
                <w:sz w:val="26"/>
                <w:szCs w:val="26"/>
              </w:rPr>
              <w:t xml:space="preserve"> của</w:t>
            </w:r>
            <w:r>
              <w:rPr>
                <w:rFonts w:ascii="Times New Roman" w:hAnsi="Times New Roman" w:cs="Times New Roman"/>
                <w:sz w:val="26"/>
                <w:szCs w:val="26"/>
              </w:rPr>
              <w:t xml:space="preserve"> chương 4.</w:t>
            </w:r>
          </w:p>
          <w:p w14:paraId="746DF6CA" w14:textId="20BE661D" w:rsidR="00614373" w:rsidRDefault="00614373">
            <w:pPr>
              <w:tabs>
                <w:tab w:val="left" w:pos="450"/>
              </w:tabs>
              <w:jc w:val="both"/>
              <w:rPr>
                <w:rFonts w:ascii="Times New Roman" w:hAnsi="Times New Roman" w:cs="Times New Roman"/>
                <w:sz w:val="26"/>
                <w:szCs w:val="26"/>
              </w:rPr>
            </w:pPr>
          </w:p>
        </w:tc>
      </w:tr>
      <w:tr w:rsidR="00F33C0B" w14:paraId="17DA3D34" w14:textId="77777777" w:rsidTr="00A60A16">
        <w:tc>
          <w:tcPr>
            <w:tcW w:w="709" w:type="dxa"/>
          </w:tcPr>
          <w:p w14:paraId="0A60B3FB" w14:textId="55598361" w:rsidR="00F33C0B" w:rsidRDefault="00813935"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46" w:type="dxa"/>
          </w:tcPr>
          <w:p w14:paraId="3AE56A9E" w14:textId="74040875" w:rsidR="00F33C0B" w:rsidRDefault="00813935"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16/5/2019</w:t>
            </w:r>
          </w:p>
        </w:tc>
        <w:tc>
          <w:tcPr>
            <w:tcW w:w="1530" w:type="dxa"/>
          </w:tcPr>
          <w:p w14:paraId="0E37FF5A" w14:textId="49368F10" w:rsidR="00F33C0B" w:rsidRDefault="00813935"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1/6/2019</w:t>
            </w:r>
          </w:p>
        </w:tc>
        <w:tc>
          <w:tcPr>
            <w:tcW w:w="5305" w:type="dxa"/>
            <w:gridSpan w:val="2"/>
          </w:tcPr>
          <w:p w14:paraId="3591DBC3" w14:textId="77777777" w:rsidR="00F33C0B"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Tiếp tục kiểm tra và hoàn thiện sản phẩm.</w:t>
            </w:r>
          </w:p>
          <w:p w14:paraId="054482FB" w14:textId="77777777" w:rsidR="00813935" w:rsidRDefault="00813935" w:rsidP="007D3873">
            <w:pPr>
              <w:tabs>
                <w:tab w:val="left" w:pos="450"/>
              </w:tabs>
              <w:jc w:val="both"/>
              <w:rPr>
                <w:rFonts w:ascii="Times New Roman" w:hAnsi="Times New Roman" w:cs="Times New Roman"/>
                <w:sz w:val="26"/>
                <w:szCs w:val="26"/>
              </w:rPr>
            </w:pPr>
          </w:p>
          <w:p w14:paraId="0FF70BDF" w14:textId="4B51BE40" w:rsidR="00813935"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các công cụ để deploy, publish ứng dụng và sử dụng chúng để publish ứng dụng cho mọi người có thể vào sử dụng chatbot.</w:t>
            </w:r>
          </w:p>
          <w:p w14:paraId="2D73C06D" w14:textId="77777777" w:rsidR="00813935" w:rsidRDefault="00813935" w:rsidP="007D3873">
            <w:pPr>
              <w:tabs>
                <w:tab w:val="left" w:pos="450"/>
              </w:tabs>
              <w:jc w:val="both"/>
              <w:rPr>
                <w:rFonts w:ascii="Times New Roman" w:hAnsi="Times New Roman" w:cs="Times New Roman"/>
                <w:sz w:val="26"/>
                <w:szCs w:val="26"/>
              </w:rPr>
            </w:pPr>
          </w:p>
          <w:p w14:paraId="0EAB44E9" w14:textId="77777777" w:rsidR="00813935"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Hoàn thiện chương 4 luận văn.</w:t>
            </w:r>
          </w:p>
          <w:p w14:paraId="154BCBE8" w14:textId="590E24EC" w:rsidR="00614373" w:rsidRDefault="00614373" w:rsidP="007D3873">
            <w:pPr>
              <w:tabs>
                <w:tab w:val="left" w:pos="450"/>
              </w:tabs>
              <w:jc w:val="both"/>
              <w:rPr>
                <w:rFonts w:ascii="Times New Roman" w:hAnsi="Times New Roman" w:cs="Times New Roman"/>
                <w:sz w:val="26"/>
                <w:szCs w:val="26"/>
              </w:rPr>
            </w:pPr>
          </w:p>
        </w:tc>
      </w:tr>
      <w:tr w:rsidR="00F33C0B" w14:paraId="7ECD988E" w14:textId="77777777" w:rsidTr="00A60A16">
        <w:tc>
          <w:tcPr>
            <w:tcW w:w="709" w:type="dxa"/>
          </w:tcPr>
          <w:p w14:paraId="2A6AB707" w14:textId="57FBF224" w:rsidR="00F33C0B" w:rsidRDefault="00813935"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6</w:t>
            </w:r>
          </w:p>
        </w:tc>
        <w:tc>
          <w:tcPr>
            <w:tcW w:w="1446" w:type="dxa"/>
          </w:tcPr>
          <w:p w14:paraId="5AFC57CA" w14:textId="2ACCF4C7" w:rsidR="00F33C0B" w:rsidRDefault="00813935"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2/6/2019</w:t>
            </w:r>
          </w:p>
        </w:tc>
        <w:tc>
          <w:tcPr>
            <w:tcW w:w="1530" w:type="dxa"/>
          </w:tcPr>
          <w:p w14:paraId="1DC0CED4" w14:textId="3F22FEEF" w:rsidR="00F33C0B" w:rsidRDefault="0061437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15</w:t>
            </w:r>
            <w:r w:rsidR="00813935">
              <w:rPr>
                <w:rFonts w:ascii="Times New Roman" w:hAnsi="Times New Roman" w:cs="Times New Roman"/>
                <w:sz w:val="26"/>
                <w:szCs w:val="26"/>
              </w:rPr>
              <w:t>/6/2019</w:t>
            </w:r>
          </w:p>
        </w:tc>
        <w:tc>
          <w:tcPr>
            <w:tcW w:w="5305" w:type="dxa"/>
            <w:gridSpan w:val="2"/>
          </w:tcPr>
          <w:p w14:paraId="0A834553" w14:textId="2F0066FD" w:rsidR="00813935" w:rsidRDefault="00813935"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Tìm hiểu cách đánh giá chatbot và bắt đầu chuẩn bị dữ liệu, mẫu đánh giá để lấy ý kiến phản hồi.</w:t>
            </w:r>
          </w:p>
          <w:p w14:paraId="3D7BBC2C" w14:textId="7AB88DE0" w:rsidR="00614373" w:rsidRDefault="00614373" w:rsidP="007D3873">
            <w:pPr>
              <w:tabs>
                <w:tab w:val="left" w:pos="450"/>
              </w:tabs>
              <w:jc w:val="both"/>
              <w:rPr>
                <w:rFonts w:ascii="Times New Roman" w:hAnsi="Times New Roman" w:cs="Times New Roman"/>
                <w:sz w:val="26"/>
                <w:szCs w:val="26"/>
              </w:rPr>
            </w:pPr>
          </w:p>
          <w:p w14:paraId="42F0BF3A" w14:textId="5B50100C" w:rsidR="00614373" w:rsidRDefault="0061437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Tổng kết đánh giá sản phẩm và những kiến thức thu được trong quá trình làm đề tài.</w:t>
            </w:r>
          </w:p>
          <w:p w14:paraId="42D264AC" w14:textId="5BE2361E" w:rsidR="00813935" w:rsidRDefault="00813935" w:rsidP="007D3873">
            <w:pPr>
              <w:tabs>
                <w:tab w:val="left" w:pos="450"/>
              </w:tabs>
              <w:jc w:val="both"/>
              <w:rPr>
                <w:rFonts w:ascii="Times New Roman" w:hAnsi="Times New Roman" w:cs="Times New Roman"/>
                <w:sz w:val="26"/>
                <w:szCs w:val="26"/>
              </w:rPr>
            </w:pPr>
          </w:p>
          <w:p w14:paraId="5E52D988" w14:textId="77777777" w:rsidR="00813935" w:rsidRDefault="00614373" w:rsidP="000B797C">
            <w:pPr>
              <w:tabs>
                <w:tab w:val="left" w:pos="450"/>
              </w:tabs>
              <w:jc w:val="both"/>
              <w:rPr>
                <w:rFonts w:ascii="Times New Roman" w:hAnsi="Times New Roman" w:cs="Times New Roman"/>
                <w:sz w:val="26"/>
                <w:szCs w:val="26"/>
              </w:rPr>
            </w:pPr>
            <w:r>
              <w:rPr>
                <w:rFonts w:ascii="Times New Roman" w:hAnsi="Times New Roman" w:cs="Times New Roman"/>
                <w:sz w:val="26"/>
                <w:szCs w:val="26"/>
              </w:rPr>
              <w:t>Viết chương 5 luận văn.</w:t>
            </w:r>
          </w:p>
          <w:p w14:paraId="08CB6AD1" w14:textId="5116449B" w:rsidR="00614373" w:rsidRDefault="00614373">
            <w:pPr>
              <w:tabs>
                <w:tab w:val="left" w:pos="450"/>
              </w:tabs>
              <w:jc w:val="both"/>
              <w:rPr>
                <w:rFonts w:ascii="Times New Roman" w:hAnsi="Times New Roman" w:cs="Times New Roman"/>
                <w:sz w:val="26"/>
                <w:szCs w:val="26"/>
              </w:rPr>
            </w:pPr>
          </w:p>
        </w:tc>
      </w:tr>
      <w:tr w:rsidR="00F33C0B" w14:paraId="26DA1D24" w14:textId="77777777" w:rsidTr="00A60A16">
        <w:tc>
          <w:tcPr>
            <w:tcW w:w="709" w:type="dxa"/>
          </w:tcPr>
          <w:p w14:paraId="30628E7A" w14:textId="1EC26F95" w:rsidR="00F33C0B" w:rsidRDefault="0061437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7</w:t>
            </w:r>
          </w:p>
        </w:tc>
        <w:tc>
          <w:tcPr>
            <w:tcW w:w="1446" w:type="dxa"/>
          </w:tcPr>
          <w:p w14:paraId="5000A0C8" w14:textId="4A733B9B" w:rsidR="00F33C0B" w:rsidRDefault="0061437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16/6/2019</w:t>
            </w:r>
          </w:p>
        </w:tc>
        <w:tc>
          <w:tcPr>
            <w:tcW w:w="1530" w:type="dxa"/>
          </w:tcPr>
          <w:p w14:paraId="4324F6EB" w14:textId="20F63C7B" w:rsidR="00F33C0B" w:rsidRDefault="00614373" w:rsidP="00A60A16">
            <w:pPr>
              <w:tabs>
                <w:tab w:val="left" w:pos="450"/>
              </w:tabs>
              <w:jc w:val="center"/>
              <w:rPr>
                <w:rFonts w:ascii="Times New Roman" w:hAnsi="Times New Roman" w:cs="Times New Roman"/>
                <w:sz w:val="26"/>
                <w:szCs w:val="26"/>
              </w:rPr>
            </w:pPr>
            <w:r>
              <w:rPr>
                <w:rFonts w:ascii="Times New Roman" w:hAnsi="Times New Roman" w:cs="Times New Roman"/>
                <w:sz w:val="26"/>
                <w:szCs w:val="26"/>
              </w:rPr>
              <w:t>19/6/2019</w:t>
            </w:r>
          </w:p>
        </w:tc>
        <w:tc>
          <w:tcPr>
            <w:tcW w:w="5305" w:type="dxa"/>
            <w:gridSpan w:val="2"/>
          </w:tcPr>
          <w:p w14:paraId="43F1DD47" w14:textId="77777777" w:rsidR="00F33C0B" w:rsidRDefault="00614373" w:rsidP="007D3873">
            <w:pPr>
              <w:tabs>
                <w:tab w:val="left" w:pos="450"/>
              </w:tabs>
              <w:jc w:val="both"/>
              <w:rPr>
                <w:rFonts w:ascii="Times New Roman" w:hAnsi="Times New Roman" w:cs="Times New Roman"/>
                <w:sz w:val="26"/>
                <w:szCs w:val="26"/>
              </w:rPr>
            </w:pPr>
            <w:r>
              <w:rPr>
                <w:rFonts w:ascii="Times New Roman" w:hAnsi="Times New Roman" w:cs="Times New Roman"/>
                <w:sz w:val="26"/>
                <w:szCs w:val="26"/>
              </w:rPr>
              <w:t>Hoàn thiện báo cáo cuốn.</w:t>
            </w:r>
          </w:p>
          <w:p w14:paraId="7C215C2D" w14:textId="1BC3DC94" w:rsidR="00614373" w:rsidRDefault="00614373" w:rsidP="007D3873">
            <w:pPr>
              <w:tabs>
                <w:tab w:val="left" w:pos="450"/>
              </w:tabs>
              <w:jc w:val="both"/>
              <w:rPr>
                <w:rFonts w:ascii="Times New Roman" w:hAnsi="Times New Roman" w:cs="Times New Roman"/>
                <w:sz w:val="26"/>
                <w:szCs w:val="26"/>
              </w:rPr>
            </w:pPr>
          </w:p>
        </w:tc>
      </w:tr>
      <w:tr w:rsidR="00614373" w14:paraId="2775338A" w14:textId="77777777" w:rsidTr="00A60A16">
        <w:tc>
          <w:tcPr>
            <w:tcW w:w="3835" w:type="dxa"/>
            <w:gridSpan w:val="4"/>
          </w:tcPr>
          <w:p w14:paraId="2D92DF97" w14:textId="77777777" w:rsidR="00614373" w:rsidRDefault="00614373" w:rsidP="00A60A16">
            <w:pPr>
              <w:tabs>
                <w:tab w:val="left" w:pos="450"/>
              </w:tabs>
              <w:jc w:val="center"/>
              <w:rPr>
                <w:rFonts w:ascii="Times New Roman" w:hAnsi="Times New Roman" w:cs="Times New Roman"/>
                <w:sz w:val="26"/>
                <w:szCs w:val="26"/>
              </w:rPr>
            </w:pPr>
          </w:p>
          <w:p w14:paraId="528F013D" w14:textId="77777777" w:rsidR="00614373" w:rsidRPr="00A60A16" w:rsidRDefault="00614373"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Xác nhận của GVHD</w:t>
            </w:r>
          </w:p>
          <w:p w14:paraId="43305FA9" w14:textId="77777777" w:rsidR="00614373" w:rsidRPr="00A60A16" w:rsidRDefault="00614373" w:rsidP="00A60A16">
            <w:pPr>
              <w:tabs>
                <w:tab w:val="left" w:pos="450"/>
              </w:tabs>
              <w:jc w:val="center"/>
              <w:rPr>
                <w:rFonts w:ascii="Times New Roman" w:hAnsi="Times New Roman" w:cs="Times New Roman"/>
                <w:b/>
                <w:sz w:val="26"/>
                <w:szCs w:val="26"/>
              </w:rPr>
            </w:pPr>
          </w:p>
          <w:p w14:paraId="54F65D8E" w14:textId="695A9263" w:rsidR="00614373" w:rsidRPr="00A60A16" w:rsidRDefault="00614373" w:rsidP="00A60A16">
            <w:pPr>
              <w:tabs>
                <w:tab w:val="left" w:pos="450"/>
              </w:tabs>
              <w:jc w:val="center"/>
              <w:rPr>
                <w:rFonts w:ascii="Times New Roman" w:hAnsi="Times New Roman" w:cs="Times New Roman"/>
                <w:b/>
                <w:sz w:val="26"/>
                <w:szCs w:val="26"/>
              </w:rPr>
            </w:pPr>
          </w:p>
          <w:p w14:paraId="52AEDC45" w14:textId="77777777" w:rsidR="00614373" w:rsidRPr="00A60A16" w:rsidRDefault="00614373" w:rsidP="00A60A16">
            <w:pPr>
              <w:tabs>
                <w:tab w:val="left" w:pos="450"/>
              </w:tabs>
              <w:jc w:val="center"/>
              <w:rPr>
                <w:rFonts w:ascii="Times New Roman" w:hAnsi="Times New Roman" w:cs="Times New Roman"/>
                <w:b/>
                <w:sz w:val="26"/>
                <w:szCs w:val="26"/>
              </w:rPr>
            </w:pPr>
          </w:p>
          <w:p w14:paraId="448D0463" w14:textId="77777777" w:rsidR="00614373" w:rsidRPr="00A60A16" w:rsidRDefault="00614373" w:rsidP="00A60A16">
            <w:pPr>
              <w:tabs>
                <w:tab w:val="left" w:pos="450"/>
              </w:tabs>
              <w:jc w:val="center"/>
              <w:rPr>
                <w:rFonts w:ascii="Times New Roman" w:hAnsi="Times New Roman" w:cs="Times New Roman"/>
                <w:b/>
                <w:sz w:val="26"/>
                <w:szCs w:val="26"/>
              </w:rPr>
            </w:pPr>
          </w:p>
          <w:p w14:paraId="223A7C49" w14:textId="19A4C4EA" w:rsidR="00614373" w:rsidRDefault="00614373" w:rsidP="00A60A16">
            <w:pPr>
              <w:tabs>
                <w:tab w:val="left" w:pos="450"/>
              </w:tabs>
              <w:jc w:val="center"/>
              <w:rPr>
                <w:rFonts w:ascii="Times New Roman" w:hAnsi="Times New Roman" w:cs="Times New Roman"/>
                <w:sz w:val="26"/>
                <w:szCs w:val="26"/>
              </w:rPr>
            </w:pPr>
            <w:r w:rsidRPr="00A60A16">
              <w:rPr>
                <w:rFonts w:ascii="Times New Roman" w:hAnsi="Times New Roman" w:cs="Times New Roman"/>
                <w:b/>
                <w:sz w:val="26"/>
                <w:szCs w:val="26"/>
              </w:rPr>
              <w:t>TS. Phạm Nguyễn Cương</w:t>
            </w:r>
          </w:p>
        </w:tc>
        <w:tc>
          <w:tcPr>
            <w:tcW w:w="5155" w:type="dxa"/>
          </w:tcPr>
          <w:p w14:paraId="3F82C0E5" w14:textId="0D6BA462" w:rsidR="00614373" w:rsidRPr="00A60A16" w:rsidRDefault="00614373" w:rsidP="007D3873">
            <w:pPr>
              <w:tabs>
                <w:tab w:val="left" w:pos="450"/>
              </w:tabs>
              <w:jc w:val="both"/>
              <w:rPr>
                <w:rFonts w:ascii="Times New Roman" w:hAnsi="Times New Roman" w:cs="Times New Roman"/>
                <w:b/>
                <w:sz w:val="26"/>
                <w:szCs w:val="26"/>
              </w:rPr>
            </w:pPr>
            <w:r w:rsidRPr="00A60A16">
              <w:rPr>
                <w:rFonts w:ascii="Times New Roman" w:hAnsi="Times New Roman" w:cs="Times New Roman"/>
                <w:b/>
                <w:sz w:val="26"/>
                <w:szCs w:val="26"/>
              </w:rPr>
              <w:t>Ngày …… tháng …… năm ………</w:t>
            </w:r>
          </w:p>
          <w:p w14:paraId="791F33EE" w14:textId="23C98B60" w:rsidR="00614373" w:rsidRPr="00A60A16" w:rsidRDefault="00614373"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Nhóm SV thực hiện</w:t>
            </w:r>
          </w:p>
          <w:p w14:paraId="05F4AF34" w14:textId="26EA2BB1" w:rsidR="00614373" w:rsidRPr="00A60A16" w:rsidRDefault="00614373" w:rsidP="00A60A16">
            <w:pPr>
              <w:tabs>
                <w:tab w:val="left" w:pos="450"/>
              </w:tabs>
              <w:jc w:val="center"/>
              <w:rPr>
                <w:rFonts w:ascii="Times New Roman" w:hAnsi="Times New Roman" w:cs="Times New Roman"/>
                <w:b/>
                <w:sz w:val="26"/>
                <w:szCs w:val="26"/>
              </w:rPr>
            </w:pPr>
          </w:p>
          <w:p w14:paraId="009AD9D4" w14:textId="4C6FDEA8" w:rsidR="00614373" w:rsidRPr="00A60A16" w:rsidRDefault="00614373" w:rsidP="00A60A16">
            <w:pPr>
              <w:tabs>
                <w:tab w:val="left" w:pos="450"/>
              </w:tabs>
              <w:jc w:val="center"/>
              <w:rPr>
                <w:rFonts w:ascii="Times New Roman" w:hAnsi="Times New Roman" w:cs="Times New Roman"/>
                <w:b/>
                <w:sz w:val="26"/>
                <w:szCs w:val="26"/>
              </w:rPr>
            </w:pPr>
          </w:p>
          <w:p w14:paraId="7ABDB8C8" w14:textId="77777777" w:rsidR="00614373" w:rsidRPr="00A60A16" w:rsidRDefault="00614373" w:rsidP="00A60A16">
            <w:pPr>
              <w:tabs>
                <w:tab w:val="left" w:pos="450"/>
              </w:tabs>
              <w:jc w:val="center"/>
              <w:rPr>
                <w:rFonts w:ascii="Times New Roman" w:hAnsi="Times New Roman" w:cs="Times New Roman"/>
                <w:b/>
                <w:sz w:val="26"/>
                <w:szCs w:val="26"/>
              </w:rPr>
            </w:pPr>
          </w:p>
          <w:p w14:paraId="4A0EBA71" w14:textId="77777777" w:rsidR="00614373" w:rsidRPr="00A60A16" w:rsidRDefault="00614373" w:rsidP="00A60A16">
            <w:pPr>
              <w:tabs>
                <w:tab w:val="left" w:pos="450"/>
              </w:tabs>
              <w:jc w:val="center"/>
              <w:rPr>
                <w:rFonts w:ascii="Times New Roman" w:hAnsi="Times New Roman" w:cs="Times New Roman"/>
                <w:b/>
                <w:sz w:val="26"/>
                <w:szCs w:val="26"/>
              </w:rPr>
            </w:pPr>
          </w:p>
          <w:p w14:paraId="42629377" w14:textId="77777777" w:rsidR="00614373" w:rsidRPr="00A60A16" w:rsidRDefault="00614373" w:rsidP="00A60A16">
            <w:pPr>
              <w:tabs>
                <w:tab w:val="left" w:pos="450"/>
              </w:tabs>
              <w:jc w:val="center"/>
              <w:rPr>
                <w:rFonts w:ascii="Times New Roman" w:hAnsi="Times New Roman" w:cs="Times New Roman"/>
                <w:b/>
                <w:sz w:val="26"/>
                <w:szCs w:val="26"/>
              </w:rPr>
            </w:pPr>
            <w:r w:rsidRPr="00A60A16">
              <w:rPr>
                <w:rFonts w:ascii="Times New Roman" w:hAnsi="Times New Roman" w:cs="Times New Roman"/>
                <w:b/>
                <w:sz w:val="26"/>
                <w:szCs w:val="26"/>
              </w:rPr>
              <w:t>Trần Thị Ly Ly          Trần Hiền Lương</w:t>
            </w:r>
          </w:p>
          <w:p w14:paraId="01A4B9B6" w14:textId="7539B85C" w:rsidR="00614373" w:rsidRDefault="00614373" w:rsidP="007D3873">
            <w:pPr>
              <w:tabs>
                <w:tab w:val="left" w:pos="450"/>
              </w:tabs>
              <w:jc w:val="both"/>
              <w:rPr>
                <w:rFonts w:ascii="Times New Roman" w:hAnsi="Times New Roman" w:cs="Times New Roman"/>
                <w:sz w:val="26"/>
                <w:szCs w:val="26"/>
              </w:rPr>
            </w:pPr>
          </w:p>
        </w:tc>
      </w:tr>
    </w:tbl>
    <w:p w14:paraId="4FD4B89D" w14:textId="77777777" w:rsidR="00F33C0B" w:rsidRPr="00FF35D0" w:rsidRDefault="00F33C0B" w:rsidP="007D3873">
      <w:pPr>
        <w:tabs>
          <w:tab w:val="left" w:pos="450"/>
        </w:tabs>
        <w:jc w:val="both"/>
        <w:rPr>
          <w:rFonts w:ascii="Times New Roman" w:hAnsi="Times New Roman" w:cs="Times New Roman"/>
          <w:sz w:val="26"/>
          <w:szCs w:val="26"/>
        </w:rPr>
      </w:pPr>
    </w:p>
    <w:p w14:paraId="6B20BDAB" w14:textId="77777777" w:rsidR="00110D03" w:rsidRPr="004C6674" w:rsidRDefault="00110D03" w:rsidP="007D3873">
      <w:pPr>
        <w:jc w:val="both"/>
        <w:rPr>
          <w:rFonts w:ascii="Times New Roman" w:hAnsi="Times New Roman" w:cs="Times New Roman"/>
          <w:b/>
          <w:sz w:val="26"/>
          <w:szCs w:val="26"/>
        </w:rPr>
      </w:pPr>
      <w:r w:rsidRPr="004C6674">
        <w:rPr>
          <w:rFonts w:ascii="Times New Roman" w:hAnsi="Times New Roman" w:cs="Times New Roman"/>
          <w:b/>
          <w:sz w:val="26"/>
          <w:szCs w:val="26"/>
        </w:rPr>
        <w:br w:type="page"/>
      </w:r>
    </w:p>
    <w:p w14:paraId="621927E7" w14:textId="77777777" w:rsidR="00CD56BA" w:rsidRPr="00A60A16" w:rsidRDefault="00CD56BA" w:rsidP="007D3873">
      <w:pPr>
        <w:tabs>
          <w:tab w:val="left" w:pos="450"/>
        </w:tabs>
        <w:jc w:val="both"/>
        <w:rPr>
          <w:rFonts w:ascii="Times New Roman" w:hAnsi="Times New Roman" w:cs="Times New Roman"/>
          <w:b/>
          <w:sz w:val="32"/>
          <w:szCs w:val="26"/>
        </w:rPr>
      </w:pPr>
      <w:r w:rsidRPr="00A60A16">
        <w:rPr>
          <w:rFonts w:ascii="Times New Roman" w:hAnsi="Times New Roman" w:cs="Times New Roman"/>
          <w:b/>
          <w:sz w:val="32"/>
          <w:szCs w:val="26"/>
        </w:rPr>
        <w:lastRenderedPageBreak/>
        <w:t>MỤC LỤC</w:t>
      </w:r>
    </w:p>
    <w:sdt>
      <w:sdtPr>
        <w:rPr>
          <w:rFonts w:asciiTheme="minorHAnsi" w:eastAsiaTheme="minorHAnsi" w:hAnsiTheme="minorHAnsi" w:cs="Times New Roman"/>
          <w:b w:val="0"/>
          <w:color w:val="auto"/>
          <w:sz w:val="26"/>
          <w:szCs w:val="26"/>
          <w:u w:val="none"/>
        </w:rPr>
        <w:id w:val="1882592959"/>
        <w:docPartObj>
          <w:docPartGallery w:val="Table of Contents"/>
          <w:docPartUnique/>
        </w:docPartObj>
      </w:sdtPr>
      <w:sdtEndPr>
        <w:rPr>
          <w:rStyle w:val="TiuSach"/>
          <w:rFonts w:ascii="Times New Roman" w:hAnsi="Times New Roman" w:cstheme="minorBidi"/>
          <w:bCs/>
          <w:iCs/>
          <w:spacing w:val="5"/>
          <w:szCs w:val="22"/>
        </w:rPr>
      </w:sdtEndPr>
      <w:sdtContent>
        <w:p w14:paraId="7A1CC093" w14:textId="77777777" w:rsidR="00487B81" w:rsidRPr="00A60A16" w:rsidRDefault="00DE4AEA" w:rsidP="007D3873">
          <w:pPr>
            <w:pStyle w:val="uMucluc"/>
            <w:tabs>
              <w:tab w:val="left" w:pos="2350"/>
            </w:tabs>
            <w:spacing w:before="0"/>
            <w:jc w:val="both"/>
            <w:rPr>
              <w:rFonts w:cs="Times New Roman"/>
              <w:sz w:val="26"/>
              <w:szCs w:val="26"/>
            </w:rPr>
          </w:pPr>
          <w:r w:rsidRPr="00FF35D0">
            <w:rPr>
              <w:rFonts w:eastAsiaTheme="minorHAnsi" w:cs="Times New Roman"/>
              <w:color w:val="auto"/>
              <w:sz w:val="26"/>
              <w:szCs w:val="26"/>
            </w:rPr>
            <w:tab/>
          </w:r>
        </w:p>
        <w:p w14:paraId="4E047E06" w14:textId="6FE53C63" w:rsidR="009E4E78" w:rsidRPr="009E4E78" w:rsidRDefault="00DE4AEA">
          <w:pPr>
            <w:pStyle w:val="Mucluc1"/>
            <w:tabs>
              <w:tab w:val="right" w:leader="dot" w:pos="8990"/>
            </w:tabs>
            <w:rPr>
              <w:ins w:id="23" w:author="TRAN THI LY LY" w:date="2019-06-20T23:37:00Z"/>
              <w:rFonts w:ascii="Times New Roman" w:eastAsiaTheme="minorEastAsia" w:hAnsi="Times New Roman" w:cs="Times New Roman"/>
              <w:noProof/>
              <w:sz w:val="26"/>
              <w:szCs w:val="26"/>
              <w:rPrChange w:id="24" w:author="TRAN THI LY LY" w:date="2019-06-20T23:38:00Z">
                <w:rPr>
                  <w:ins w:id="25" w:author="TRAN THI LY LY" w:date="2019-06-20T23:37:00Z"/>
                  <w:rFonts w:eastAsiaTheme="minorEastAsia"/>
                  <w:noProof/>
                </w:rPr>
              </w:rPrChange>
            </w:rPr>
          </w:pPr>
          <w:r w:rsidRPr="00AD35A1">
            <w:rPr>
              <w:rStyle w:val="NhnmanhTinht"/>
              <w:rFonts w:cs="Times New Roman"/>
              <w:szCs w:val="26"/>
              <w:rPrChange w:id="26" w:author="TRAN THI LY LY" w:date="2019-06-15T14:12:00Z">
                <w:rPr>
                  <w:rStyle w:val="TiuSach"/>
                </w:rPr>
              </w:rPrChange>
            </w:rPr>
            <w:fldChar w:fldCharType="begin"/>
          </w:r>
          <w:r w:rsidRPr="00AD35A1">
            <w:rPr>
              <w:rStyle w:val="NhnmanhTinht"/>
              <w:rFonts w:cs="Times New Roman"/>
              <w:szCs w:val="26"/>
              <w:rPrChange w:id="27" w:author="TRAN THI LY LY" w:date="2019-06-15T14:12:00Z">
                <w:rPr>
                  <w:rStyle w:val="TiuSach"/>
                </w:rPr>
              </w:rPrChange>
            </w:rPr>
            <w:instrText xml:space="preserve"> TOC \o "1-4" \h \z \u </w:instrText>
          </w:r>
          <w:r w:rsidRPr="00AD35A1">
            <w:rPr>
              <w:rStyle w:val="NhnmanhTinht"/>
              <w:rFonts w:cs="Times New Roman"/>
              <w:szCs w:val="26"/>
              <w:rPrChange w:id="28" w:author="TRAN THI LY LY" w:date="2019-06-15T14:12:00Z">
                <w:rPr>
                  <w:rStyle w:val="TiuSach"/>
                </w:rPr>
              </w:rPrChange>
            </w:rPr>
            <w:fldChar w:fldCharType="separate"/>
          </w:r>
          <w:ins w:id="29" w:author="TRAN THI LY LY" w:date="2019-06-20T23:37:00Z">
            <w:r w:rsidR="009E4E78" w:rsidRPr="009E4E78">
              <w:rPr>
                <w:rStyle w:val="Siuktni"/>
                <w:rFonts w:ascii="Times New Roman" w:hAnsi="Times New Roman" w:cs="Times New Roman"/>
                <w:noProof/>
                <w:sz w:val="26"/>
                <w:szCs w:val="26"/>
                <w:rPrChange w:id="30" w:author="TRAN THI LY LY" w:date="2019-06-20T23:38:00Z">
                  <w:rPr>
                    <w:rStyle w:val="Siuktni"/>
                    <w:noProof/>
                  </w:rPr>
                </w:rPrChange>
              </w:rPr>
              <w:fldChar w:fldCharType="begin"/>
            </w:r>
            <w:r w:rsidR="009E4E78" w:rsidRPr="009E4E78">
              <w:rPr>
                <w:rStyle w:val="Siuktni"/>
                <w:rFonts w:ascii="Times New Roman" w:hAnsi="Times New Roman" w:cs="Times New Roman"/>
                <w:noProof/>
                <w:sz w:val="26"/>
                <w:szCs w:val="26"/>
                <w:rPrChange w:id="31" w:author="TRAN THI LY LY" w:date="2019-06-20T23:38:00Z">
                  <w:rPr>
                    <w:rStyle w:val="Siuktni"/>
                    <w:noProof/>
                  </w:rPr>
                </w:rPrChange>
              </w:rPr>
              <w:instrText xml:space="preserve"> </w:instrText>
            </w:r>
            <w:r w:rsidR="009E4E78" w:rsidRPr="009E4E78">
              <w:rPr>
                <w:rFonts w:ascii="Times New Roman" w:hAnsi="Times New Roman" w:cs="Times New Roman"/>
                <w:noProof/>
                <w:sz w:val="26"/>
                <w:szCs w:val="26"/>
                <w:rPrChange w:id="32" w:author="TRAN THI LY LY" w:date="2019-06-20T23:38:00Z">
                  <w:rPr>
                    <w:noProof/>
                  </w:rPr>
                </w:rPrChange>
              </w:rPr>
              <w:instrText>HYPERLINK \l "_Toc11966282"</w:instrText>
            </w:r>
            <w:r w:rsidR="009E4E78" w:rsidRPr="009E4E78">
              <w:rPr>
                <w:rStyle w:val="Siuktni"/>
                <w:rFonts w:ascii="Times New Roman" w:hAnsi="Times New Roman" w:cs="Times New Roman"/>
                <w:noProof/>
                <w:sz w:val="26"/>
                <w:szCs w:val="26"/>
                <w:rPrChange w:id="33" w:author="TRAN THI LY LY" w:date="2019-06-20T23:38:00Z">
                  <w:rPr>
                    <w:rStyle w:val="Siuktni"/>
                    <w:noProof/>
                  </w:rPr>
                </w:rPrChange>
              </w:rPr>
              <w:instrText xml:space="preserve"> </w:instrText>
            </w:r>
            <w:r w:rsidR="009E4E78" w:rsidRPr="009E4E78">
              <w:rPr>
                <w:rStyle w:val="Siuktni"/>
                <w:rFonts w:ascii="Times New Roman" w:hAnsi="Times New Roman" w:cs="Times New Roman"/>
                <w:noProof/>
                <w:sz w:val="26"/>
                <w:szCs w:val="26"/>
                <w:rPrChange w:id="34" w:author="TRAN THI LY LY" w:date="2019-06-20T23:38:00Z">
                  <w:rPr>
                    <w:rStyle w:val="Siuktni"/>
                    <w:noProof/>
                  </w:rPr>
                </w:rPrChange>
              </w:rPr>
            </w:r>
            <w:r w:rsidR="009E4E78" w:rsidRPr="009E4E78">
              <w:rPr>
                <w:rStyle w:val="Siuktni"/>
                <w:rFonts w:ascii="Times New Roman" w:hAnsi="Times New Roman" w:cs="Times New Roman"/>
                <w:noProof/>
                <w:sz w:val="26"/>
                <w:szCs w:val="26"/>
                <w:rPrChange w:id="35" w:author="TRAN THI LY LY" w:date="2019-06-20T23:38:00Z">
                  <w:rPr>
                    <w:rStyle w:val="Siuktni"/>
                    <w:noProof/>
                  </w:rPr>
                </w:rPrChange>
              </w:rPr>
              <w:fldChar w:fldCharType="separate"/>
            </w:r>
            <w:r w:rsidR="009E4E78" w:rsidRPr="009E4E78">
              <w:rPr>
                <w:rStyle w:val="Siuktni"/>
                <w:rFonts w:ascii="Times New Roman" w:hAnsi="Times New Roman" w:cs="Times New Roman"/>
                <w:noProof/>
                <w:sz w:val="26"/>
                <w:szCs w:val="26"/>
                <w:rPrChange w:id="36" w:author="TRAN THI LY LY" w:date="2019-06-20T23:38:00Z">
                  <w:rPr>
                    <w:rStyle w:val="Siuktni"/>
                    <w:rFonts w:cs="Times New Roman"/>
                    <w:noProof/>
                  </w:rPr>
                </w:rPrChange>
              </w:rPr>
              <w:t>DANH MỤC BẢNG</w:t>
            </w:r>
            <w:r w:rsidR="009E4E78" w:rsidRPr="009E4E78">
              <w:rPr>
                <w:rFonts w:ascii="Times New Roman" w:hAnsi="Times New Roman" w:cs="Times New Roman"/>
                <w:noProof/>
                <w:webHidden/>
                <w:sz w:val="26"/>
                <w:szCs w:val="26"/>
                <w:rPrChange w:id="37" w:author="TRAN THI LY LY" w:date="2019-06-20T23:38:00Z">
                  <w:rPr>
                    <w:noProof/>
                    <w:webHidden/>
                  </w:rPr>
                </w:rPrChange>
              </w:rPr>
              <w:tab/>
            </w:r>
            <w:r w:rsidR="009E4E78" w:rsidRPr="009E4E78">
              <w:rPr>
                <w:rFonts w:ascii="Times New Roman" w:hAnsi="Times New Roman" w:cs="Times New Roman"/>
                <w:noProof/>
                <w:webHidden/>
                <w:sz w:val="26"/>
                <w:szCs w:val="26"/>
                <w:rPrChange w:id="38" w:author="TRAN THI LY LY" w:date="2019-06-20T23:38:00Z">
                  <w:rPr>
                    <w:noProof/>
                    <w:webHidden/>
                  </w:rPr>
                </w:rPrChange>
              </w:rPr>
              <w:fldChar w:fldCharType="begin"/>
            </w:r>
            <w:r w:rsidR="009E4E78" w:rsidRPr="009E4E78">
              <w:rPr>
                <w:rFonts w:ascii="Times New Roman" w:hAnsi="Times New Roman" w:cs="Times New Roman"/>
                <w:noProof/>
                <w:webHidden/>
                <w:sz w:val="26"/>
                <w:szCs w:val="26"/>
                <w:rPrChange w:id="39" w:author="TRAN THI LY LY" w:date="2019-06-20T23:38:00Z">
                  <w:rPr>
                    <w:noProof/>
                    <w:webHidden/>
                  </w:rPr>
                </w:rPrChange>
              </w:rPr>
              <w:instrText xml:space="preserve"> PAGEREF _Toc11966282 \h </w:instrText>
            </w:r>
            <w:r w:rsidR="009E4E78" w:rsidRPr="009E4E78">
              <w:rPr>
                <w:rFonts w:ascii="Times New Roman" w:hAnsi="Times New Roman" w:cs="Times New Roman"/>
                <w:noProof/>
                <w:webHidden/>
                <w:sz w:val="26"/>
                <w:szCs w:val="26"/>
                <w:rPrChange w:id="40" w:author="TRAN THI LY LY" w:date="2019-06-20T23:38:00Z">
                  <w:rPr>
                    <w:noProof/>
                    <w:webHidden/>
                  </w:rPr>
                </w:rPrChange>
              </w:rPr>
            </w:r>
          </w:ins>
          <w:r w:rsidR="009E4E78" w:rsidRPr="009E4E78">
            <w:rPr>
              <w:rFonts w:ascii="Times New Roman" w:hAnsi="Times New Roman" w:cs="Times New Roman"/>
              <w:noProof/>
              <w:webHidden/>
              <w:sz w:val="26"/>
              <w:szCs w:val="26"/>
              <w:rPrChange w:id="41" w:author="TRAN THI LY LY" w:date="2019-06-20T23:38:00Z">
                <w:rPr>
                  <w:noProof/>
                  <w:webHidden/>
                </w:rPr>
              </w:rPrChange>
            </w:rPr>
            <w:fldChar w:fldCharType="separate"/>
          </w:r>
          <w:ins w:id="42" w:author="TRAN THI LY LY" w:date="2019-06-20T23:47:00Z">
            <w:r w:rsidR="00887B15">
              <w:rPr>
                <w:rFonts w:ascii="Times New Roman" w:hAnsi="Times New Roman" w:cs="Times New Roman"/>
                <w:noProof/>
                <w:webHidden/>
                <w:sz w:val="26"/>
                <w:szCs w:val="26"/>
              </w:rPr>
              <w:t>19</w:t>
            </w:r>
          </w:ins>
          <w:ins w:id="43" w:author="TRAN THI LY LY" w:date="2019-06-20T23:37:00Z">
            <w:r w:rsidR="009E4E78" w:rsidRPr="009E4E78">
              <w:rPr>
                <w:rFonts w:ascii="Times New Roman" w:hAnsi="Times New Roman" w:cs="Times New Roman"/>
                <w:noProof/>
                <w:webHidden/>
                <w:sz w:val="26"/>
                <w:szCs w:val="26"/>
                <w:rPrChange w:id="44" w:author="TRAN THI LY LY" w:date="2019-06-20T23:38:00Z">
                  <w:rPr>
                    <w:noProof/>
                    <w:webHidden/>
                  </w:rPr>
                </w:rPrChange>
              </w:rPr>
              <w:fldChar w:fldCharType="end"/>
            </w:r>
            <w:r w:rsidR="009E4E78" w:rsidRPr="009E4E78">
              <w:rPr>
                <w:rStyle w:val="Siuktni"/>
                <w:rFonts w:ascii="Times New Roman" w:hAnsi="Times New Roman" w:cs="Times New Roman"/>
                <w:noProof/>
                <w:sz w:val="26"/>
                <w:szCs w:val="26"/>
                <w:rPrChange w:id="45" w:author="TRAN THI LY LY" w:date="2019-06-20T23:38:00Z">
                  <w:rPr>
                    <w:rStyle w:val="Siuktni"/>
                    <w:noProof/>
                  </w:rPr>
                </w:rPrChange>
              </w:rPr>
              <w:fldChar w:fldCharType="end"/>
            </w:r>
          </w:ins>
        </w:p>
        <w:p w14:paraId="1D639036" w14:textId="6FF9FB6C" w:rsidR="009E4E78" w:rsidRPr="009E4E78" w:rsidRDefault="009E4E78">
          <w:pPr>
            <w:pStyle w:val="Mucluc1"/>
            <w:tabs>
              <w:tab w:val="right" w:leader="dot" w:pos="8990"/>
            </w:tabs>
            <w:rPr>
              <w:ins w:id="46" w:author="TRAN THI LY LY" w:date="2019-06-20T23:37:00Z"/>
              <w:rFonts w:ascii="Times New Roman" w:eastAsiaTheme="minorEastAsia" w:hAnsi="Times New Roman" w:cs="Times New Roman"/>
              <w:noProof/>
              <w:sz w:val="26"/>
              <w:szCs w:val="26"/>
              <w:rPrChange w:id="47" w:author="TRAN THI LY LY" w:date="2019-06-20T23:38:00Z">
                <w:rPr>
                  <w:ins w:id="48" w:author="TRAN THI LY LY" w:date="2019-06-20T23:37:00Z"/>
                  <w:rFonts w:eastAsiaTheme="minorEastAsia"/>
                  <w:noProof/>
                </w:rPr>
              </w:rPrChange>
            </w:rPr>
          </w:pPr>
          <w:ins w:id="49" w:author="TRAN THI LY LY" w:date="2019-06-20T23:37:00Z">
            <w:r w:rsidRPr="009E4E78">
              <w:rPr>
                <w:rStyle w:val="Siuktni"/>
                <w:rFonts w:ascii="Times New Roman" w:hAnsi="Times New Roman" w:cs="Times New Roman"/>
                <w:noProof/>
                <w:sz w:val="26"/>
                <w:szCs w:val="26"/>
                <w:rPrChange w:id="5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5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52" w:author="TRAN THI LY LY" w:date="2019-06-20T23:38:00Z">
                  <w:rPr>
                    <w:noProof/>
                  </w:rPr>
                </w:rPrChange>
              </w:rPr>
              <w:instrText>HYPERLINK \l "_Toc11966283"</w:instrText>
            </w:r>
            <w:r w:rsidRPr="009E4E78">
              <w:rPr>
                <w:rStyle w:val="Siuktni"/>
                <w:rFonts w:ascii="Times New Roman" w:hAnsi="Times New Roman" w:cs="Times New Roman"/>
                <w:noProof/>
                <w:sz w:val="26"/>
                <w:szCs w:val="26"/>
                <w:rPrChange w:id="5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54" w:author="TRAN THI LY LY" w:date="2019-06-20T23:38:00Z">
                  <w:rPr>
                    <w:rStyle w:val="Siuktni"/>
                    <w:noProof/>
                  </w:rPr>
                </w:rPrChange>
              </w:rPr>
            </w:r>
            <w:r w:rsidRPr="009E4E78">
              <w:rPr>
                <w:rStyle w:val="Siuktni"/>
                <w:rFonts w:ascii="Times New Roman" w:hAnsi="Times New Roman" w:cs="Times New Roman"/>
                <w:noProof/>
                <w:sz w:val="26"/>
                <w:szCs w:val="26"/>
                <w:rPrChange w:id="5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56" w:author="TRAN THI LY LY" w:date="2019-06-20T23:38:00Z">
                  <w:rPr>
                    <w:rStyle w:val="Siuktni"/>
                    <w:rFonts w:cs="Times New Roman"/>
                    <w:noProof/>
                  </w:rPr>
                </w:rPrChange>
              </w:rPr>
              <w:t>DANH MỤC HÌNH ẢNH</w:t>
            </w:r>
            <w:r w:rsidRPr="009E4E78">
              <w:rPr>
                <w:rFonts w:ascii="Times New Roman" w:hAnsi="Times New Roman" w:cs="Times New Roman"/>
                <w:noProof/>
                <w:webHidden/>
                <w:sz w:val="26"/>
                <w:szCs w:val="26"/>
                <w:rPrChange w:id="57" w:author="TRAN THI LY LY" w:date="2019-06-20T23:38:00Z">
                  <w:rPr>
                    <w:noProof/>
                    <w:webHidden/>
                  </w:rPr>
                </w:rPrChange>
              </w:rPr>
              <w:tab/>
            </w:r>
            <w:r w:rsidRPr="009E4E78">
              <w:rPr>
                <w:rFonts w:ascii="Times New Roman" w:hAnsi="Times New Roman" w:cs="Times New Roman"/>
                <w:noProof/>
                <w:webHidden/>
                <w:sz w:val="26"/>
                <w:szCs w:val="26"/>
                <w:rPrChange w:id="58" w:author="TRAN THI LY LY" w:date="2019-06-20T23:38:00Z">
                  <w:rPr>
                    <w:noProof/>
                    <w:webHidden/>
                  </w:rPr>
                </w:rPrChange>
              </w:rPr>
              <w:fldChar w:fldCharType="begin"/>
            </w:r>
            <w:r w:rsidRPr="009E4E78">
              <w:rPr>
                <w:rFonts w:ascii="Times New Roman" w:hAnsi="Times New Roman" w:cs="Times New Roman"/>
                <w:noProof/>
                <w:webHidden/>
                <w:sz w:val="26"/>
                <w:szCs w:val="26"/>
                <w:rPrChange w:id="59" w:author="TRAN THI LY LY" w:date="2019-06-20T23:38:00Z">
                  <w:rPr>
                    <w:noProof/>
                    <w:webHidden/>
                  </w:rPr>
                </w:rPrChange>
              </w:rPr>
              <w:instrText xml:space="preserve"> PAGEREF _Toc11966283 \h </w:instrText>
            </w:r>
            <w:r w:rsidRPr="009E4E78">
              <w:rPr>
                <w:rFonts w:ascii="Times New Roman" w:hAnsi="Times New Roman" w:cs="Times New Roman"/>
                <w:noProof/>
                <w:webHidden/>
                <w:sz w:val="26"/>
                <w:szCs w:val="26"/>
                <w:rPrChange w:id="60" w:author="TRAN THI LY LY" w:date="2019-06-20T23:38:00Z">
                  <w:rPr>
                    <w:noProof/>
                    <w:webHidden/>
                  </w:rPr>
                </w:rPrChange>
              </w:rPr>
            </w:r>
          </w:ins>
          <w:r w:rsidRPr="009E4E78">
            <w:rPr>
              <w:rFonts w:ascii="Times New Roman" w:hAnsi="Times New Roman" w:cs="Times New Roman"/>
              <w:noProof/>
              <w:webHidden/>
              <w:sz w:val="26"/>
              <w:szCs w:val="26"/>
              <w:rPrChange w:id="61" w:author="TRAN THI LY LY" w:date="2019-06-20T23:38:00Z">
                <w:rPr>
                  <w:noProof/>
                  <w:webHidden/>
                </w:rPr>
              </w:rPrChange>
            </w:rPr>
            <w:fldChar w:fldCharType="separate"/>
          </w:r>
          <w:ins w:id="62" w:author="TRAN THI LY LY" w:date="2019-06-20T23:47:00Z">
            <w:r w:rsidR="00887B15">
              <w:rPr>
                <w:rFonts w:ascii="Times New Roman" w:hAnsi="Times New Roman" w:cs="Times New Roman"/>
                <w:noProof/>
                <w:webHidden/>
                <w:sz w:val="26"/>
                <w:szCs w:val="26"/>
              </w:rPr>
              <w:t>19</w:t>
            </w:r>
          </w:ins>
          <w:ins w:id="63" w:author="TRAN THI LY LY" w:date="2019-06-20T23:37:00Z">
            <w:r w:rsidRPr="009E4E78">
              <w:rPr>
                <w:rFonts w:ascii="Times New Roman" w:hAnsi="Times New Roman" w:cs="Times New Roman"/>
                <w:noProof/>
                <w:webHidden/>
                <w:sz w:val="26"/>
                <w:szCs w:val="26"/>
                <w:rPrChange w:id="6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65" w:author="TRAN THI LY LY" w:date="2019-06-20T23:38:00Z">
                  <w:rPr>
                    <w:rStyle w:val="Siuktni"/>
                    <w:noProof/>
                  </w:rPr>
                </w:rPrChange>
              </w:rPr>
              <w:fldChar w:fldCharType="end"/>
            </w:r>
          </w:ins>
        </w:p>
        <w:p w14:paraId="0FA02DE7" w14:textId="07A2E7E2" w:rsidR="009E4E78" w:rsidRPr="009E4E78" w:rsidRDefault="009E4E78">
          <w:pPr>
            <w:pStyle w:val="Mucluc1"/>
            <w:tabs>
              <w:tab w:val="right" w:leader="dot" w:pos="8990"/>
            </w:tabs>
            <w:rPr>
              <w:ins w:id="66" w:author="TRAN THI LY LY" w:date="2019-06-20T23:37:00Z"/>
              <w:rFonts w:ascii="Times New Roman" w:eastAsiaTheme="minorEastAsia" w:hAnsi="Times New Roman" w:cs="Times New Roman"/>
              <w:noProof/>
              <w:sz w:val="26"/>
              <w:szCs w:val="26"/>
              <w:rPrChange w:id="67" w:author="TRAN THI LY LY" w:date="2019-06-20T23:38:00Z">
                <w:rPr>
                  <w:ins w:id="68" w:author="TRAN THI LY LY" w:date="2019-06-20T23:37:00Z"/>
                  <w:rFonts w:eastAsiaTheme="minorEastAsia"/>
                  <w:noProof/>
                </w:rPr>
              </w:rPrChange>
            </w:rPr>
          </w:pPr>
          <w:ins w:id="69" w:author="TRAN THI LY LY" w:date="2019-06-20T23:37:00Z">
            <w:r w:rsidRPr="009E4E78">
              <w:rPr>
                <w:rStyle w:val="Siuktni"/>
                <w:rFonts w:ascii="Times New Roman" w:hAnsi="Times New Roman" w:cs="Times New Roman"/>
                <w:noProof/>
                <w:sz w:val="26"/>
                <w:szCs w:val="26"/>
                <w:rPrChange w:id="7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7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72" w:author="TRAN THI LY LY" w:date="2019-06-20T23:38:00Z">
                  <w:rPr>
                    <w:noProof/>
                  </w:rPr>
                </w:rPrChange>
              </w:rPr>
              <w:instrText>HYPERLINK \l "_Toc11966284"</w:instrText>
            </w:r>
            <w:r w:rsidRPr="009E4E78">
              <w:rPr>
                <w:rStyle w:val="Siuktni"/>
                <w:rFonts w:ascii="Times New Roman" w:hAnsi="Times New Roman" w:cs="Times New Roman"/>
                <w:noProof/>
                <w:sz w:val="26"/>
                <w:szCs w:val="26"/>
                <w:rPrChange w:id="7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74" w:author="TRAN THI LY LY" w:date="2019-06-20T23:38:00Z">
                  <w:rPr>
                    <w:rStyle w:val="Siuktni"/>
                    <w:noProof/>
                  </w:rPr>
                </w:rPrChange>
              </w:rPr>
            </w:r>
            <w:r w:rsidRPr="009E4E78">
              <w:rPr>
                <w:rStyle w:val="Siuktni"/>
                <w:rFonts w:ascii="Times New Roman" w:hAnsi="Times New Roman" w:cs="Times New Roman"/>
                <w:noProof/>
                <w:sz w:val="26"/>
                <w:szCs w:val="26"/>
                <w:rPrChange w:id="7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76" w:author="TRAN THI LY LY" w:date="2019-06-20T23:38:00Z">
                  <w:rPr>
                    <w:rStyle w:val="Siuktni"/>
                    <w:noProof/>
                  </w:rPr>
                </w:rPrChange>
              </w:rPr>
              <w:t>DANH MỤC TỪ VIẾT TẮT</w:t>
            </w:r>
            <w:r w:rsidRPr="009E4E78">
              <w:rPr>
                <w:rFonts w:ascii="Times New Roman" w:hAnsi="Times New Roman" w:cs="Times New Roman"/>
                <w:noProof/>
                <w:webHidden/>
                <w:sz w:val="26"/>
                <w:szCs w:val="26"/>
                <w:rPrChange w:id="77" w:author="TRAN THI LY LY" w:date="2019-06-20T23:38:00Z">
                  <w:rPr>
                    <w:noProof/>
                    <w:webHidden/>
                  </w:rPr>
                </w:rPrChange>
              </w:rPr>
              <w:tab/>
            </w:r>
            <w:r w:rsidRPr="009E4E78">
              <w:rPr>
                <w:rFonts w:ascii="Times New Roman" w:hAnsi="Times New Roman" w:cs="Times New Roman"/>
                <w:noProof/>
                <w:webHidden/>
                <w:sz w:val="26"/>
                <w:szCs w:val="26"/>
                <w:rPrChange w:id="78" w:author="TRAN THI LY LY" w:date="2019-06-20T23:38:00Z">
                  <w:rPr>
                    <w:noProof/>
                    <w:webHidden/>
                  </w:rPr>
                </w:rPrChange>
              </w:rPr>
              <w:fldChar w:fldCharType="begin"/>
            </w:r>
            <w:r w:rsidRPr="009E4E78">
              <w:rPr>
                <w:rFonts w:ascii="Times New Roman" w:hAnsi="Times New Roman" w:cs="Times New Roman"/>
                <w:noProof/>
                <w:webHidden/>
                <w:sz w:val="26"/>
                <w:szCs w:val="26"/>
                <w:rPrChange w:id="79" w:author="TRAN THI LY LY" w:date="2019-06-20T23:38:00Z">
                  <w:rPr>
                    <w:noProof/>
                    <w:webHidden/>
                  </w:rPr>
                </w:rPrChange>
              </w:rPr>
              <w:instrText xml:space="preserve"> PAGEREF _Toc11966284 \h </w:instrText>
            </w:r>
            <w:r w:rsidRPr="009E4E78">
              <w:rPr>
                <w:rFonts w:ascii="Times New Roman" w:hAnsi="Times New Roman" w:cs="Times New Roman"/>
                <w:noProof/>
                <w:webHidden/>
                <w:sz w:val="26"/>
                <w:szCs w:val="26"/>
                <w:rPrChange w:id="80" w:author="TRAN THI LY LY" w:date="2019-06-20T23:38:00Z">
                  <w:rPr>
                    <w:noProof/>
                    <w:webHidden/>
                  </w:rPr>
                </w:rPrChange>
              </w:rPr>
            </w:r>
          </w:ins>
          <w:r w:rsidRPr="009E4E78">
            <w:rPr>
              <w:rFonts w:ascii="Times New Roman" w:hAnsi="Times New Roman" w:cs="Times New Roman"/>
              <w:noProof/>
              <w:webHidden/>
              <w:sz w:val="26"/>
              <w:szCs w:val="26"/>
              <w:rPrChange w:id="81" w:author="TRAN THI LY LY" w:date="2019-06-20T23:38:00Z">
                <w:rPr>
                  <w:noProof/>
                  <w:webHidden/>
                </w:rPr>
              </w:rPrChange>
            </w:rPr>
            <w:fldChar w:fldCharType="separate"/>
          </w:r>
          <w:ins w:id="82" w:author="TRAN THI LY LY" w:date="2019-06-20T23:47:00Z">
            <w:r w:rsidR="00887B15">
              <w:rPr>
                <w:rFonts w:ascii="Times New Roman" w:hAnsi="Times New Roman" w:cs="Times New Roman"/>
                <w:noProof/>
                <w:webHidden/>
                <w:sz w:val="26"/>
                <w:szCs w:val="26"/>
              </w:rPr>
              <w:t>24</w:t>
            </w:r>
          </w:ins>
          <w:ins w:id="83" w:author="TRAN THI LY LY" w:date="2019-06-20T23:37:00Z">
            <w:r w:rsidRPr="009E4E78">
              <w:rPr>
                <w:rFonts w:ascii="Times New Roman" w:hAnsi="Times New Roman" w:cs="Times New Roman"/>
                <w:noProof/>
                <w:webHidden/>
                <w:sz w:val="26"/>
                <w:szCs w:val="26"/>
                <w:rPrChange w:id="8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85" w:author="TRAN THI LY LY" w:date="2019-06-20T23:38:00Z">
                  <w:rPr>
                    <w:rStyle w:val="Siuktni"/>
                    <w:noProof/>
                  </w:rPr>
                </w:rPrChange>
              </w:rPr>
              <w:fldChar w:fldCharType="end"/>
            </w:r>
          </w:ins>
        </w:p>
        <w:p w14:paraId="0F0DB8EF" w14:textId="03C08C04" w:rsidR="009E4E78" w:rsidRPr="009E4E78" w:rsidRDefault="009E4E78">
          <w:pPr>
            <w:pStyle w:val="Mucluc1"/>
            <w:tabs>
              <w:tab w:val="right" w:leader="dot" w:pos="8990"/>
            </w:tabs>
            <w:rPr>
              <w:ins w:id="86" w:author="TRAN THI LY LY" w:date="2019-06-20T23:37:00Z"/>
              <w:rFonts w:ascii="Times New Roman" w:eastAsiaTheme="minorEastAsia" w:hAnsi="Times New Roman" w:cs="Times New Roman"/>
              <w:noProof/>
              <w:sz w:val="26"/>
              <w:szCs w:val="26"/>
              <w:rPrChange w:id="87" w:author="TRAN THI LY LY" w:date="2019-06-20T23:38:00Z">
                <w:rPr>
                  <w:ins w:id="88" w:author="TRAN THI LY LY" w:date="2019-06-20T23:37:00Z"/>
                  <w:rFonts w:eastAsiaTheme="minorEastAsia"/>
                  <w:noProof/>
                </w:rPr>
              </w:rPrChange>
            </w:rPr>
          </w:pPr>
          <w:ins w:id="89" w:author="TRAN THI LY LY" w:date="2019-06-20T23:37:00Z">
            <w:r w:rsidRPr="009E4E78">
              <w:rPr>
                <w:rStyle w:val="Siuktni"/>
                <w:rFonts w:ascii="Times New Roman" w:hAnsi="Times New Roman" w:cs="Times New Roman"/>
                <w:noProof/>
                <w:sz w:val="26"/>
                <w:szCs w:val="26"/>
                <w:rPrChange w:id="9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9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92" w:author="TRAN THI LY LY" w:date="2019-06-20T23:38:00Z">
                  <w:rPr>
                    <w:noProof/>
                  </w:rPr>
                </w:rPrChange>
              </w:rPr>
              <w:instrText>HYPERLINK \l "_Toc11966285"</w:instrText>
            </w:r>
            <w:r w:rsidRPr="009E4E78">
              <w:rPr>
                <w:rStyle w:val="Siuktni"/>
                <w:rFonts w:ascii="Times New Roman" w:hAnsi="Times New Roman" w:cs="Times New Roman"/>
                <w:noProof/>
                <w:sz w:val="26"/>
                <w:szCs w:val="26"/>
                <w:rPrChange w:id="9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94" w:author="TRAN THI LY LY" w:date="2019-06-20T23:38:00Z">
                  <w:rPr>
                    <w:rStyle w:val="Siuktni"/>
                    <w:noProof/>
                  </w:rPr>
                </w:rPrChange>
              </w:rPr>
            </w:r>
            <w:r w:rsidRPr="009E4E78">
              <w:rPr>
                <w:rStyle w:val="Siuktni"/>
                <w:rFonts w:ascii="Times New Roman" w:hAnsi="Times New Roman" w:cs="Times New Roman"/>
                <w:noProof/>
                <w:sz w:val="26"/>
                <w:szCs w:val="26"/>
                <w:rPrChange w:id="9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96" w:author="TRAN THI LY LY" w:date="2019-06-20T23:38:00Z">
                  <w:rPr>
                    <w:rStyle w:val="Siuktni"/>
                    <w:rFonts w:cs="Times New Roman"/>
                    <w:noProof/>
                  </w:rPr>
                </w:rPrChange>
              </w:rPr>
              <w:t>CHƯƠNG 1: GIỚI THIỆU</w:t>
            </w:r>
            <w:r w:rsidRPr="009E4E78">
              <w:rPr>
                <w:rFonts w:ascii="Times New Roman" w:hAnsi="Times New Roman" w:cs="Times New Roman"/>
                <w:noProof/>
                <w:webHidden/>
                <w:sz w:val="26"/>
                <w:szCs w:val="26"/>
                <w:rPrChange w:id="97" w:author="TRAN THI LY LY" w:date="2019-06-20T23:38:00Z">
                  <w:rPr>
                    <w:noProof/>
                    <w:webHidden/>
                  </w:rPr>
                </w:rPrChange>
              </w:rPr>
              <w:tab/>
            </w:r>
            <w:r w:rsidRPr="009E4E78">
              <w:rPr>
                <w:rFonts w:ascii="Times New Roman" w:hAnsi="Times New Roman" w:cs="Times New Roman"/>
                <w:noProof/>
                <w:webHidden/>
                <w:sz w:val="26"/>
                <w:szCs w:val="26"/>
                <w:rPrChange w:id="98" w:author="TRAN THI LY LY" w:date="2019-06-20T23:38:00Z">
                  <w:rPr>
                    <w:noProof/>
                    <w:webHidden/>
                  </w:rPr>
                </w:rPrChange>
              </w:rPr>
              <w:fldChar w:fldCharType="begin"/>
            </w:r>
            <w:r w:rsidRPr="009E4E78">
              <w:rPr>
                <w:rFonts w:ascii="Times New Roman" w:hAnsi="Times New Roman" w:cs="Times New Roman"/>
                <w:noProof/>
                <w:webHidden/>
                <w:sz w:val="26"/>
                <w:szCs w:val="26"/>
                <w:rPrChange w:id="99" w:author="TRAN THI LY LY" w:date="2019-06-20T23:38:00Z">
                  <w:rPr>
                    <w:noProof/>
                    <w:webHidden/>
                  </w:rPr>
                </w:rPrChange>
              </w:rPr>
              <w:instrText xml:space="preserve"> PAGEREF _Toc11966285 \h </w:instrText>
            </w:r>
            <w:r w:rsidRPr="009E4E78">
              <w:rPr>
                <w:rFonts w:ascii="Times New Roman" w:hAnsi="Times New Roman" w:cs="Times New Roman"/>
                <w:noProof/>
                <w:webHidden/>
                <w:sz w:val="26"/>
                <w:szCs w:val="26"/>
                <w:rPrChange w:id="100" w:author="TRAN THI LY LY" w:date="2019-06-20T23:38:00Z">
                  <w:rPr>
                    <w:noProof/>
                    <w:webHidden/>
                  </w:rPr>
                </w:rPrChange>
              </w:rPr>
            </w:r>
          </w:ins>
          <w:r w:rsidRPr="009E4E78">
            <w:rPr>
              <w:rFonts w:ascii="Times New Roman" w:hAnsi="Times New Roman" w:cs="Times New Roman"/>
              <w:noProof/>
              <w:webHidden/>
              <w:sz w:val="26"/>
              <w:szCs w:val="26"/>
              <w:rPrChange w:id="101" w:author="TRAN THI LY LY" w:date="2019-06-20T23:38:00Z">
                <w:rPr>
                  <w:noProof/>
                  <w:webHidden/>
                </w:rPr>
              </w:rPrChange>
            </w:rPr>
            <w:fldChar w:fldCharType="separate"/>
          </w:r>
          <w:ins w:id="102" w:author="TRAN THI LY LY" w:date="2019-06-20T23:47:00Z">
            <w:r w:rsidR="00887B15">
              <w:rPr>
                <w:rFonts w:ascii="Times New Roman" w:hAnsi="Times New Roman" w:cs="Times New Roman"/>
                <w:noProof/>
                <w:webHidden/>
                <w:sz w:val="26"/>
                <w:szCs w:val="26"/>
              </w:rPr>
              <w:t>25</w:t>
            </w:r>
          </w:ins>
          <w:ins w:id="103" w:author="TRAN THI LY LY" w:date="2019-06-20T23:37:00Z">
            <w:r w:rsidRPr="009E4E78">
              <w:rPr>
                <w:rFonts w:ascii="Times New Roman" w:hAnsi="Times New Roman" w:cs="Times New Roman"/>
                <w:noProof/>
                <w:webHidden/>
                <w:sz w:val="26"/>
                <w:szCs w:val="26"/>
                <w:rPrChange w:id="10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05" w:author="TRAN THI LY LY" w:date="2019-06-20T23:38:00Z">
                  <w:rPr>
                    <w:rStyle w:val="Siuktni"/>
                    <w:noProof/>
                  </w:rPr>
                </w:rPrChange>
              </w:rPr>
              <w:fldChar w:fldCharType="end"/>
            </w:r>
          </w:ins>
        </w:p>
        <w:p w14:paraId="1C7C5D47" w14:textId="752D6BC3" w:rsidR="009E4E78" w:rsidRPr="009E4E78" w:rsidRDefault="009E4E78">
          <w:pPr>
            <w:pStyle w:val="Mucluc2"/>
            <w:tabs>
              <w:tab w:val="left" w:pos="880"/>
              <w:tab w:val="right" w:leader="dot" w:pos="8990"/>
            </w:tabs>
            <w:rPr>
              <w:ins w:id="106" w:author="TRAN THI LY LY" w:date="2019-06-20T23:37:00Z"/>
              <w:rFonts w:ascii="Times New Roman" w:eastAsiaTheme="minorEastAsia" w:hAnsi="Times New Roman" w:cs="Times New Roman"/>
              <w:noProof/>
              <w:sz w:val="26"/>
              <w:szCs w:val="26"/>
              <w:rPrChange w:id="107" w:author="TRAN THI LY LY" w:date="2019-06-20T23:38:00Z">
                <w:rPr>
                  <w:ins w:id="108" w:author="TRAN THI LY LY" w:date="2019-06-20T23:37:00Z"/>
                  <w:rFonts w:eastAsiaTheme="minorEastAsia"/>
                  <w:noProof/>
                </w:rPr>
              </w:rPrChange>
            </w:rPr>
          </w:pPr>
          <w:ins w:id="109" w:author="TRAN THI LY LY" w:date="2019-06-20T23:37:00Z">
            <w:r w:rsidRPr="009E4E78">
              <w:rPr>
                <w:rStyle w:val="Siuktni"/>
                <w:rFonts w:ascii="Times New Roman" w:hAnsi="Times New Roman" w:cs="Times New Roman"/>
                <w:noProof/>
                <w:sz w:val="26"/>
                <w:szCs w:val="26"/>
                <w:rPrChange w:id="11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1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12" w:author="TRAN THI LY LY" w:date="2019-06-20T23:38:00Z">
                  <w:rPr>
                    <w:noProof/>
                  </w:rPr>
                </w:rPrChange>
              </w:rPr>
              <w:instrText>HYPERLINK \l "_Toc11966286"</w:instrText>
            </w:r>
            <w:r w:rsidRPr="009E4E78">
              <w:rPr>
                <w:rStyle w:val="Siuktni"/>
                <w:rFonts w:ascii="Times New Roman" w:hAnsi="Times New Roman" w:cs="Times New Roman"/>
                <w:noProof/>
                <w:sz w:val="26"/>
                <w:szCs w:val="26"/>
                <w:rPrChange w:id="11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14" w:author="TRAN THI LY LY" w:date="2019-06-20T23:38:00Z">
                  <w:rPr>
                    <w:rStyle w:val="Siuktni"/>
                    <w:noProof/>
                  </w:rPr>
                </w:rPrChange>
              </w:rPr>
            </w:r>
            <w:r w:rsidRPr="009E4E78">
              <w:rPr>
                <w:rStyle w:val="Siuktni"/>
                <w:rFonts w:ascii="Times New Roman" w:hAnsi="Times New Roman" w:cs="Times New Roman"/>
                <w:noProof/>
                <w:sz w:val="26"/>
                <w:szCs w:val="26"/>
                <w:rPrChange w:id="11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16" w:author="TRAN THI LY LY" w:date="2019-06-20T23:38:00Z">
                  <w:rPr>
                    <w:rStyle w:val="Siuktni"/>
                    <w:rFonts w:ascii="Times New Roman" w:hAnsi="Times New Roman" w:cs="Times New Roman"/>
                    <w:b/>
                    <w:noProof/>
                  </w:rPr>
                </w:rPrChange>
              </w:rPr>
              <w:t>1.1</w:t>
            </w:r>
            <w:r w:rsidRPr="009E4E78">
              <w:rPr>
                <w:rFonts w:ascii="Times New Roman" w:eastAsiaTheme="minorEastAsia" w:hAnsi="Times New Roman" w:cs="Times New Roman"/>
                <w:noProof/>
                <w:sz w:val="26"/>
                <w:szCs w:val="26"/>
                <w:rPrChange w:id="117"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118" w:author="TRAN THI LY LY" w:date="2019-06-20T23:38:00Z">
                  <w:rPr>
                    <w:rStyle w:val="Siuktni"/>
                    <w:rFonts w:ascii="Times New Roman" w:hAnsi="Times New Roman" w:cs="Times New Roman"/>
                    <w:b/>
                    <w:noProof/>
                  </w:rPr>
                </w:rPrChange>
              </w:rPr>
              <w:t>Giới thiệu đề tài:</w:t>
            </w:r>
            <w:r w:rsidRPr="009E4E78">
              <w:rPr>
                <w:rFonts w:ascii="Times New Roman" w:hAnsi="Times New Roman" w:cs="Times New Roman"/>
                <w:noProof/>
                <w:webHidden/>
                <w:sz w:val="26"/>
                <w:szCs w:val="26"/>
                <w:rPrChange w:id="119" w:author="TRAN THI LY LY" w:date="2019-06-20T23:38:00Z">
                  <w:rPr>
                    <w:noProof/>
                    <w:webHidden/>
                  </w:rPr>
                </w:rPrChange>
              </w:rPr>
              <w:tab/>
            </w:r>
            <w:r w:rsidRPr="009E4E78">
              <w:rPr>
                <w:rFonts w:ascii="Times New Roman" w:hAnsi="Times New Roman" w:cs="Times New Roman"/>
                <w:noProof/>
                <w:webHidden/>
                <w:sz w:val="26"/>
                <w:szCs w:val="26"/>
                <w:rPrChange w:id="120" w:author="TRAN THI LY LY" w:date="2019-06-20T23:38:00Z">
                  <w:rPr>
                    <w:noProof/>
                    <w:webHidden/>
                  </w:rPr>
                </w:rPrChange>
              </w:rPr>
              <w:fldChar w:fldCharType="begin"/>
            </w:r>
            <w:r w:rsidRPr="009E4E78">
              <w:rPr>
                <w:rFonts w:ascii="Times New Roman" w:hAnsi="Times New Roman" w:cs="Times New Roman"/>
                <w:noProof/>
                <w:webHidden/>
                <w:sz w:val="26"/>
                <w:szCs w:val="26"/>
                <w:rPrChange w:id="121" w:author="TRAN THI LY LY" w:date="2019-06-20T23:38:00Z">
                  <w:rPr>
                    <w:noProof/>
                    <w:webHidden/>
                  </w:rPr>
                </w:rPrChange>
              </w:rPr>
              <w:instrText xml:space="preserve"> PAGEREF _Toc11966286 \h </w:instrText>
            </w:r>
            <w:r w:rsidRPr="009E4E78">
              <w:rPr>
                <w:rFonts w:ascii="Times New Roman" w:hAnsi="Times New Roman" w:cs="Times New Roman"/>
                <w:noProof/>
                <w:webHidden/>
                <w:sz w:val="26"/>
                <w:szCs w:val="26"/>
                <w:rPrChange w:id="122" w:author="TRAN THI LY LY" w:date="2019-06-20T23:38:00Z">
                  <w:rPr>
                    <w:noProof/>
                    <w:webHidden/>
                  </w:rPr>
                </w:rPrChange>
              </w:rPr>
            </w:r>
          </w:ins>
          <w:r w:rsidRPr="009E4E78">
            <w:rPr>
              <w:rFonts w:ascii="Times New Roman" w:hAnsi="Times New Roman" w:cs="Times New Roman"/>
              <w:noProof/>
              <w:webHidden/>
              <w:sz w:val="26"/>
              <w:szCs w:val="26"/>
              <w:rPrChange w:id="123" w:author="TRAN THI LY LY" w:date="2019-06-20T23:38:00Z">
                <w:rPr>
                  <w:noProof/>
                  <w:webHidden/>
                </w:rPr>
              </w:rPrChange>
            </w:rPr>
            <w:fldChar w:fldCharType="separate"/>
          </w:r>
          <w:ins w:id="124" w:author="TRAN THI LY LY" w:date="2019-06-20T23:47:00Z">
            <w:r w:rsidR="00887B15">
              <w:rPr>
                <w:rFonts w:ascii="Times New Roman" w:hAnsi="Times New Roman" w:cs="Times New Roman"/>
                <w:noProof/>
                <w:webHidden/>
                <w:sz w:val="26"/>
                <w:szCs w:val="26"/>
              </w:rPr>
              <w:t>25</w:t>
            </w:r>
          </w:ins>
          <w:ins w:id="125" w:author="TRAN THI LY LY" w:date="2019-06-20T23:37:00Z">
            <w:r w:rsidRPr="009E4E78">
              <w:rPr>
                <w:rFonts w:ascii="Times New Roman" w:hAnsi="Times New Roman" w:cs="Times New Roman"/>
                <w:noProof/>
                <w:webHidden/>
                <w:sz w:val="26"/>
                <w:szCs w:val="26"/>
                <w:rPrChange w:id="126"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27" w:author="TRAN THI LY LY" w:date="2019-06-20T23:38:00Z">
                  <w:rPr>
                    <w:rStyle w:val="Siuktni"/>
                    <w:noProof/>
                  </w:rPr>
                </w:rPrChange>
              </w:rPr>
              <w:fldChar w:fldCharType="end"/>
            </w:r>
          </w:ins>
        </w:p>
        <w:p w14:paraId="6A1325F6" w14:textId="17A37C70" w:rsidR="009E4E78" w:rsidRPr="009E4E78" w:rsidRDefault="009E4E78">
          <w:pPr>
            <w:pStyle w:val="Mucluc2"/>
            <w:tabs>
              <w:tab w:val="left" w:pos="880"/>
              <w:tab w:val="right" w:leader="dot" w:pos="8990"/>
            </w:tabs>
            <w:rPr>
              <w:ins w:id="128" w:author="TRAN THI LY LY" w:date="2019-06-20T23:37:00Z"/>
              <w:rFonts w:ascii="Times New Roman" w:eastAsiaTheme="minorEastAsia" w:hAnsi="Times New Roman" w:cs="Times New Roman"/>
              <w:noProof/>
              <w:sz w:val="26"/>
              <w:szCs w:val="26"/>
              <w:rPrChange w:id="129" w:author="TRAN THI LY LY" w:date="2019-06-20T23:38:00Z">
                <w:rPr>
                  <w:ins w:id="130" w:author="TRAN THI LY LY" w:date="2019-06-20T23:37:00Z"/>
                  <w:rFonts w:eastAsiaTheme="minorEastAsia"/>
                  <w:noProof/>
                </w:rPr>
              </w:rPrChange>
            </w:rPr>
          </w:pPr>
          <w:ins w:id="131" w:author="TRAN THI LY LY" w:date="2019-06-20T23:37:00Z">
            <w:r w:rsidRPr="009E4E78">
              <w:rPr>
                <w:rStyle w:val="Siuktni"/>
                <w:rFonts w:ascii="Times New Roman" w:hAnsi="Times New Roman" w:cs="Times New Roman"/>
                <w:noProof/>
                <w:sz w:val="26"/>
                <w:szCs w:val="26"/>
                <w:rPrChange w:id="132"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33"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34" w:author="TRAN THI LY LY" w:date="2019-06-20T23:38:00Z">
                  <w:rPr>
                    <w:noProof/>
                  </w:rPr>
                </w:rPrChange>
              </w:rPr>
              <w:instrText>HYPERLINK \l "_Toc11966287"</w:instrText>
            </w:r>
            <w:r w:rsidRPr="009E4E78">
              <w:rPr>
                <w:rStyle w:val="Siuktni"/>
                <w:rFonts w:ascii="Times New Roman" w:hAnsi="Times New Roman" w:cs="Times New Roman"/>
                <w:noProof/>
                <w:sz w:val="26"/>
                <w:szCs w:val="26"/>
                <w:rPrChange w:id="135"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36" w:author="TRAN THI LY LY" w:date="2019-06-20T23:38:00Z">
                  <w:rPr>
                    <w:rStyle w:val="Siuktni"/>
                    <w:noProof/>
                  </w:rPr>
                </w:rPrChange>
              </w:rPr>
            </w:r>
            <w:r w:rsidRPr="009E4E78">
              <w:rPr>
                <w:rStyle w:val="Siuktni"/>
                <w:rFonts w:ascii="Times New Roman" w:hAnsi="Times New Roman" w:cs="Times New Roman"/>
                <w:noProof/>
                <w:sz w:val="26"/>
                <w:szCs w:val="26"/>
                <w:rPrChange w:id="137"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38" w:author="TRAN THI LY LY" w:date="2019-06-20T23:38:00Z">
                  <w:rPr>
                    <w:rStyle w:val="Siuktni"/>
                    <w:rFonts w:ascii="Times New Roman" w:hAnsi="Times New Roman" w:cs="Times New Roman"/>
                    <w:b/>
                    <w:noProof/>
                  </w:rPr>
                </w:rPrChange>
              </w:rPr>
              <w:t>1.2</w:t>
            </w:r>
            <w:r w:rsidRPr="009E4E78">
              <w:rPr>
                <w:rFonts w:ascii="Times New Roman" w:eastAsiaTheme="minorEastAsia" w:hAnsi="Times New Roman" w:cs="Times New Roman"/>
                <w:noProof/>
                <w:sz w:val="26"/>
                <w:szCs w:val="26"/>
                <w:rPrChange w:id="139"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140" w:author="TRAN THI LY LY" w:date="2019-06-20T23:38:00Z">
                  <w:rPr>
                    <w:rStyle w:val="Siuktni"/>
                    <w:rFonts w:ascii="Times New Roman" w:hAnsi="Times New Roman" w:cs="Times New Roman"/>
                    <w:b/>
                    <w:noProof/>
                  </w:rPr>
                </w:rPrChange>
              </w:rPr>
              <w:t>Lí do chọn đề tài</w:t>
            </w:r>
            <w:r w:rsidRPr="009E4E78">
              <w:rPr>
                <w:rFonts w:ascii="Times New Roman" w:hAnsi="Times New Roman" w:cs="Times New Roman"/>
                <w:noProof/>
                <w:webHidden/>
                <w:sz w:val="26"/>
                <w:szCs w:val="26"/>
                <w:rPrChange w:id="141" w:author="TRAN THI LY LY" w:date="2019-06-20T23:38:00Z">
                  <w:rPr>
                    <w:noProof/>
                    <w:webHidden/>
                  </w:rPr>
                </w:rPrChange>
              </w:rPr>
              <w:tab/>
            </w:r>
            <w:r w:rsidRPr="009E4E78">
              <w:rPr>
                <w:rFonts w:ascii="Times New Roman" w:hAnsi="Times New Roman" w:cs="Times New Roman"/>
                <w:noProof/>
                <w:webHidden/>
                <w:sz w:val="26"/>
                <w:szCs w:val="26"/>
                <w:rPrChange w:id="142" w:author="TRAN THI LY LY" w:date="2019-06-20T23:38:00Z">
                  <w:rPr>
                    <w:noProof/>
                    <w:webHidden/>
                  </w:rPr>
                </w:rPrChange>
              </w:rPr>
              <w:fldChar w:fldCharType="begin"/>
            </w:r>
            <w:r w:rsidRPr="009E4E78">
              <w:rPr>
                <w:rFonts w:ascii="Times New Roman" w:hAnsi="Times New Roman" w:cs="Times New Roman"/>
                <w:noProof/>
                <w:webHidden/>
                <w:sz w:val="26"/>
                <w:szCs w:val="26"/>
                <w:rPrChange w:id="143" w:author="TRAN THI LY LY" w:date="2019-06-20T23:38:00Z">
                  <w:rPr>
                    <w:noProof/>
                    <w:webHidden/>
                  </w:rPr>
                </w:rPrChange>
              </w:rPr>
              <w:instrText xml:space="preserve"> PAGEREF _Toc11966287 \h </w:instrText>
            </w:r>
            <w:r w:rsidRPr="009E4E78">
              <w:rPr>
                <w:rFonts w:ascii="Times New Roman" w:hAnsi="Times New Roman" w:cs="Times New Roman"/>
                <w:noProof/>
                <w:webHidden/>
                <w:sz w:val="26"/>
                <w:szCs w:val="26"/>
                <w:rPrChange w:id="144" w:author="TRAN THI LY LY" w:date="2019-06-20T23:38:00Z">
                  <w:rPr>
                    <w:noProof/>
                    <w:webHidden/>
                  </w:rPr>
                </w:rPrChange>
              </w:rPr>
            </w:r>
          </w:ins>
          <w:r w:rsidRPr="009E4E78">
            <w:rPr>
              <w:rFonts w:ascii="Times New Roman" w:hAnsi="Times New Roman" w:cs="Times New Roman"/>
              <w:noProof/>
              <w:webHidden/>
              <w:sz w:val="26"/>
              <w:szCs w:val="26"/>
              <w:rPrChange w:id="145" w:author="TRAN THI LY LY" w:date="2019-06-20T23:38:00Z">
                <w:rPr>
                  <w:noProof/>
                  <w:webHidden/>
                </w:rPr>
              </w:rPrChange>
            </w:rPr>
            <w:fldChar w:fldCharType="separate"/>
          </w:r>
          <w:ins w:id="146" w:author="TRAN THI LY LY" w:date="2019-06-20T23:47:00Z">
            <w:r w:rsidR="00887B15">
              <w:rPr>
                <w:rFonts w:ascii="Times New Roman" w:hAnsi="Times New Roman" w:cs="Times New Roman"/>
                <w:noProof/>
                <w:webHidden/>
                <w:sz w:val="26"/>
                <w:szCs w:val="26"/>
              </w:rPr>
              <w:t>28</w:t>
            </w:r>
          </w:ins>
          <w:ins w:id="147" w:author="TRAN THI LY LY" w:date="2019-06-20T23:37:00Z">
            <w:r w:rsidRPr="009E4E78">
              <w:rPr>
                <w:rFonts w:ascii="Times New Roman" w:hAnsi="Times New Roman" w:cs="Times New Roman"/>
                <w:noProof/>
                <w:webHidden/>
                <w:sz w:val="26"/>
                <w:szCs w:val="26"/>
                <w:rPrChange w:id="14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49" w:author="TRAN THI LY LY" w:date="2019-06-20T23:38:00Z">
                  <w:rPr>
                    <w:rStyle w:val="Siuktni"/>
                    <w:noProof/>
                  </w:rPr>
                </w:rPrChange>
              </w:rPr>
              <w:fldChar w:fldCharType="end"/>
            </w:r>
          </w:ins>
        </w:p>
        <w:p w14:paraId="7BA43EE8" w14:textId="1D7809A5" w:rsidR="009E4E78" w:rsidRPr="009E4E78" w:rsidRDefault="009E4E78">
          <w:pPr>
            <w:pStyle w:val="Mucluc2"/>
            <w:tabs>
              <w:tab w:val="left" w:pos="880"/>
              <w:tab w:val="right" w:leader="dot" w:pos="8990"/>
            </w:tabs>
            <w:rPr>
              <w:ins w:id="150" w:author="TRAN THI LY LY" w:date="2019-06-20T23:37:00Z"/>
              <w:rFonts w:ascii="Times New Roman" w:eastAsiaTheme="minorEastAsia" w:hAnsi="Times New Roman" w:cs="Times New Roman"/>
              <w:noProof/>
              <w:sz w:val="26"/>
              <w:szCs w:val="26"/>
              <w:rPrChange w:id="151" w:author="TRAN THI LY LY" w:date="2019-06-20T23:38:00Z">
                <w:rPr>
                  <w:ins w:id="152" w:author="TRAN THI LY LY" w:date="2019-06-20T23:37:00Z"/>
                  <w:rFonts w:eastAsiaTheme="minorEastAsia"/>
                  <w:noProof/>
                </w:rPr>
              </w:rPrChange>
            </w:rPr>
          </w:pPr>
          <w:ins w:id="153" w:author="TRAN THI LY LY" w:date="2019-06-20T23:37:00Z">
            <w:r w:rsidRPr="009E4E78">
              <w:rPr>
                <w:rStyle w:val="Siuktni"/>
                <w:rFonts w:ascii="Times New Roman" w:hAnsi="Times New Roman" w:cs="Times New Roman"/>
                <w:noProof/>
                <w:sz w:val="26"/>
                <w:szCs w:val="26"/>
                <w:rPrChange w:id="15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5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56" w:author="TRAN THI LY LY" w:date="2019-06-20T23:38:00Z">
                  <w:rPr>
                    <w:noProof/>
                  </w:rPr>
                </w:rPrChange>
              </w:rPr>
              <w:instrText>HYPERLINK \l "_Toc11966288"</w:instrText>
            </w:r>
            <w:r w:rsidRPr="009E4E78">
              <w:rPr>
                <w:rStyle w:val="Siuktni"/>
                <w:rFonts w:ascii="Times New Roman" w:hAnsi="Times New Roman" w:cs="Times New Roman"/>
                <w:noProof/>
                <w:sz w:val="26"/>
                <w:szCs w:val="26"/>
                <w:rPrChange w:id="15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58" w:author="TRAN THI LY LY" w:date="2019-06-20T23:38:00Z">
                  <w:rPr>
                    <w:rStyle w:val="Siuktni"/>
                    <w:noProof/>
                  </w:rPr>
                </w:rPrChange>
              </w:rPr>
            </w:r>
            <w:r w:rsidRPr="009E4E78">
              <w:rPr>
                <w:rStyle w:val="Siuktni"/>
                <w:rFonts w:ascii="Times New Roman" w:hAnsi="Times New Roman" w:cs="Times New Roman"/>
                <w:noProof/>
                <w:sz w:val="26"/>
                <w:szCs w:val="26"/>
                <w:rPrChange w:id="15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60" w:author="TRAN THI LY LY" w:date="2019-06-20T23:38:00Z">
                  <w:rPr>
                    <w:rStyle w:val="Siuktni"/>
                    <w:rFonts w:ascii="Times New Roman" w:hAnsi="Times New Roman" w:cs="Times New Roman"/>
                    <w:b/>
                    <w:noProof/>
                  </w:rPr>
                </w:rPrChange>
              </w:rPr>
              <w:t>1.3</w:t>
            </w:r>
            <w:r w:rsidRPr="009E4E78">
              <w:rPr>
                <w:rFonts w:ascii="Times New Roman" w:eastAsiaTheme="minorEastAsia" w:hAnsi="Times New Roman" w:cs="Times New Roman"/>
                <w:noProof/>
                <w:sz w:val="26"/>
                <w:szCs w:val="26"/>
                <w:rPrChange w:id="161"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162" w:author="TRAN THI LY LY" w:date="2019-06-20T23:38:00Z">
                  <w:rPr>
                    <w:rStyle w:val="Siuktni"/>
                    <w:rFonts w:ascii="Times New Roman" w:hAnsi="Times New Roman" w:cs="Times New Roman"/>
                    <w:b/>
                    <w:noProof/>
                  </w:rPr>
                </w:rPrChange>
              </w:rPr>
              <w:t>Mục tiêu đề tài</w:t>
            </w:r>
            <w:r w:rsidRPr="009E4E78">
              <w:rPr>
                <w:rFonts w:ascii="Times New Roman" w:hAnsi="Times New Roman" w:cs="Times New Roman"/>
                <w:noProof/>
                <w:webHidden/>
                <w:sz w:val="26"/>
                <w:szCs w:val="26"/>
                <w:rPrChange w:id="163" w:author="TRAN THI LY LY" w:date="2019-06-20T23:38:00Z">
                  <w:rPr>
                    <w:noProof/>
                    <w:webHidden/>
                  </w:rPr>
                </w:rPrChange>
              </w:rPr>
              <w:tab/>
            </w:r>
            <w:r w:rsidRPr="009E4E78">
              <w:rPr>
                <w:rFonts w:ascii="Times New Roman" w:hAnsi="Times New Roman" w:cs="Times New Roman"/>
                <w:noProof/>
                <w:webHidden/>
                <w:sz w:val="26"/>
                <w:szCs w:val="26"/>
                <w:rPrChange w:id="164" w:author="TRAN THI LY LY" w:date="2019-06-20T23:38:00Z">
                  <w:rPr>
                    <w:noProof/>
                    <w:webHidden/>
                  </w:rPr>
                </w:rPrChange>
              </w:rPr>
              <w:fldChar w:fldCharType="begin"/>
            </w:r>
            <w:r w:rsidRPr="009E4E78">
              <w:rPr>
                <w:rFonts w:ascii="Times New Roman" w:hAnsi="Times New Roman" w:cs="Times New Roman"/>
                <w:noProof/>
                <w:webHidden/>
                <w:sz w:val="26"/>
                <w:szCs w:val="26"/>
                <w:rPrChange w:id="165" w:author="TRAN THI LY LY" w:date="2019-06-20T23:38:00Z">
                  <w:rPr>
                    <w:noProof/>
                    <w:webHidden/>
                  </w:rPr>
                </w:rPrChange>
              </w:rPr>
              <w:instrText xml:space="preserve"> PAGEREF _Toc11966288 \h </w:instrText>
            </w:r>
            <w:r w:rsidRPr="009E4E78">
              <w:rPr>
                <w:rFonts w:ascii="Times New Roman" w:hAnsi="Times New Roman" w:cs="Times New Roman"/>
                <w:noProof/>
                <w:webHidden/>
                <w:sz w:val="26"/>
                <w:szCs w:val="26"/>
                <w:rPrChange w:id="166" w:author="TRAN THI LY LY" w:date="2019-06-20T23:38:00Z">
                  <w:rPr>
                    <w:noProof/>
                    <w:webHidden/>
                  </w:rPr>
                </w:rPrChange>
              </w:rPr>
            </w:r>
          </w:ins>
          <w:r w:rsidRPr="009E4E78">
            <w:rPr>
              <w:rFonts w:ascii="Times New Roman" w:hAnsi="Times New Roman" w:cs="Times New Roman"/>
              <w:noProof/>
              <w:webHidden/>
              <w:sz w:val="26"/>
              <w:szCs w:val="26"/>
              <w:rPrChange w:id="167" w:author="TRAN THI LY LY" w:date="2019-06-20T23:38:00Z">
                <w:rPr>
                  <w:noProof/>
                  <w:webHidden/>
                </w:rPr>
              </w:rPrChange>
            </w:rPr>
            <w:fldChar w:fldCharType="separate"/>
          </w:r>
          <w:ins w:id="168" w:author="TRAN THI LY LY" w:date="2019-06-20T23:47:00Z">
            <w:r w:rsidR="00887B15">
              <w:rPr>
                <w:rFonts w:ascii="Times New Roman" w:hAnsi="Times New Roman" w:cs="Times New Roman"/>
                <w:noProof/>
                <w:webHidden/>
                <w:sz w:val="26"/>
                <w:szCs w:val="26"/>
              </w:rPr>
              <w:t>28</w:t>
            </w:r>
          </w:ins>
          <w:ins w:id="169" w:author="TRAN THI LY LY" w:date="2019-06-20T23:37:00Z">
            <w:r w:rsidRPr="009E4E78">
              <w:rPr>
                <w:rFonts w:ascii="Times New Roman" w:hAnsi="Times New Roman" w:cs="Times New Roman"/>
                <w:noProof/>
                <w:webHidden/>
                <w:sz w:val="26"/>
                <w:szCs w:val="26"/>
                <w:rPrChange w:id="17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71" w:author="TRAN THI LY LY" w:date="2019-06-20T23:38:00Z">
                  <w:rPr>
                    <w:rStyle w:val="Siuktni"/>
                    <w:noProof/>
                  </w:rPr>
                </w:rPrChange>
              </w:rPr>
              <w:fldChar w:fldCharType="end"/>
            </w:r>
          </w:ins>
        </w:p>
        <w:p w14:paraId="670E43BD" w14:textId="00A4AF14" w:rsidR="009E4E78" w:rsidRPr="009E4E78" w:rsidRDefault="009E4E78">
          <w:pPr>
            <w:pStyle w:val="Mucluc2"/>
            <w:tabs>
              <w:tab w:val="left" w:pos="880"/>
              <w:tab w:val="right" w:leader="dot" w:pos="8990"/>
            </w:tabs>
            <w:rPr>
              <w:ins w:id="172" w:author="TRAN THI LY LY" w:date="2019-06-20T23:37:00Z"/>
              <w:rFonts w:ascii="Times New Roman" w:eastAsiaTheme="minorEastAsia" w:hAnsi="Times New Roman" w:cs="Times New Roman"/>
              <w:noProof/>
              <w:sz w:val="26"/>
              <w:szCs w:val="26"/>
              <w:rPrChange w:id="173" w:author="TRAN THI LY LY" w:date="2019-06-20T23:38:00Z">
                <w:rPr>
                  <w:ins w:id="174" w:author="TRAN THI LY LY" w:date="2019-06-20T23:37:00Z"/>
                  <w:rFonts w:eastAsiaTheme="minorEastAsia"/>
                  <w:noProof/>
                </w:rPr>
              </w:rPrChange>
            </w:rPr>
          </w:pPr>
          <w:ins w:id="175" w:author="TRAN THI LY LY" w:date="2019-06-20T23:37:00Z">
            <w:r w:rsidRPr="009E4E78">
              <w:rPr>
                <w:rStyle w:val="Siuktni"/>
                <w:rFonts w:ascii="Times New Roman" w:hAnsi="Times New Roman" w:cs="Times New Roman"/>
                <w:noProof/>
                <w:sz w:val="26"/>
                <w:szCs w:val="26"/>
                <w:rPrChange w:id="17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7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78" w:author="TRAN THI LY LY" w:date="2019-06-20T23:38:00Z">
                  <w:rPr>
                    <w:noProof/>
                  </w:rPr>
                </w:rPrChange>
              </w:rPr>
              <w:instrText>HYPERLINK \l "_Toc11966289"</w:instrText>
            </w:r>
            <w:r w:rsidRPr="009E4E78">
              <w:rPr>
                <w:rStyle w:val="Siuktni"/>
                <w:rFonts w:ascii="Times New Roman" w:hAnsi="Times New Roman" w:cs="Times New Roman"/>
                <w:noProof/>
                <w:sz w:val="26"/>
                <w:szCs w:val="26"/>
                <w:rPrChange w:id="17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80" w:author="TRAN THI LY LY" w:date="2019-06-20T23:38:00Z">
                  <w:rPr>
                    <w:rStyle w:val="Siuktni"/>
                    <w:noProof/>
                  </w:rPr>
                </w:rPrChange>
              </w:rPr>
            </w:r>
            <w:r w:rsidRPr="009E4E78">
              <w:rPr>
                <w:rStyle w:val="Siuktni"/>
                <w:rFonts w:ascii="Times New Roman" w:hAnsi="Times New Roman" w:cs="Times New Roman"/>
                <w:noProof/>
                <w:sz w:val="26"/>
                <w:szCs w:val="26"/>
                <w:rPrChange w:id="18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82" w:author="TRAN THI LY LY" w:date="2019-06-20T23:38:00Z">
                  <w:rPr>
                    <w:rStyle w:val="Siuktni"/>
                    <w:rFonts w:ascii="Times New Roman" w:hAnsi="Times New Roman" w:cs="Times New Roman"/>
                    <w:b/>
                    <w:noProof/>
                  </w:rPr>
                </w:rPrChange>
              </w:rPr>
              <w:t>1.4</w:t>
            </w:r>
            <w:r w:rsidRPr="009E4E78">
              <w:rPr>
                <w:rFonts w:ascii="Times New Roman" w:eastAsiaTheme="minorEastAsia" w:hAnsi="Times New Roman" w:cs="Times New Roman"/>
                <w:noProof/>
                <w:sz w:val="26"/>
                <w:szCs w:val="26"/>
                <w:rPrChange w:id="183"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184" w:author="TRAN THI LY LY" w:date="2019-06-20T23:38:00Z">
                  <w:rPr>
                    <w:rStyle w:val="Siuktni"/>
                    <w:rFonts w:ascii="Times New Roman" w:hAnsi="Times New Roman" w:cs="Times New Roman"/>
                    <w:b/>
                    <w:noProof/>
                  </w:rPr>
                </w:rPrChange>
              </w:rPr>
              <w:t>Phạm vi đề tài</w:t>
            </w:r>
            <w:r w:rsidRPr="009E4E78">
              <w:rPr>
                <w:rFonts w:ascii="Times New Roman" w:hAnsi="Times New Roman" w:cs="Times New Roman"/>
                <w:noProof/>
                <w:webHidden/>
                <w:sz w:val="26"/>
                <w:szCs w:val="26"/>
                <w:rPrChange w:id="185" w:author="TRAN THI LY LY" w:date="2019-06-20T23:38:00Z">
                  <w:rPr>
                    <w:noProof/>
                    <w:webHidden/>
                  </w:rPr>
                </w:rPrChange>
              </w:rPr>
              <w:tab/>
            </w:r>
            <w:r w:rsidRPr="009E4E78">
              <w:rPr>
                <w:rFonts w:ascii="Times New Roman" w:hAnsi="Times New Roman" w:cs="Times New Roman"/>
                <w:noProof/>
                <w:webHidden/>
                <w:sz w:val="26"/>
                <w:szCs w:val="26"/>
                <w:rPrChange w:id="186" w:author="TRAN THI LY LY" w:date="2019-06-20T23:38:00Z">
                  <w:rPr>
                    <w:noProof/>
                    <w:webHidden/>
                  </w:rPr>
                </w:rPrChange>
              </w:rPr>
              <w:fldChar w:fldCharType="begin"/>
            </w:r>
            <w:r w:rsidRPr="009E4E78">
              <w:rPr>
                <w:rFonts w:ascii="Times New Roman" w:hAnsi="Times New Roman" w:cs="Times New Roman"/>
                <w:noProof/>
                <w:webHidden/>
                <w:sz w:val="26"/>
                <w:szCs w:val="26"/>
                <w:rPrChange w:id="187" w:author="TRAN THI LY LY" w:date="2019-06-20T23:38:00Z">
                  <w:rPr>
                    <w:noProof/>
                    <w:webHidden/>
                  </w:rPr>
                </w:rPrChange>
              </w:rPr>
              <w:instrText xml:space="preserve"> PAGEREF _Toc11966289 \h </w:instrText>
            </w:r>
            <w:r w:rsidRPr="009E4E78">
              <w:rPr>
                <w:rFonts w:ascii="Times New Roman" w:hAnsi="Times New Roman" w:cs="Times New Roman"/>
                <w:noProof/>
                <w:webHidden/>
                <w:sz w:val="26"/>
                <w:szCs w:val="26"/>
                <w:rPrChange w:id="188" w:author="TRAN THI LY LY" w:date="2019-06-20T23:38:00Z">
                  <w:rPr>
                    <w:noProof/>
                    <w:webHidden/>
                  </w:rPr>
                </w:rPrChange>
              </w:rPr>
            </w:r>
          </w:ins>
          <w:r w:rsidRPr="009E4E78">
            <w:rPr>
              <w:rFonts w:ascii="Times New Roman" w:hAnsi="Times New Roman" w:cs="Times New Roman"/>
              <w:noProof/>
              <w:webHidden/>
              <w:sz w:val="26"/>
              <w:szCs w:val="26"/>
              <w:rPrChange w:id="189" w:author="TRAN THI LY LY" w:date="2019-06-20T23:38:00Z">
                <w:rPr>
                  <w:noProof/>
                  <w:webHidden/>
                </w:rPr>
              </w:rPrChange>
            </w:rPr>
            <w:fldChar w:fldCharType="separate"/>
          </w:r>
          <w:ins w:id="190" w:author="TRAN THI LY LY" w:date="2019-06-20T23:47:00Z">
            <w:r w:rsidR="00887B15">
              <w:rPr>
                <w:rFonts w:ascii="Times New Roman" w:hAnsi="Times New Roman" w:cs="Times New Roman"/>
                <w:noProof/>
                <w:webHidden/>
                <w:sz w:val="26"/>
                <w:szCs w:val="26"/>
              </w:rPr>
              <w:t>29</w:t>
            </w:r>
          </w:ins>
          <w:ins w:id="191" w:author="TRAN THI LY LY" w:date="2019-06-20T23:37:00Z">
            <w:r w:rsidRPr="009E4E78">
              <w:rPr>
                <w:rFonts w:ascii="Times New Roman" w:hAnsi="Times New Roman" w:cs="Times New Roman"/>
                <w:noProof/>
                <w:webHidden/>
                <w:sz w:val="26"/>
                <w:szCs w:val="26"/>
                <w:rPrChange w:id="19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93" w:author="TRAN THI LY LY" w:date="2019-06-20T23:38:00Z">
                  <w:rPr>
                    <w:rStyle w:val="Siuktni"/>
                    <w:noProof/>
                  </w:rPr>
                </w:rPrChange>
              </w:rPr>
              <w:fldChar w:fldCharType="end"/>
            </w:r>
          </w:ins>
        </w:p>
        <w:p w14:paraId="2949946F" w14:textId="6CAF5159" w:rsidR="009E4E78" w:rsidRPr="009E4E78" w:rsidRDefault="009E4E78">
          <w:pPr>
            <w:pStyle w:val="Mucluc2"/>
            <w:tabs>
              <w:tab w:val="left" w:pos="880"/>
              <w:tab w:val="right" w:leader="dot" w:pos="8990"/>
            </w:tabs>
            <w:rPr>
              <w:ins w:id="194" w:author="TRAN THI LY LY" w:date="2019-06-20T23:37:00Z"/>
              <w:rFonts w:ascii="Times New Roman" w:eastAsiaTheme="minorEastAsia" w:hAnsi="Times New Roman" w:cs="Times New Roman"/>
              <w:noProof/>
              <w:sz w:val="26"/>
              <w:szCs w:val="26"/>
              <w:rPrChange w:id="195" w:author="TRAN THI LY LY" w:date="2019-06-20T23:38:00Z">
                <w:rPr>
                  <w:ins w:id="196" w:author="TRAN THI LY LY" w:date="2019-06-20T23:37:00Z"/>
                  <w:rFonts w:eastAsiaTheme="minorEastAsia"/>
                  <w:noProof/>
                </w:rPr>
              </w:rPrChange>
            </w:rPr>
          </w:pPr>
          <w:ins w:id="197" w:author="TRAN THI LY LY" w:date="2019-06-20T23:37:00Z">
            <w:r w:rsidRPr="009E4E78">
              <w:rPr>
                <w:rStyle w:val="Siuktni"/>
                <w:rFonts w:ascii="Times New Roman" w:hAnsi="Times New Roman" w:cs="Times New Roman"/>
                <w:noProof/>
                <w:sz w:val="26"/>
                <w:szCs w:val="26"/>
                <w:rPrChange w:id="19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9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200" w:author="TRAN THI LY LY" w:date="2019-06-20T23:38:00Z">
                  <w:rPr>
                    <w:noProof/>
                  </w:rPr>
                </w:rPrChange>
              </w:rPr>
              <w:instrText>HYPERLINK \l "_Toc11966290"</w:instrText>
            </w:r>
            <w:r w:rsidRPr="009E4E78">
              <w:rPr>
                <w:rStyle w:val="Siuktni"/>
                <w:rFonts w:ascii="Times New Roman" w:hAnsi="Times New Roman" w:cs="Times New Roman"/>
                <w:noProof/>
                <w:sz w:val="26"/>
                <w:szCs w:val="26"/>
                <w:rPrChange w:id="20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202" w:author="TRAN THI LY LY" w:date="2019-06-20T23:38:00Z">
                  <w:rPr>
                    <w:rStyle w:val="Siuktni"/>
                    <w:noProof/>
                  </w:rPr>
                </w:rPrChange>
              </w:rPr>
            </w:r>
            <w:r w:rsidRPr="009E4E78">
              <w:rPr>
                <w:rStyle w:val="Siuktni"/>
                <w:rFonts w:ascii="Times New Roman" w:hAnsi="Times New Roman" w:cs="Times New Roman"/>
                <w:noProof/>
                <w:sz w:val="26"/>
                <w:szCs w:val="26"/>
                <w:rPrChange w:id="20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204" w:author="TRAN THI LY LY" w:date="2019-06-20T23:38:00Z">
                  <w:rPr>
                    <w:rStyle w:val="Siuktni"/>
                    <w:rFonts w:ascii="Times New Roman" w:hAnsi="Times New Roman" w:cs="Times New Roman"/>
                    <w:b/>
                    <w:noProof/>
                  </w:rPr>
                </w:rPrChange>
              </w:rPr>
              <w:t>1.5</w:t>
            </w:r>
            <w:r w:rsidRPr="009E4E78">
              <w:rPr>
                <w:rFonts w:ascii="Times New Roman" w:eastAsiaTheme="minorEastAsia" w:hAnsi="Times New Roman" w:cs="Times New Roman"/>
                <w:noProof/>
                <w:sz w:val="26"/>
                <w:szCs w:val="26"/>
                <w:rPrChange w:id="205"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206" w:author="TRAN THI LY LY" w:date="2019-06-20T23:38:00Z">
                  <w:rPr>
                    <w:rStyle w:val="Siuktni"/>
                    <w:rFonts w:ascii="Times New Roman" w:hAnsi="Times New Roman" w:cs="Times New Roman"/>
                    <w:b/>
                    <w:noProof/>
                  </w:rPr>
                </w:rPrChange>
              </w:rPr>
              <w:t>Bố cục luận văn</w:t>
            </w:r>
            <w:r w:rsidRPr="009E4E78">
              <w:rPr>
                <w:rFonts w:ascii="Times New Roman" w:hAnsi="Times New Roman" w:cs="Times New Roman"/>
                <w:noProof/>
                <w:webHidden/>
                <w:sz w:val="26"/>
                <w:szCs w:val="26"/>
                <w:rPrChange w:id="207" w:author="TRAN THI LY LY" w:date="2019-06-20T23:38:00Z">
                  <w:rPr>
                    <w:noProof/>
                    <w:webHidden/>
                  </w:rPr>
                </w:rPrChange>
              </w:rPr>
              <w:tab/>
            </w:r>
            <w:r w:rsidRPr="009E4E78">
              <w:rPr>
                <w:rFonts w:ascii="Times New Roman" w:hAnsi="Times New Roman" w:cs="Times New Roman"/>
                <w:noProof/>
                <w:webHidden/>
                <w:sz w:val="26"/>
                <w:szCs w:val="26"/>
                <w:rPrChange w:id="208" w:author="TRAN THI LY LY" w:date="2019-06-20T23:38:00Z">
                  <w:rPr>
                    <w:noProof/>
                    <w:webHidden/>
                  </w:rPr>
                </w:rPrChange>
              </w:rPr>
              <w:fldChar w:fldCharType="begin"/>
            </w:r>
            <w:r w:rsidRPr="009E4E78">
              <w:rPr>
                <w:rFonts w:ascii="Times New Roman" w:hAnsi="Times New Roman" w:cs="Times New Roman"/>
                <w:noProof/>
                <w:webHidden/>
                <w:sz w:val="26"/>
                <w:szCs w:val="26"/>
                <w:rPrChange w:id="209" w:author="TRAN THI LY LY" w:date="2019-06-20T23:38:00Z">
                  <w:rPr>
                    <w:noProof/>
                    <w:webHidden/>
                  </w:rPr>
                </w:rPrChange>
              </w:rPr>
              <w:instrText xml:space="preserve"> PAGEREF _Toc11966290 \h </w:instrText>
            </w:r>
            <w:r w:rsidRPr="009E4E78">
              <w:rPr>
                <w:rFonts w:ascii="Times New Roman" w:hAnsi="Times New Roman" w:cs="Times New Roman"/>
                <w:noProof/>
                <w:webHidden/>
                <w:sz w:val="26"/>
                <w:szCs w:val="26"/>
                <w:rPrChange w:id="210" w:author="TRAN THI LY LY" w:date="2019-06-20T23:38:00Z">
                  <w:rPr>
                    <w:noProof/>
                    <w:webHidden/>
                  </w:rPr>
                </w:rPrChange>
              </w:rPr>
            </w:r>
          </w:ins>
          <w:r w:rsidRPr="009E4E78">
            <w:rPr>
              <w:rFonts w:ascii="Times New Roman" w:hAnsi="Times New Roman" w:cs="Times New Roman"/>
              <w:noProof/>
              <w:webHidden/>
              <w:sz w:val="26"/>
              <w:szCs w:val="26"/>
              <w:rPrChange w:id="211" w:author="TRAN THI LY LY" w:date="2019-06-20T23:38:00Z">
                <w:rPr>
                  <w:noProof/>
                  <w:webHidden/>
                </w:rPr>
              </w:rPrChange>
            </w:rPr>
            <w:fldChar w:fldCharType="separate"/>
          </w:r>
          <w:ins w:id="212" w:author="TRAN THI LY LY" w:date="2019-06-20T23:47:00Z">
            <w:r w:rsidR="00887B15">
              <w:rPr>
                <w:rFonts w:ascii="Times New Roman" w:hAnsi="Times New Roman" w:cs="Times New Roman"/>
                <w:noProof/>
                <w:webHidden/>
                <w:sz w:val="26"/>
                <w:szCs w:val="26"/>
              </w:rPr>
              <w:t>29</w:t>
            </w:r>
          </w:ins>
          <w:ins w:id="213" w:author="TRAN THI LY LY" w:date="2019-06-20T23:37:00Z">
            <w:r w:rsidRPr="009E4E78">
              <w:rPr>
                <w:rFonts w:ascii="Times New Roman" w:hAnsi="Times New Roman" w:cs="Times New Roman"/>
                <w:noProof/>
                <w:webHidden/>
                <w:sz w:val="26"/>
                <w:szCs w:val="26"/>
                <w:rPrChange w:id="21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215" w:author="TRAN THI LY LY" w:date="2019-06-20T23:38:00Z">
                  <w:rPr>
                    <w:rStyle w:val="Siuktni"/>
                    <w:noProof/>
                  </w:rPr>
                </w:rPrChange>
              </w:rPr>
              <w:fldChar w:fldCharType="end"/>
            </w:r>
          </w:ins>
        </w:p>
        <w:p w14:paraId="06D039F3" w14:textId="0E26E4E6" w:rsidR="009E4E78" w:rsidRPr="009E4E78" w:rsidRDefault="009E4E78">
          <w:pPr>
            <w:pStyle w:val="Mucluc1"/>
            <w:tabs>
              <w:tab w:val="right" w:leader="dot" w:pos="8990"/>
            </w:tabs>
            <w:rPr>
              <w:ins w:id="216" w:author="TRAN THI LY LY" w:date="2019-06-20T23:37:00Z"/>
              <w:rFonts w:ascii="Times New Roman" w:eastAsiaTheme="minorEastAsia" w:hAnsi="Times New Roman" w:cs="Times New Roman"/>
              <w:noProof/>
              <w:sz w:val="26"/>
              <w:szCs w:val="26"/>
              <w:rPrChange w:id="217" w:author="TRAN THI LY LY" w:date="2019-06-20T23:38:00Z">
                <w:rPr>
                  <w:ins w:id="218" w:author="TRAN THI LY LY" w:date="2019-06-20T23:37:00Z"/>
                  <w:rFonts w:eastAsiaTheme="minorEastAsia"/>
                  <w:noProof/>
                </w:rPr>
              </w:rPrChange>
            </w:rPr>
          </w:pPr>
          <w:ins w:id="219" w:author="TRAN THI LY LY" w:date="2019-06-20T23:37:00Z">
            <w:r w:rsidRPr="009E4E78">
              <w:rPr>
                <w:rStyle w:val="Siuktni"/>
                <w:rFonts w:ascii="Times New Roman" w:hAnsi="Times New Roman" w:cs="Times New Roman"/>
                <w:noProof/>
                <w:sz w:val="26"/>
                <w:szCs w:val="26"/>
                <w:rPrChange w:id="22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22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222" w:author="TRAN THI LY LY" w:date="2019-06-20T23:38:00Z">
                  <w:rPr>
                    <w:noProof/>
                  </w:rPr>
                </w:rPrChange>
              </w:rPr>
              <w:instrText>HYPERLINK \l "_Toc11966291"</w:instrText>
            </w:r>
            <w:r w:rsidRPr="009E4E78">
              <w:rPr>
                <w:rStyle w:val="Siuktni"/>
                <w:rFonts w:ascii="Times New Roman" w:hAnsi="Times New Roman" w:cs="Times New Roman"/>
                <w:noProof/>
                <w:sz w:val="26"/>
                <w:szCs w:val="26"/>
                <w:rPrChange w:id="22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224" w:author="TRAN THI LY LY" w:date="2019-06-20T23:38:00Z">
                  <w:rPr>
                    <w:rStyle w:val="Siuktni"/>
                    <w:noProof/>
                  </w:rPr>
                </w:rPrChange>
              </w:rPr>
            </w:r>
            <w:r w:rsidRPr="009E4E78">
              <w:rPr>
                <w:rStyle w:val="Siuktni"/>
                <w:rFonts w:ascii="Times New Roman" w:hAnsi="Times New Roman" w:cs="Times New Roman"/>
                <w:noProof/>
                <w:sz w:val="26"/>
                <w:szCs w:val="26"/>
                <w:rPrChange w:id="22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226" w:author="TRAN THI LY LY" w:date="2019-06-20T23:38:00Z">
                  <w:rPr>
                    <w:rStyle w:val="Siuktni"/>
                    <w:rFonts w:cs="Times New Roman"/>
                    <w:noProof/>
                  </w:rPr>
                </w:rPrChange>
              </w:rPr>
              <w:t>CHƯƠNG 2: HỆ THỐNG HỎI ĐÁP (QUESTION – ANSWERING SYSTEM) VÀ CHATBOT</w:t>
            </w:r>
            <w:r w:rsidRPr="009E4E78">
              <w:rPr>
                <w:rFonts w:ascii="Times New Roman" w:hAnsi="Times New Roman" w:cs="Times New Roman"/>
                <w:noProof/>
                <w:webHidden/>
                <w:sz w:val="26"/>
                <w:szCs w:val="26"/>
                <w:rPrChange w:id="227" w:author="TRAN THI LY LY" w:date="2019-06-20T23:38:00Z">
                  <w:rPr>
                    <w:noProof/>
                    <w:webHidden/>
                  </w:rPr>
                </w:rPrChange>
              </w:rPr>
              <w:tab/>
            </w:r>
            <w:r w:rsidRPr="009E4E78">
              <w:rPr>
                <w:rFonts w:ascii="Times New Roman" w:hAnsi="Times New Roman" w:cs="Times New Roman"/>
                <w:noProof/>
                <w:webHidden/>
                <w:sz w:val="26"/>
                <w:szCs w:val="26"/>
                <w:rPrChange w:id="228" w:author="TRAN THI LY LY" w:date="2019-06-20T23:38:00Z">
                  <w:rPr>
                    <w:noProof/>
                    <w:webHidden/>
                  </w:rPr>
                </w:rPrChange>
              </w:rPr>
              <w:fldChar w:fldCharType="begin"/>
            </w:r>
            <w:r w:rsidRPr="009E4E78">
              <w:rPr>
                <w:rFonts w:ascii="Times New Roman" w:hAnsi="Times New Roman" w:cs="Times New Roman"/>
                <w:noProof/>
                <w:webHidden/>
                <w:sz w:val="26"/>
                <w:szCs w:val="26"/>
                <w:rPrChange w:id="229" w:author="TRAN THI LY LY" w:date="2019-06-20T23:38:00Z">
                  <w:rPr>
                    <w:noProof/>
                    <w:webHidden/>
                  </w:rPr>
                </w:rPrChange>
              </w:rPr>
              <w:instrText xml:space="preserve"> PAGEREF _Toc11966291 \h </w:instrText>
            </w:r>
            <w:r w:rsidRPr="009E4E78">
              <w:rPr>
                <w:rFonts w:ascii="Times New Roman" w:hAnsi="Times New Roman" w:cs="Times New Roman"/>
                <w:noProof/>
                <w:webHidden/>
                <w:sz w:val="26"/>
                <w:szCs w:val="26"/>
                <w:rPrChange w:id="230" w:author="TRAN THI LY LY" w:date="2019-06-20T23:38:00Z">
                  <w:rPr>
                    <w:noProof/>
                    <w:webHidden/>
                  </w:rPr>
                </w:rPrChange>
              </w:rPr>
            </w:r>
          </w:ins>
          <w:r w:rsidRPr="009E4E78">
            <w:rPr>
              <w:rFonts w:ascii="Times New Roman" w:hAnsi="Times New Roman" w:cs="Times New Roman"/>
              <w:noProof/>
              <w:webHidden/>
              <w:sz w:val="26"/>
              <w:szCs w:val="26"/>
              <w:rPrChange w:id="231" w:author="TRAN THI LY LY" w:date="2019-06-20T23:38:00Z">
                <w:rPr>
                  <w:noProof/>
                  <w:webHidden/>
                </w:rPr>
              </w:rPrChange>
            </w:rPr>
            <w:fldChar w:fldCharType="separate"/>
          </w:r>
          <w:ins w:id="232" w:author="TRAN THI LY LY" w:date="2019-06-20T23:47:00Z">
            <w:r w:rsidR="00887B15">
              <w:rPr>
                <w:rFonts w:ascii="Times New Roman" w:hAnsi="Times New Roman" w:cs="Times New Roman"/>
                <w:noProof/>
                <w:webHidden/>
                <w:sz w:val="26"/>
                <w:szCs w:val="26"/>
              </w:rPr>
              <w:t>30</w:t>
            </w:r>
          </w:ins>
          <w:ins w:id="233" w:author="TRAN THI LY LY" w:date="2019-06-20T23:37:00Z">
            <w:r w:rsidRPr="009E4E78">
              <w:rPr>
                <w:rFonts w:ascii="Times New Roman" w:hAnsi="Times New Roman" w:cs="Times New Roman"/>
                <w:noProof/>
                <w:webHidden/>
                <w:sz w:val="26"/>
                <w:szCs w:val="26"/>
                <w:rPrChange w:id="23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235" w:author="TRAN THI LY LY" w:date="2019-06-20T23:38:00Z">
                  <w:rPr>
                    <w:rStyle w:val="Siuktni"/>
                    <w:noProof/>
                  </w:rPr>
                </w:rPrChange>
              </w:rPr>
              <w:fldChar w:fldCharType="end"/>
            </w:r>
          </w:ins>
        </w:p>
        <w:p w14:paraId="7D4BC7A9" w14:textId="6BAEB938" w:rsidR="009E4E78" w:rsidRPr="009E4E78" w:rsidRDefault="009E4E78">
          <w:pPr>
            <w:pStyle w:val="Mucluc2"/>
            <w:tabs>
              <w:tab w:val="right" w:leader="dot" w:pos="8990"/>
            </w:tabs>
            <w:rPr>
              <w:ins w:id="236" w:author="TRAN THI LY LY" w:date="2019-06-20T23:37:00Z"/>
              <w:rFonts w:ascii="Times New Roman" w:eastAsiaTheme="minorEastAsia" w:hAnsi="Times New Roman" w:cs="Times New Roman"/>
              <w:noProof/>
              <w:sz w:val="26"/>
              <w:szCs w:val="26"/>
              <w:rPrChange w:id="237" w:author="TRAN THI LY LY" w:date="2019-06-20T23:38:00Z">
                <w:rPr>
                  <w:ins w:id="238" w:author="TRAN THI LY LY" w:date="2019-06-20T23:37:00Z"/>
                  <w:rFonts w:eastAsiaTheme="minorEastAsia"/>
                  <w:noProof/>
                </w:rPr>
              </w:rPrChange>
            </w:rPr>
          </w:pPr>
          <w:ins w:id="239" w:author="TRAN THI LY LY" w:date="2019-06-20T23:37:00Z">
            <w:r w:rsidRPr="009E4E78">
              <w:rPr>
                <w:rStyle w:val="Siuktni"/>
                <w:rFonts w:ascii="Times New Roman" w:hAnsi="Times New Roman" w:cs="Times New Roman"/>
                <w:noProof/>
                <w:sz w:val="26"/>
                <w:szCs w:val="26"/>
                <w:rPrChange w:id="24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24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242" w:author="TRAN THI LY LY" w:date="2019-06-20T23:38:00Z">
                  <w:rPr>
                    <w:noProof/>
                  </w:rPr>
                </w:rPrChange>
              </w:rPr>
              <w:instrText>HYPERLINK \l "_Toc11966292"</w:instrText>
            </w:r>
            <w:r w:rsidRPr="009E4E78">
              <w:rPr>
                <w:rStyle w:val="Siuktni"/>
                <w:rFonts w:ascii="Times New Roman" w:hAnsi="Times New Roman" w:cs="Times New Roman"/>
                <w:noProof/>
                <w:sz w:val="26"/>
                <w:szCs w:val="26"/>
                <w:rPrChange w:id="24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244" w:author="TRAN THI LY LY" w:date="2019-06-20T23:38:00Z">
                  <w:rPr>
                    <w:rStyle w:val="Siuktni"/>
                    <w:noProof/>
                  </w:rPr>
                </w:rPrChange>
              </w:rPr>
            </w:r>
            <w:r w:rsidRPr="009E4E78">
              <w:rPr>
                <w:rStyle w:val="Siuktni"/>
                <w:rFonts w:ascii="Times New Roman" w:hAnsi="Times New Roman" w:cs="Times New Roman"/>
                <w:noProof/>
                <w:sz w:val="26"/>
                <w:szCs w:val="26"/>
                <w:rPrChange w:id="24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246" w:author="TRAN THI LY LY" w:date="2019-06-20T23:38:00Z">
                  <w:rPr>
                    <w:rStyle w:val="Siuktni"/>
                    <w:noProof/>
                  </w:rPr>
                </w:rPrChange>
              </w:rPr>
              <w:t>2.1 Hệ thống hỏi đáp – Question answering system (QAS)</w:t>
            </w:r>
            <w:r w:rsidRPr="009E4E78">
              <w:rPr>
                <w:rFonts w:ascii="Times New Roman" w:hAnsi="Times New Roman" w:cs="Times New Roman"/>
                <w:noProof/>
                <w:webHidden/>
                <w:sz w:val="26"/>
                <w:szCs w:val="26"/>
                <w:rPrChange w:id="247" w:author="TRAN THI LY LY" w:date="2019-06-20T23:38:00Z">
                  <w:rPr>
                    <w:noProof/>
                    <w:webHidden/>
                  </w:rPr>
                </w:rPrChange>
              </w:rPr>
              <w:tab/>
            </w:r>
            <w:r w:rsidRPr="009E4E78">
              <w:rPr>
                <w:rFonts w:ascii="Times New Roman" w:hAnsi="Times New Roman" w:cs="Times New Roman"/>
                <w:noProof/>
                <w:webHidden/>
                <w:sz w:val="26"/>
                <w:szCs w:val="26"/>
                <w:rPrChange w:id="248" w:author="TRAN THI LY LY" w:date="2019-06-20T23:38:00Z">
                  <w:rPr>
                    <w:noProof/>
                    <w:webHidden/>
                  </w:rPr>
                </w:rPrChange>
              </w:rPr>
              <w:fldChar w:fldCharType="begin"/>
            </w:r>
            <w:r w:rsidRPr="009E4E78">
              <w:rPr>
                <w:rFonts w:ascii="Times New Roman" w:hAnsi="Times New Roman" w:cs="Times New Roman"/>
                <w:noProof/>
                <w:webHidden/>
                <w:sz w:val="26"/>
                <w:szCs w:val="26"/>
                <w:rPrChange w:id="249" w:author="TRAN THI LY LY" w:date="2019-06-20T23:38:00Z">
                  <w:rPr>
                    <w:noProof/>
                    <w:webHidden/>
                  </w:rPr>
                </w:rPrChange>
              </w:rPr>
              <w:instrText xml:space="preserve"> PAGEREF _Toc11966292 \h </w:instrText>
            </w:r>
            <w:r w:rsidRPr="009E4E78">
              <w:rPr>
                <w:rFonts w:ascii="Times New Roman" w:hAnsi="Times New Roman" w:cs="Times New Roman"/>
                <w:noProof/>
                <w:webHidden/>
                <w:sz w:val="26"/>
                <w:szCs w:val="26"/>
                <w:rPrChange w:id="250" w:author="TRAN THI LY LY" w:date="2019-06-20T23:38:00Z">
                  <w:rPr>
                    <w:noProof/>
                    <w:webHidden/>
                  </w:rPr>
                </w:rPrChange>
              </w:rPr>
            </w:r>
          </w:ins>
          <w:r w:rsidRPr="009E4E78">
            <w:rPr>
              <w:rFonts w:ascii="Times New Roman" w:hAnsi="Times New Roman" w:cs="Times New Roman"/>
              <w:noProof/>
              <w:webHidden/>
              <w:sz w:val="26"/>
              <w:szCs w:val="26"/>
              <w:rPrChange w:id="251" w:author="TRAN THI LY LY" w:date="2019-06-20T23:38:00Z">
                <w:rPr>
                  <w:noProof/>
                  <w:webHidden/>
                </w:rPr>
              </w:rPrChange>
            </w:rPr>
            <w:fldChar w:fldCharType="separate"/>
          </w:r>
          <w:ins w:id="252" w:author="TRAN THI LY LY" w:date="2019-06-20T23:47:00Z">
            <w:r w:rsidR="00887B15">
              <w:rPr>
                <w:rFonts w:ascii="Times New Roman" w:hAnsi="Times New Roman" w:cs="Times New Roman"/>
                <w:noProof/>
                <w:webHidden/>
                <w:sz w:val="26"/>
                <w:szCs w:val="26"/>
              </w:rPr>
              <w:t>30</w:t>
            </w:r>
          </w:ins>
          <w:ins w:id="253" w:author="TRAN THI LY LY" w:date="2019-06-20T23:37:00Z">
            <w:r w:rsidRPr="009E4E78">
              <w:rPr>
                <w:rFonts w:ascii="Times New Roman" w:hAnsi="Times New Roman" w:cs="Times New Roman"/>
                <w:noProof/>
                <w:webHidden/>
                <w:sz w:val="26"/>
                <w:szCs w:val="26"/>
                <w:rPrChange w:id="25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255" w:author="TRAN THI LY LY" w:date="2019-06-20T23:38:00Z">
                  <w:rPr>
                    <w:rStyle w:val="Siuktni"/>
                    <w:noProof/>
                  </w:rPr>
                </w:rPrChange>
              </w:rPr>
              <w:fldChar w:fldCharType="end"/>
            </w:r>
          </w:ins>
        </w:p>
        <w:p w14:paraId="5F379AEC" w14:textId="30E23D44" w:rsidR="009E4E78" w:rsidRPr="009E4E78" w:rsidRDefault="009E4E78">
          <w:pPr>
            <w:pStyle w:val="Mucluc4"/>
            <w:tabs>
              <w:tab w:val="right" w:leader="dot" w:pos="8990"/>
            </w:tabs>
            <w:rPr>
              <w:ins w:id="256" w:author="TRAN THI LY LY" w:date="2019-06-20T23:37:00Z"/>
              <w:rFonts w:ascii="Times New Roman" w:eastAsiaTheme="minorEastAsia" w:hAnsi="Times New Roman" w:cs="Times New Roman"/>
              <w:noProof/>
              <w:sz w:val="26"/>
              <w:szCs w:val="26"/>
              <w:rPrChange w:id="257" w:author="TRAN THI LY LY" w:date="2019-06-20T23:38:00Z">
                <w:rPr>
                  <w:ins w:id="258" w:author="TRAN THI LY LY" w:date="2019-06-20T23:37:00Z"/>
                  <w:rFonts w:eastAsiaTheme="minorEastAsia"/>
                  <w:noProof/>
                </w:rPr>
              </w:rPrChange>
            </w:rPr>
          </w:pPr>
          <w:ins w:id="259" w:author="TRAN THI LY LY" w:date="2019-06-20T23:37:00Z">
            <w:r w:rsidRPr="009E4E78">
              <w:rPr>
                <w:rStyle w:val="Siuktni"/>
                <w:rFonts w:ascii="Times New Roman" w:hAnsi="Times New Roman" w:cs="Times New Roman"/>
                <w:noProof/>
                <w:sz w:val="26"/>
                <w:szCs w:val="26"/>
                <w:rPrChange w:id="26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26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262" w:author="TRAN THI LY LY" w:date="2019-06-20T23:38:00Z">
                  <w:rPr>
                    <w:noProof/>
                  </w:rPr>
                </w:rPrChange>
              </w:rPr>
              <w:instrText>HYPERLINK \l "_Toc11966293"</w:instrText>
            </w:r>
            <w:r w:rsidRPr="009E4E78">
              <w:rPr>
                <w:rStyle w:val="Siuktni"/>
                <w:rFonts w:ascii="Times New Roman" w:hAnsi="Times New Roman" w:cs="Times New Roman"/>
                <w:noProof/>
                <w:sz w:val="26"/>
                <w:szCs w:val="26"/>
                <w:rPrChange w:id="26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264" w:author="TRAN THI LY LY" w:date="2019-06-20T23:38:00Z">
                  <w:rPr>
                    <w:rStyle w:val="Siuktni"/>
                    <w:noProof/>
                  </w:rPr>
                </w:rPrChange>
              </w:rPr>
            </w:r>
            <w:r w:rsidRPr="009E4E78">
              <w:rPr>
                <w:rStyle w:val="Siuktni"/>
                <w:rFonts w:ascii="Times New Roman" w:hAnsi="Times New Roman" w:cs="Times New Roman"/>
                <w:noProof/>
                <w:sz w:val="26"/>
                <w:szCs w:val="26"/>
                <w:rPrChange w:id="26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266" w:author="TRAN THI LY LY" w:date="2019-06-20T23:38:00Z">
                  <w:rPr>
                    <w:rStyle w:val="Siuktni"/>
                    <w:noProof/>
                  </w:rPr>
                </w:rPrChange>
              </w:rPr>
              <w:t>2.1.1 Một số khái niệm cơ bản</w:t>
            </w:r>
            <w:r w:rsidRPr="009E4E78">
              <w:rPr>
                <w:rFonts w:ascii="Times New Roman" w:hAnsi="Times New Roman" w:cs="Times New Roman"/>
                <w:noProof/>
                <w:webHidden/>
                <w:sz w:val="26"/>
                <w:szCs w:val="26"/>
                <w:rPrChange w:id="267" w:author="TRAN THI LY LY" w:date="2019-06-20T23:38:00Z">
                  <w:rPr>
                    <w:noProof/>
                    <w:webHidden/>
                  </w:rPr>
                </w:rPrChange>
              </w:rPr>
              <w:tab/>
            </w:r>
            <w:r w:rsidRPr="009E4E78">
              <w:rPr>
                <w:rFonts w:ascii="Times New Roman" w:hAnsi="Times New Roman" w:cs="Times New Roman"/>
                <w:noProof/>
                <w:webHidden/>
                <w:sz w:val="26"/>
                <w:szCs w:val="26"/>
                <w:rPrChange w:id="268" w:author="TRAN THI LY LY" w:date="2019-06-20T23:38:00Z">
                  <w:rPr>
                    <w:noProof/>
                    <w:webHidden/>
                  </w:rPr>
                </w:rPrChange>
              </w:rPr>
              <w:fldChar w:fldCharType="begin"/>
            </w:r>
            <w:r w:rsidRPr="009E4E78">
              <w:rPr>
                <w:rFonts w:ascii="Times New Roman" w:hAnsi="Times New Roman" w:cs="Times New Roman"/>
                <w:noProof/>
                <w:webHidden/>
                <w:sz w:val="26"/>
                <w:szCs w:val="26"/>
                <w:rPrChange w:id="269" w:author="TRAN THI LY LY" w:date="2019-06-20T23:38:00Z">
                  <w:rPr>
                    <w:noProof/>
                    <w:webHidden/>
                  </w:rPr>
                </w:rPrChange>
              </w:rPr>
              <w:instrText xml:space="preserve"> PAGEREF _Toc11966293 \h </w:instrText>
            </w:r>
            <w:r w:rsidRPr="009E4E78">
              <w:rPr>
                <w:rFonts w:ascii="Times New Roman" w:hAnsi="Times New Roman" w:cs="Times New Roman"/>
                <w:noProof/>
                <w:webHidden/>
                <w:sz w:val="26"/>
                <w:szCs w:val="26"/>
                <w:rPrChange w:id="270" w:author="TRAN THI LY LY" w:date="2019-06-20T23:38:00Z">
                  <w:rPr>
                    <w:noProof/>
                    <w:webHidden/>
                  </w:rPr>
                </w:rPrChange>
              </w:rPr>
            </w:r>
          </w:ins>
          <w:r w:rsidRPr="009E4E78">
            <w:rPr>
              <w:rFonts w:ascii="Times New Roman" w:hAnsi="Times New Roman" w:cs="Times New Roman"/>
              <w:noProof/>
              <w:webHidden/>
              <w:sz w:val="26"/>
              <w:szCs w:val="26"/>
              <w:rPrChange w:id="271" w:author="TRAN THI LY LY" w:date="2019-06-20T23:38:00Z">
                <w:rPr>
                  <w:noProof/>
                  <w:webHidden/>
                </w:rPr>
              </w:rPrChange>
            </w:rPr>
            <w:fldChar w:fldCharType="separate"/>
          </w:r>
          <w:ins w:id="272" w:author="TRAN THI LY LY" w:date="2019-06-20T23:47:00Z">
            <w:r w:rsidR="00887B15">
              <w:rPr>
                <w:rFonts w:ascii="Times New Roman" w:hAnsi="Times New Roman" w:cs="Times New Roman"/>
                <w:noProof/>
                <w:webHidden/>
                <w:sz w:val="26"/>
                <w:szCs w:val="26"/>
              </w:rPr>
              <w:t>30</w:t>
            </w:r>
          </w:ins>
          <w:ins w:id="273" w:author="TRAN THI LY LY" w:date="2019-06-20T23:37:00Z">
            <w:r w:rsidRPr="009E4E78">
              <w:rPr>
                <w:rFonts w:ascii="Times New Roman" w:hAnsi="Times New Roman" w:cs="Times New Roman"/>
                <w:noProof/>
                <w:webHidden/>
                <w:sz w:val="26"/>
                <w:szCs w:val="26"/>
                <w:rPrChange w:id="27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275" w:author="TRAN THI LY LY" w:date="2019-06-20T23:38:00Z">
                  <w:rPr>
                    <w:rStyle w:val="Siuktni"/>
                    <w:noProof/>
                  </w:rPr>
                </w:rPrChange>
              </w:rPr>
              <w:fldChar w:fldCharType="end"/>
            </w:r>
          </w:ins>
        </w:p>
        <w:p w14:paraId="733F4BBD" w14:textId="4673F207" w:rsidR="009E4E78" w:rsidRPr="009E4E78" w:rsidRDefault="009E4E78">
          <w:pPr>
            <w:pStyle w:val="Mucluc4"/>
            <w:tabs>
              <w:tab w:val="right" w:leader="dot" w:pos="8990"/>
            </w:tabs>
            <w:rPr>
              <w:ins w:id="276" w:author="TRAN THI LY LY" w:date="2019-06-20T23:37:00Z"/>
              <w:rFonts w:ascii="Times New Roman" w:eastAsiaTheme="minorEastAsia" w:hAnsi="Times New Roman" w:cs="Times New Roman"/>
              <w:noProof/>
              <w:sz w:val="26"/>
              <w:szCs w:val="26"/>
              <w:rPrChange w:id="277" w:author="TRAN THI LY LY" w:date="2019-06-20T23:38:00Z">
                <w:rPr>
                  <w:ins w:id="278" w:author="TRAN THI LY LY" w:date="2019-06-20T23:37:00Z"/>
                  <w:rFonts w:eastAsiaTheme="minorEastAsia"/>
                  <w:noProof/>
                </w:rPr>
              </w:rPrChange>
            </w:rPr>
          </w:pPr>
          <w:ins w:id="279" w:author="TRAN THI LY LY" w:date="2019-06-20T23:37:00Z">
            <w:r w:rsidRPr="009E4E78">
              <w:rPr>
                <w:rStyle w:val="Siuktni"/>
                <w:rFonts w:ascii="Times New Roman" w:hAnsi="Times New Roman" w:cs="Times New Roman"/>
                <w:noProof/>
                <w:sz w:val="26"/>
                <w:szCs w:val="26"/>
                <w:rPrChange w:id="28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28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282" w:author="TRAN THI LY LY" w:date="2019-06-20T23:38:00Z">
                  <w:rPr>
                    <w:noProof/>
                  </w:rPr>
                </w:rPrChange>
              </w:rPr>
              <w:instrText>HYPERLINK \l "_Toc11966294"</w:instrText>
            </w:r>
            <w:r w:rsidRPr="009E4E78">
              <w:rPr>
                <w:rStyle w:val="Siuktni"/>
                <w:rFonts w:ascii="Times New Roman" w:hAnsi="Times New Roman" w:cs="Times New Roman"/>
                <w:noProof/>
                <w:sz w:val="26"/>
                <w:szCs w:val="26"/>
                <w:rPrChange w:id="28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284" w:author="TRAN THI LY LY" w:date="2019-06-20T23:38:00Z">
                  <w:rPr>
                    <w:rStyle w:val="Siuktni"/>
                    <w:noProof/>
                  </w:rPr>
                </w:rPrChange>
              </w:rPr>
            </w:r>
            <w:r w:rsidRPr="009E4E78">
              <w:rPr>
                <w:rStyle w:val="Siuktni"/>
                <w:rFonts w:ascii="Times New Roman" w:hAnsi="Times New Roman" w:cs="Times New Roman"/>
                <w:noProof/>
                <w:sz w:val="26"/>
                <w:szCs w:val="26"/>
                <w:rPrChange w:id="28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286" w:author="TRAN THI LY LY" w:date="2019-06-20T23:38:00Z">
                  <w:rPr>
                    <w:rStyle w:val="Siuktni"/>
                    <w:rFonts w:cs="Times New Roman"/>
                    <w:noProof/>
                  </w:rPr>
                </w:rPrChange>
              </w:rPr>
              <w:t>2.1.1.1 Truy xuất thông tin - Information Retrieve (IR)</w:t>
            </w:r>
            <w:r w:rsidRPr="009E4E78">
              <w:rPr>
                <w:rFonts w:ascii="Times New Roman" w:hAnsi="Times New Roman" w:cs="Times New Roman"/>
                <w:noProof/>
                <w:webHidden/>
                <w:sz w:val="26"/>
                <w:szCs w:val="26"/>
                <w:rPrChange w:id="287" w:author="TRAN THI LY LY" w:date="2019-06-20T23:38:00Z">
                  <w:rPr>
                    <w:noProof/>
                    <w:webHidden/>
                  </w:rPr>
                </w:rPrChange>
              </w:rPr>
              <w:tab/>
            </w:r>
            <w:r w:rsidRPr="009E4E78">
              <w:rPr>
                <w:rFonts w:ascii="Times New Roman" w:hAnsi="Times New Roman" w:cs="Times New Roman"/>
                <w:noProof/>
                <w:webHidden/>
                <w:sz w:val="26"/>
                <w:szCs w:val="26"/>
                <w:rPrChange w:id="288" w:author="TRAN THI LY LY" w:date="2019-06-20T23:38:00Z">
                  <w:rPr>
                    <w:noProof/>
                    <w:webHidden/>
                  </w:rPr>
                </w:rPrChange>
              </w:rPr>
              <w:fldChar w:fldCharType="begin"/>
            </w:r>
            <w:r w:rsidRPr="009E4E78">
              <w:rPr>
                <w:rFonts w:ascii="Times New Roman" w:hAnsi="Times New Roman" w:cs="Times New Roman"/>
                <w:noProof/>
                <w:webHidden/>
                <w:sz w:val="26"/>
                <w:szCs w:val="26"/>
                <w:rPrChange w:id="289" w:author="TRAN THI LY LY" w:date="2019-06-20T23:38:00Z">
                  <w:rPr>
                    <w:noProof/>
                    <w:webHidden/>
                  </w:rPr>
                </w:rPrChange>
              </w:rPr>
              <w:instrText xml:space="preserve"> PAGEREF _Toc11966294 \h </w:instrText>
            </w:r>
            <w:r w:rsidRPr="009E4E78">
              <w:rPr>
                <w:rFonts w:ascii="Times New Roman" w:hAnsi="Times New Roman" w:cs="Times New Roman"/>
                <w:noProof/>
                <w:webHidden/>
                <w:sz w:val="26"/>
                <w:szCs w:val="26"/>
                <w:rPrChange w:id="290" w:author="TRAN THI LY LY" w:date="2019-06-20T23:38:00Z">
                  <w:rPr>
                    <w:noProof/>
                    <w:webHidden/>
                  </w:rPr>
                </w:rPrChange>
              </w:rPr>
            </w:r>
          </w:ins>
          <w:r w:rsidRPr="009E4E78">
            <w:rPr>
              <w:rFonts w:ascii="Times New Roman" w:hAnsi="Times New Roman" w:cs="Times New Roman"/>
              <w:noProof/>
              <w:webHidden/>
              <w:sz w:val="26"/>
              <w:szCs w:val="26"/>
              <w:rPrChange w:id="291" w:author="TRAN THI LY LY" w:date="2019-06-20T23:38:00Z">
                <w:rPr>
                  <w:noProof/>
                  <w:webHidden/>
                </w:rPr>
              </w:rPrChange>
            </w:rPr>
            <w:fldChar w:fldCharType="separate"/>
          </w:r>
          <w:ins w:id="292" w:author="TRAN THI LY LY" w:date="2019-06-20T23:47:00Z">
            <w:r w:rsidR="00887B15">
              <w:rPr>
                <w:rFonts w:ascii="Times New Roman" w:hAnsi="Times New Roman" w:cs="Times New Roman"/>
                <w:noProof/>
                <w:webHidden/>
                <w:sz w:val="26"/>
                <w:szCs w:val="26"/>
              </w:rPr>
              <w:t>30</w:t>
            </w:r>
          </w:ins>
          <w:ins w:id="293" w:author="TRAN THI LY LY" w:date="2019-06-20T23:37:00Z">
            <w:r w:rsidRPr="009E4E78">
              <w:rPr>
                <w:rFonts w:ascii="Times New Roman" w:hAnsi="Times New Roman" w:cs="Times New Roman"/>
                <w:noProof/>
                <w:webHidden/>
                <w:sz w:val="26"/>
                <w:szCs w:val="26"/>
                <w:rPrChange w:id="29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295" w:author="TRAN THI LY LY" w:date="2019-06-20T23:38:00Z">
                  <w:rPr>
                    <w:rStyle w:val="Siuktni"/>
                    <w:noProof/>
                  </w:rPr>
                </w:rPrChange>
              </w:rPr>
              <w:fldChar w:fldCharType="end"/>
            </w:r>
          </w:ins>
        </w:p>
        <w:p w14:paraId="5E49831A" w14:textId="75BA6B65" w:rsidR="009E4E78" w:rsidRPr="009E4E78" w:rsidRDefault="009E4E78">
          <w:pPr>
            <w:pStyle w:val="Mucluc4"/>
            <w:tabs>
              <w:tab w:val="right" w:leader="dot" w:pos="8990"/>
            </w:tabs>
            <w:rPr>
              <w:ins w:id="296" w:author="TRAN THI LY LY" w:date="2019-06-20T23:37:00Z"/>
              <w:rFonts w:ascii="Times New Roman" w:eastAsiaTheme="minorEastAsia" w:hAnsi="Times New Roman" w:cs="Times New Roman"/>
              <w:noProof/>
              <w:sz w:val="26"/>
              <w:szCs w:val="26"/>
              <w:rPrChange w:id="297" w:author="TRAN THI LY LY" w:date="2019-06-20T23:38:00Z">
                <w:rPr>
                  <w:ins w:id="298" w:author="TRAN THI LY LY" w:date="2019-06-20T23:37:00Z"/>
                  <w:rFonts w:eastAsiaTheme="minorEastAsia"/>
                  <w:noProof/>
                </w:rPr>
              </w:rPrChange>
            </w:rPr>
          </w:pPr>
          <w:ins w:id="299" w:author="TRAN THI LY LY" w:date="2019-06-20T23:37:00Z">
            <w:r w:rsidRPr="009E4E78">
              <w:rPr>
                <w:rStyle w:val="Siuktni"/>
                <w:rFonts w:ascii="Times New Roman" w:hAnsi="Times New Roman" w:cs="Times New Roman"/>
                <w:noProof/>
                <w:sz w:val="26"/>
                <w:szCs w:val="26"/>
                <w:rPrChange w:id="30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30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302" w:author="TRAN THI LY LY" w:date="2019-06-20T23:38:00Z">
                  <w:rPr>
                    <w:noProof/>
                  </w:rPr>
                </w:rPrChange>
              </w:rPr>
              <w:instrText>HYPERLINK \l "_Toc11966295"</w:instrText>
            </w:r>
            <w:r w:rsidRPr="009E4E78">
              <w:rPr>
                <w:rStyle w:val="Siuktni"/>
                <w:rFonts w:ascii="Times New Roman" w:hAnsi="Times New Roman" w:cs="Times New Roman"/>
                <w:noProof/>
                <w:sz w:val="26"/>
                <w:szCs w:val="26"/>
                <w:rPrChange w:id="30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304" w:author="TRAN THI LY LY" w:date="2019-06-20T23:38:00Z">
                  <w:rPr>
                    <w:rStyle w:val="Siuktni"/>
                    <w:noProof/>
                  </w:rPr>
                </w:rPrChange>
              </w:rPr>
            </w:r>
            <w:r w:rsidRPr="009E4E78">
              <w:rPr>
                <w:rStyle w:val="Siuktni"/>
                <w:rFonts w:ascii="Times New Roman" w:hAnsi="Times New Roman" w:cs="Times New Roman"/>
                <w:noProof/>
                <w:sz w:val="26"/>
                <w:szCs w:val="26"/>
                <w:rPrChange w:id="30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306" w:author="TRAN THI LY LY" w:date="2019-06-20T23:38:00Z">
                  <w:rPr>
                    <w:rStyle w:val="Siuktni"/>
                    <w:rFonts w:cs="Times New Roman"/>
                    <w:noProof/>
                  </w:rPr>
                </w:rPrChange>
              </w:rPr>
              <w:t>2.1.1.2 Xử lí ngôn ngữ tự nhiên - Natural language processing (NLP)</w:t>
            </w:r>
            <w:r w:rsidRPr="009E4E78">
              <w:rPr>
                <w:rFonts w:ascii="Times New Roman" w:hAnsi="Times New Roman" w:cs="Times New Roman"/>
                <w:noProof/>
                <w:webHidden/>
                <w:sz w:val="26"/>
                <w:szCs w:val="26"/>
                <w:rPrChange w:id="307" w:author="TRAN THI LY LY" w:date="2019-06-20T23:38:00Z">
                  <w:rPr>
                    <w:noProof/>
                    <w:webHidden/>
                  </w:rPr>
                </w:rPrChange>
              </w:rPr>
              <w:tab/>
            </w:r>
            <w:r w:rsidRPr="009E4E78">
              <w:rPr>
                <w:rFonts w:ascii="Times New Roman" w:hAnsi="Times New Roman" w:cs="Times New Roman"/>
                <w:noProof/>
                <w:webHidden/>
                <w:sz w:val="26"/>
                <w:szCs w:val="26"/>
                <w:rPrChange w:id="308" w:author="TRAN THI LY LY" w:date="2019-06-20T23:38:00Z">
                  <w:rPr>
                    <w:noProof/>
                    <w:webHidden/>
                  </w:rPr>
                </w:rPrChange>
              </w:rPr>
              <w:fldChar w:fldCharType="begin"/>
            </w:r>
            <w:r w:rsidRPr="009E4E78">
              <w:rPr>
                <w:rFonts w:ascii="Times New Roman" w:hAnsi="Times New Roman" w:cs="Times New Roman"/>
                <w:noProof/>
                <w:webHidden/>
                <w:sz w:val="26"/>
                <w:szCs w:val="26"/>
                <w:rPrChange w:id="309" w:author="TRAN THI LY LY" w:date="2019-06-20T23:38:00Z">
                  <w:rPr>
                    <w:noProof/>
                    <w:webHidden/>
                  </w:rPr>
                </w:rPrChange>
              </w:rPr>
              <w:instrText xml:space="preserve"> PAGEREF _Toc11966295 \h </w:instrText>
            </w:r>
            <w:r w:rsidRPr="009E4E78">
              <w:rPr>
                <w:rFonts w:ascii="Times New Roman" w:hAnsi="Times New Roman" w:cs="Times New Roman"/>
                <w:noProof/>
                <w:webHidden/>
                <w:sz w:val="26"/>
                <w:szCs w:val="26"/>
                <w:rPrChange w:id="310" w:author="TRAN THI LY LY" w:date="2019-06-20T23:38:00Z">
                  <w:rPr>
                    <w:noProof/>
                    <w:webHidden/>
                  </w:rPr>
                </w:rPrChange>
              </w:rPr>
            </w:r>
          </w:ins>
          <w:r w:rsidRPr="009E4E78">
            <w:rPr>
              <w:rFonts w:ascii="Times New Roman" w:hAnsi="Times New Roman" w:cs="Times New Roman"/>
              <w:noProof/>
              <w:webHidden/>
              <w:sz w:val="26"/>
              <w:szCs w:val="26"/>
              <w:rPrChange w:id="311" w:author="TRAN THI LY LY" w:date="2019-06-20T23:38:00Z">
                <w:rPr>
                  <w:noProof/>
                  <w:webHidden/>
                </w:rPr>
              </w:rPrChange>
            </w:rPr>
            <w:fldChar w:fldCharType="separate"/>
          </w:r>
          <w:ins w:id="312" w:author="TRAN THI LY LY" w:date="2019-06-20T23:47:00Z">
            <w:r w:rsidR="00887B15">
              <w:rPr>
                <w:rFonts w:ascii="Times New Roman" w:hAnsi="Times New Roman" w:cs="Times New Roman"/>
                <w:noProof/>
                <w:webHidden/>
                <w:sz w:val="26"/>
                <w:szCs w:val="26"/>
              </w:rPr>
              <w:t>31</w:t>
            </w:r>
          </w:ins>
          <w:ins w:id="313" w:author="TRAN THI LY LY" w:date="2019-06-20T23:37:00Z">
            <w:r w:rsidRPr="009E4E78">
              <w:rPr>
                <w:rFonts w:ascii="Times New Roman" w:hAnsi="Times New Roman" w:cs="Times New Roman"/>
                <w:noProof/>
                <w:webHidden/>
                <w:sz w:val="26"/>
                <w:szCs w:val="26"/>
                <w:rPrChange w:id="31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315" w:author="TRAN THI LY LY" w:date="2019-06-20T23:38:00Z">
                  <w:rPr>
                    <w:rStyle w:val="Siuktni"/>
                    <w:noProof/>
                  </w:rPr>
                </w:rPrChange>
              </w:rPr>
              <w:fldChar w:fldCharType="end"/>
            </w:r>
          </w:ins>
        </w:p>
        <w:p w14:paraId="45375696" w14:textId="050494A2" w:rsidR="009E4E78" w:rsidRPr="009E4E78" w:rsidRDefault="009E4E78">
          <w:pPr>
            <w:pStyle w:val="Mucluc4"/>
            <w:tabs>
              <w:tab w:val="right" w:leader="dot" w:pos="8990"/>
            </w:tabs>
            <w:rPr>
              <w:ins w:id="316" w:author="TRAN THI LY LY" w:date="2019-06-20T23:37:00Z"/>
              <w:rFonts w:ascii="Times New Roman" w:eastAsiaTheme="minorEastAsia" w:hAnsi="Times New Roman" w:cs="Times New Roman"/>
              <w:noProof/>
              <w:sz w:val="26"/>
              <w:szCs w:val="26"/>
              <w:rPrChange w:id="317" w:author="TRAN THI LY LY" w:date="2019-06-20T23:38:00Z">
                <w:rPr>
                  <w:ins w:id="318" w:author="TRAN THI LY LY" w:date="2019-06-20T23:37:00Z"/>
                  <w:rFonts w:eastAsiaTheme="minorEastAsia"/>
                  <w:noProof/>
                </w:rPr>
              </w:rPrChange>
            </w:rPr>
          </w:pPr>
          <w:ins w:id="319" w:author="TRAN THI LY LY" w:date="2019-06-20T23:37:00Z">
            <w:r w:rsidRPr="009E4E78">
              <w:rPr>
                <w:rStyle w:val="Siuktni"/>
                <w:rFonts w:ascii="Times New Roman" w:hAnsi="Times New Roman" w:cs="Times New Roman"/>
                <w:noProof/>
                <w:sz w:val="26"/>
                <w:szCs w:val="26"/>
                <w:rPrChange w:id="32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32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322" w:author="TRAN THI LY LY" w:date="2019-06-20T23:38:00Z">
                  <w:rPr>
                    <w:noProof/>
                  </w:rPr>
                </w:rPrChange>
              </w:rPr>
              <w:instrText>HYPERLINK \l "_Toc11966296"</w:instrText>
            </w:r>
            <w:r w:rsidRPr="009E4E78">
              <w:rPr>
                <w:rStyle w:val="Siuktni"/>
                <w:rFonts w:ascii="Times New Roman" w:hAnsi="Times New Roman" w:cs="Times New Roman"/>
                <w:noProof/>
                <w:sz w:val="26"/>
                <w:szCs w:val="26"/>
                <w:rPrChange w:id="32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324" w:author="TRAN THI LY LY" w:date="2019-06-20T23:38:00Z">
                  <w:rPr>
                    <w:rStyle w:val="Siuktni"/>
                    <w:noProof/>
                  </w:rPr>
                </w:rPrChange>
              </w:rPr>
            </w:r>
            <w:r w:rsidRPr="009E4E78">
              <w:rPr>
                <w:rStyle w:val="Siuktni"/>
                <w:rFonts w:ascii="Times New Roman" w:hAnsi="Times New Roman" w:cs="Times New Roman"/>
                <w:noProof/>
                <w:sz w:val="26"/>
                <w:szCs w:val="26"/>
                <w:rPrChange w:id="32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326" w:author="TRAN THI LY LY" w:date="2019-06-20T23:38:00Z">
                  <w:rPr>
                    <w:rStyle w:val="Siuktni"/>
                    <w:rFonts w:cs="Times New Roman"/>
                    <w:noProof/>
                  </w:rPr>
                </w:rPrChange>
              </w:rPr>
              <w:t>2.1.1.3 Tổng quan về QAS</w:t>
            </w:r>
            <w:r w:rsidRPr="009E4E78">
              <w:rPr>
                <w:rFonts w:ascii="Times New Roman" w:hAnsi="Times New Roman" w:cs="Times New Roman"/>
                <w:noProof/>
                <w:webHidden/>
                <w:sz w:val="26"/>
                <w:szCs w:val="26"/>
                <w:rPrChange w:id="327" w:author="TRAN THI LY LY" w:date="2019-06-20T23:38:00Z">
                  <w:rPr>
                    <w:noProof/>
                    <w:webHidden/>
                  </w:rPr>
                </w:rPrChange>
              </w:rPr>
              <w:tab/>
            </w:r>
            <w:r w:rsidRPr="009E4E78">
              <w:rPr>
                <w:rFonts w:ascii="Times New Roman" w:hAnsi="Times New Roman" w:cs="Times New Roman"/>
                <w:noProof/>
                <w:webHidden/>
                <w:sz w:val="26"/>
                <w:szCs w:val="26"/>
                <w:rPrChange w:id="328" w:author="TRAN THI LY LY" w:date="2019-06-20T23:38:00Z">
                  <w:rPr>
                    <w:noProof/>
                    <w:webHidden/>
                  </w:rPr>
                </w:rPrChange>
              </w:rPr>
              <w:fldChar w:fldCharType="begin"/>
            </w:r>
            <w:r w:rsidRPr="009E4E78">
              <w:rPr>
                <w:rFonts w:ascii="Times New Roman" w:hAnsi="Times New Roman" w:cs="Times New Roman"/>
                <w:noProof/>
                <w:webHidden/>
                <w:sz w:val="26"/>
                <w:szCs w:val="26"/>
                <w:rPrChange w:id="329" w:author="TRAN THI LY LY" w:date="2019-06-20T23:38:00Z">
                  <w:rPr>
                    <w:noProof/>
                    <w:webHidden/>
                  </w:rPr>
                </w:rPrChange>
              </w:rPr>
              <w:instrText xml:space="preserve"> PAGEREF _Toc11966296 \h </w:instrText>
            </w:r>
            <w:r w:rsidRPr="009E4E78">
              <w:rPr>
                <w:rFonts w:ascii="Times New Roman" w:hAnsi="Times New Roman" w:cs="Times New Roman"/>
                <w:noProof/>
                <w:webHidden/>
                <w:sz w:val="26"/>
                <w:szCs w:val="26"/>
                <w:rPrChange w:id="330" w:author="TRAN THI LY LY" w:date="2019-06-20T23:38:00Z">
                  <w:rPr>
                    <w:noProof/>
                    <w:webHidden/>
                  </w:rPr>
                </w:rPrChange>
              </w:rPr>
            </w:r>
          </w:ins>
          <w:r w:rsidRPr="009E4E78">
            <w:rPr>
              <w:rFonts w:ascii="Times New Roman" w:hAnsi="Times New Roman" w:cs="Times New Roman"/>
              <w:noProof/>
              <w:webHidden/>
              <w:sz w:val="26"/>
              <w:szCs w:val="26"/>
              <w:rPrChange w:id="331" w:author="TRAN THI LY LY" w:date="2019-06-20T23:38:00Z">
                <w:rPr>
                  <w:noProof/>
                  <w:webHidden/>
                </w:rPr>
              </w:rPrChange>
            </w:rPr>
            <w:fldChar w:fldCharType="separate"/>
          </w:r>
          <w:ins w:id="332" w:author="TRAN THI LY LY" w:date="2019-06-20T23:47:00Z">
            <w:r w:rsidR="00887B15">
              <w:rPr>
                <w:rFonts w:ascii="Times New Roman" w:hAnsi="Times New Roman" w:cs="Times New Roman"/>
                <w:noProof/>
                <w:webHidden/>
                <w:sz w:val="26"/>
                <w:szCs w:val="26"/>
              </w:rPr>
              <w:t>33</w:t>
            </w:r>
          </w:ins>
          <w:ins w:id="333" w:author="TRAN THI LY LY" w:date="2019-06-20T23:37:00Z">
            <w:r w:rsidRPr="009E4E78">
              <w:rPr>
                <w:rFonts w:ascii="Times New Roman" w:hAnsi="Times New Roman" w:cs="Times New Roman"/>
                <w:noProof/>
                <w:webHidden/>
                <w:sz w:val="26"/>
                <w:szCs w:val="26"/>
                <w:rPrChange w:id="33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335" w:author="TRAN THI LY LY" w:date="2019-06-20T23:38:00Z">
                  <w:rPr>
                    <w:rStyle w:val="Siuktni"/>
                    <w:noProof/>
                  </w:rPr>
                </w:rPrChange>
              </w:rPr>
              <w:fldChar w:fldCharType="end"/>
            </w:r>
          </w:ins>
        </w:p>
        <w:p w14:paraId="77017FAC" w14:textId="348E7686" w:rsidR="009E4E78" w:rsidRPr="009E4E78" w:rsidRDefault="009E4E78">
          <w:pPr>
            <w:pStyle w:val="Mucluc3"/>
            <w:tabs>
              <w:tab w:val="right" w:leader="dot" w:pos="8990"/>
            </w:tabs>
            <w:rPr>
              <w:ins w:id="336" w:author="TRAN THI LY LY" w:date="2019-06-20T23:37:00Z"/>
              <w:rFonts w:ascii="Times New Roman" w:eastAsiaTheme="minorEastAsia" w:hAnsi="Times New Roman" w:cs="Times New Roman"/>
              <w:noProof/>
              <w:sz w:val="26"/>
              <w:szCs w:val="26"/>
              <w:rPrChange w:id="337" w:author="TRAN THI LY LY" w:date="2019-06-20T23:38:00Z">
                <w:rPr>
                  <w:ins w:id="338" w:author="TRAN THI LY LY" w:date="2019-06-20T23:37:00Z"/>
                  <w:rFonts w:eastAsiaTheme="minorEastAsia"/>
                  <w:noProof/>
                </w:rPr>
              </w:rPrChange>
            </w:rPr>
          </w:pPr>
          <w:ins w:id="339" w:author="TRAN THI LY LY" w:date="2019-06-20T23:37:00Z">
            <w:r w:rsidRPr="009E4E78">
              <w:rPr>
                <w:rStyle w:val="Siuktni"/>
                <w:rFonts w:ascii="Times New Roman" w:hAnsi="Times New Roman" w:cs="Times New Roman"/>
                <w:noProof/>
                <w:sz w:val="26"/>
                <w:szCs w:val="26"/>
                <w:rPrChange w:id="34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34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342" w:author="TRAN THI LY LY" w:date="2019-06-20T23:38:00Z">
                  <w:rPr>
                    <w:noProof/>
                  </w:rPr>
                </w:rPrChange>
              </w:rPr>
              <w:instrText>HYPERLINK \l "_Toc11966297"</w:instrText>
            </w:r>
            <w:r w:rsidRPr="009E4E78">
              <w:rPr>
                <w:rStyle w:val="Siuktni"/>
                <w:rFonts w:ascii="Times New Roman" w:hAnsi="Times New Roman" w:cs="Times New Roman"/>
                <w:noProof/>
                <w:sz w:val="26"/>
                <w:szCs w:val="26"/>
                <w:rPrChange w:id="34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344" w:author="TRAN THI LY LY" w:date="2019-06-20T23:38:00Z">
                  <w:rPr>
                    <w:rStyle w:val="Siuktni"/>
                    <w:noProof/>
                  </w:rPr>
                </w:rPrChange>
              </w:rPr>
            </w:r>
            <w:r w:rsidRPr="009E4E78">
              <w:rPr>
                <w:rStyle w:val="Siuktni"/>
                <w:rFonts w:ascii="Times New Roman" w:hAnsi="Times New Roman" w:cs="Times New Roman"/>
                <w:noProof/>
                <w:sz w:val="26"/>
                <w:szCs w:val="26"/>
                <w:rPrChange w:id="34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346" w:author="TRAN THI LY LY" w:date="2019-06-20T23:38:00Z">
                  <w:rPr>
                    <w:rStyle w:val="Siuktni"/>
                    <w:rFonts w:cs="Times New Roman"/>
                    <w:noProof/>
                  </w:rPr>
                </w:rPrChange>
              </w:rPr>
              <w:t>2.1.2 Phân loại</w:t>
            </w:r>
            <w:r w:rsidRPr="009E4E78">
              <w:rPr>
                <w:rFonts w:ascii="Times New Roman" w:hAnsi="Times New Roman" w:cs="Times New Roman"/>
                <w:noProof/>
                <w:webHidden/>
                <w:sz w:val="26"/>
                <w:szCs w:val="26"/>
                <w:rPrChange w:id="347" w:author="TRAN THI LY LY" w:date="2019-06-20T23:38:00Z">
                  <w:rPr>
                    <w:noProof/>
                    <w:webHidden/>
                  </w:rPr>
                </w:rPrChange>
              </w:rPr>
              <w:tab/>
            </w:r>
            <w:r w:rsidRPr="009E4E78">
              <w:rPr>
                <w:rFonts w:ascii="Times New Roman" w:hAnsi="Times New Roman" w:cs="Times New Roman"/>
                <w:noProof/>
                <w:webHidden/>
                <w:sz w:val="26"/>
                <w:szCs w:val="26"/>
                <w:rPrChange w:id="348" w:author="TRAN THI LY LY" w:date="2019-06-20T23:38:00Z">
                  <w:rPr>
                    <w:noProof/>
                    <w:webHidden/>
                  </w:rPr>
                </w:rPrChange>
              </w:rPr>
              <w:fldChar w:fldCharType="begin"/>
            </w:r>
            <w:r w:rsidRPr="009E4E78">
              <w:rPr>
                <w:rFonts w:ascii="Times New Roman" w:hAnsi="Times New Roman" w:cs="Times New Roman"/>
                <w:noProof/>
                <w:webHidden/>
                <w:sz w:val="26"/>
                <w:szCs w:val="26"/>
                <w:rPrChange w:id="349" w:author="TRAN THI LY LY" w:date="2019-06-20T23:38:00Z">
                  <w:rPr>
                    <w:noProof/>
                    <w:webHidden/>
                  </w:rPr>
                </w:rPrChange>
              </w:rPr>
              <w:instrText xml:space="preserve"> PAGEREF _Toc11966297 \h </w:instrText>
            </w:r>
            <w:r w:rsidRPr="009E4E78">
              <w:rPr>
                <w:rFonts w:ascii="Times New Roman" w:hAnsi="Times New Roman" w:cs="Times New Roman"/>
                <w:noProof/>
                <w:webHidden/>
                <w:sz w:val="26"/>
                <w:szCs w:val="26"/>
                <w:rPrChange w:id="350" w:author="TRAN THI LY LY" w:date="2019-06-20T23:38:00Z">
                  <w:rPr>
                    <w:noProof/>
                    <w:webHidden/>
                  </w:rPr>
                </w:rPrChange>
              </w:rPr>
            </w:r>
          </w:ins>
          <w:r w:rsidRPr="009E4E78">
            <w:rPr>
              <w:rFonts w:ascii="Times New Roman" w:hAnsi="Times New Roman" w:cs="Times New Roman"/>
              <w:noProof/>
              <w:webHidden/>
              <w:sz w:val="26"/>
              <w:szCs w:val="26"/>
              <w:rPrChange w:id="351" w:author="TRAN THI LY LY" w:date="2019-06-20T23:38:00Z">
                <w:rPr>
                  <w:noProof/>
                  <w:webHidden/>
                </w:rPr>
              </w:rPrChange>
            </w:rPr>
            <w:fldChar w:fldCharType="separate"/>
          </w:r>
          <w:ins w:id="352" w:author="TRAN THI LY LY" w:date="2019-06-20T23:47:00Z">
            <w:r w:rsidR="00887B15">
              <w:rPr>
                <w:rFonts w:ascii="Times New Roman" w:hAnsi="Times New Roman" w:cs="Times New Roman"/>
                <w:noProof/>
                <w:webHidden/>
                <w:sz w:val="26"/>
                <w:szCs w:val="26"/>
              </w:rPr>
              <w:t>35</w:t>
            </w:r>
          </w:ins>
          <w:ins w:id="353" w:author="TRAN THI LY LY" w:date="2019-06-20T23:37:00Z">
            <w:r w:rsidRPr="009E4E78">
              <w:rPr>
                <w:rFonts w:ascii="Times New Roman" w:hAnsi="Times New Roman" w:cs="Times New Roman"/>
                <w:noProof/>
                <w:webHidden/>
                <w:sz w:val="26"/>
                <w:szCs w:val="26"/>
                <w:rPrChange w:id="35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355" w:author="TRAN THI LY LY" w:date="2019-06-20T23:38:00Z">
                  <w:rPr>
                    <w:rStyle w:val="Siuktni"/>
                    <w:noProof/>
                  </w:rPr>
                </w:rPrChange>
              </w:rPr>
              <w:fldChar w:fldCharType="end"/>
            </w:r>
          </w:ins>
        </w:p>
        <w:p w14:paraId="0F8BD8C2" w14:textId="5089E859" w:rsidR="009E4E78" w:rsidRPr="009E4E78" w:rsidRDefault="009E4E78">
          <w:pPr>
            <w:pStyle w:val="Mucluc4"/>
            <w:tabs>
              <w:tab w:val="right" w:leader="dot" w:pos="8990"/>
            </w:tabs>
            <w:rPr>
              <w:ins w:id="356" w:author="TRAN THI LY LY" w:date="2019-06-20T23:37:00Z"/>
              <w:rFonts w:ascii="Times New Roman" w:eastAsiaTheme="minorEastAsia" w:hAnsi="Times New Roman" w:cs="Times New Roman"/>
              <w:noProof/>
              <w:sz w:val="26"/>
              <w:szCs w:val="26"/>
              <w:rPrChange w:id="357" w:author="TRAN THI LY LY" w:date="2019-06-20T23:38:00Z">
                <w:rPr>
                  <w:ins w:id="358" w:author="TRAN THI LY LY" w:date="2019-06-20T23:37:00Z"/>
                  <w:rFonts w:eastAsiaTheme="minorEastAsia"/>
                  <w:noProof/>
                </w:rPr>
              </w:rPrChange>
            </w:rPr>
          </w:pPr>
          <w:ins w:id="359" w:author="TRAN THI LY LY" w:date="2019-06-20T23:37:00Z">
            <w:r w:rsidRPr="009E4E78">
              <w:rPr>
                <w:rStyle w:val="Siuktni"/>
                <w:rFonts w:ascii="Times New Roman" w:hAnsi="Times New Roman" w:cs="Times New Roman"/>
                <w:noProof/>
                <w:sz w:val="26"/>
                <w:szCs w:val="26"/>
                <w:rPrChange w:id="36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36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362" w:author="TRAN THI LY LY" w:date="2019-06-20T23:38:00Z">
                  <w:rPr>
                    <w:noProof/>
                  </w:rPr>
                </w:rPrChange>
              </w:rPr>
              <w:instrText>HYPERLINK \l "_Toc11966298"</w:instrText>
            </w:r>
            <w:r w:rsidRPr="009E4E78">
              <w:rPr>
                <w:rStyle w:val="Siuktni"/>
                <w:rFonts w:ascii="Times New Roman" w:hAnsi="Times New Roman" w:cs="Times New Roman"/>
                <w:noProof/>
                <w:sz w:val="26"/>
                <w:szCs w:val="26"/>
                <w:rPrChange w:id="36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364" w:author="TRAN THI LY LY" w:date="2019-06-20T23:38:00Z">
                  <w:rPr>
                    <w:rStyle w:val="Siuktni"/>
                    <w:noProof/>
                  </w:rPr>
                </w:rPrChange>
              </w:rPr>
            </w:r>
            <w:r w:rsidRPr="009E4E78">
              <w:rPr>
                <w:rStyle w:val="Siuktni"/>
                <w:rFonts w:ascii="Times New Roman" w:hAnsi="Times New Roman" w:cs="Times New Roman"/>
                <w:noProof/>
                <w:sz w:val="26"/>
                <w:szCs w:val="26"/>
                <w:rPrChange w:id="36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366" w:author="TRAN THI LY LY" w:date="2019-06-20T23:38:00Z">
                  <w:rPr>
                    <w:rStyle w:val="Siuktni"/>
                    <w:rFonts w:cs="Times New Roman"/>
                    <w:noProof/>
                  </w:rPr>
                </w:rPrChange>
              </w:rPr>
              <w:t>2.1.2.1 Phân loại dựa trên miền kiến thức ứng dụng (Classification based on application domain)</w:t>
            </w:r>
            <w:r w:rsidRPr="009E4E78">
              <w:rPr>
                <w:rFonts w:ascii="Times New Roman" w:hAnsi="Times New Roman" w:cs="Times New Roman"/>
                <w:noProof/>
                <w:webHidden/>
                <w:sz w:val="26"/>
                <w:szCs w:val="26"/>
                <w:rPrChange w:id="367" w:author="TRAN THI LY LY" w:date="2019-06-20T23:38:00Z">
                  <w:rPr>
                    <w:noProof/>
                    <w:webHidden/>
                  </w:rPr>
                </w:rPrChange>
              </w:rPr>
              <w:tab/>
            </w:r>
            <w:r w:rsidRPr="009E4E78">
              <w:rPr>
                <w:rFonts w:ascii="Times New Roman" w:hAnsi="Times New Roman" w:cs="Times New Roman"/>
                <w:noProof/>
                <w:webHidden/>
                <w:sz w:val="26"/>
                <w:szCs w:val="26"/>
                <w:rPrChange w:id="368" w:author="TRAN THI LY LY" w:date="2019-06-20T23:38:00Z">
                  <w:rPr>
                    <w:noProof/>
                    <w:webHidden/>
                  </w:rPr>
                </w:rPrChange>
              </w:rPr>
              <w:fldChar w:fldCharType="begin"/>
            </w:r>
            <w:r w:rsidRPr="009E4E78">
              <w:rPr>
                <w:rFonts w:ascii="Times New Roman" w:hAnsi="Times New Roman" w:cs="Times New Roman"/>
                <w:noProof/>
                <w:webHidden/>
                <w:sz w:val="26"/>
                <w:szCs w:val="26"/>
                <w:rPrChange w:id="369" w:author="TRAN THI LY LY" w:date="2019-06-20T23:38:00Z">
                  <w:rPr>
                    <w:noProof/>
                    <w:webHidden/>
                  </w:rPr>
                </w:rPrChange>
              </w:rPr>
              <w:instrText xml:space="preserve"> PAGEREF _Toc11966298 \h </w:instrText>
            </w:r>
            <w:r w:rsidRPr="009E4E78">
              <w:rPr>
                <w:rFonts w:ascii="Times New Roman" w:hAnsi="Times New Roman" w:cs="Times New Roman"/>
                <w:noProof/>
                <w:webHidden/>
                <w:sz w:val="26"/>
                <w:szCs w:val="26"/>
                <w:rPrChange w:id="370" w:author="TRAN THI LY LY" w:date="2019-06-20T23:38:00Z">
                  <w:rPr>
                    <w:noProof/>
                    <w:webHidden/>
                  </w:rPr>
                </w:rPrChange>
              </w:rPr>
            </w:r>
          </w:ins>
          <w:r w:rsidRPr="009E4E78">
            <w:rPr>
              <w:rFonts w:ascii="Times New Roman" w:hAnsi="Times New Roman" w:cs="Times New Roman"/>
              <w:noProof/>
              <w:webHidden/>
              <w:sz w:val="26"/>
              <w:szCs w:val="26"/>
              <w:rPrChange w:id="371" w:author="TRAN THI LY LY" w:date="2019-06-20T23:38:00Z">
                <w:rPr>
                  <w:noProof/>
                  <w:webHidden/>
                </w:rPr>
              </w:rPrChange>
            </w:rPr>
            <w:fldChar w:fldCharType="separate"/>
          </w:r>
          <w:ins w:id="372" w:author="TRAN THI LY LY" w:date="2019-06-20T23:47:00Z">
            <w:r w:rsidR="00887B15">
              <w:rPr>
                <w:rFonts w:ascii="Times New Roman" w:hAnsi="Times New Roman" w:cs="Times New Roman"/>
                <w:noProof/>
                <w:webHidden/>
                <w:sz w:val="26"/>
                <w:szCs w:val="26"/>
              </w:rPr>
              <w:t>36</w:t>
            </w:r>
          </w:ins>
          <w:ins w:id="373" w:author="TRAN THI LY LY" w:date="2019-06-20T23:37:00Z">
            <w:r w:rsidRPr="009E4E78">
              <w:rPr>
                <w:rFonts w:ascii="Times New Roman" w:hAnsi="Times New Roman" w:cs="Times New Roman"/>
                <w:noProof/>
                <w:webHidden/>
                <w:sz w:val="26"/>
                <w:szCs w:val="26"/>
                <w:rPrChange w:id="37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375" w:author="TRAN THI LY LY" w:date="2019-06-20T23:38:00Z">
                  <w:rPr>
                    <w:rStyle w:val="Siuktni"/>
                    <w:noProof/>
                  </w:rPr>
                </w:rPrChange>
              </w:rPr>
              <w:fldChar w:fldCharType="end"/>
            </w:r>
          </w:ins>
        </w:p>
        <w:p w14:paraId="030733EA" w14:textId="7A51ACA5" w:rsidR="009E4E78" w:rsidRPr="009E4E78" w:rsidRDefault="009E4E78">
          <w:pPr>
            <w:pStyle w:val="Mucluc4"/>
            <w:tabs>
              <w:tab w:val="right" w:leader="dot" w:pos="8990"/>
            </w:tabs>
            <w:rPr>
              <w:ins w:id="376" w:author="TRAN THI LY LY" w:date="2019-06-20T23:37:00Z"/>
              <w:rFonts w:ascii="Times New Roman" w:eastAsiaTheme="minorEastAsia" w:hAnsi="Times New Roman" w:cs="Times New Roman"/>
              <w:noProof/>
              <w:sz w:val="26"/>
              <w:szCs w:val="26"/>
              <w:rPrChange w:id="377" w:author="TRAN THI LY LY" w:date="2019-06-20T23:38:00Z">
                <w:rPr>
                  <w:ins w:id="378" w:author="TRAN THI LY LY" w:date="2019-06-20T23:37:00Z"/>
                  <w:rFonts w:eastAsiaTheme="minorEastAsia"/>
                  <w:noProof/>
                </w:rPr>
              </w:rPrChange>
            </w:rPr>
          </w:pPr>
          <w:ins w:id="379" w:author="TRAN THI LY LY" w:date="2019-06-20T23:37:00Z">
            <w:r w:rsidRPr="009E4E78">
              <w:rPr>
                <w:rStyle w:val="Siuktni"/>
                <w:rFonts w:ascii="Times New Roman" w:hAnsi="Times New Roman" w:cs="Times New Roman"/>
                <w:noProof/>
                <w:sz w:val="26"/>
                <w:szCs w:val="26"/>
                <w:rPrChange w:id="38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38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382" w:author="TRAN THI LY LY" w:date="2019-06-20T23:38:00Z">
                  <w:rPr>
                    <w:noProof/>
                  </w:rPr>
                </w:rPrChange>
              </w:rPr>
              <w:instrText>HYPERLINK \l "_Toc11966299"</w:instrText>
            </w:r>
            <w:r w:rsidRPr="009E4E78">
              <w:rPr>
                <w:rStyle w:val="Siuktni"/>
                <w:rFonts w:ascii="Times New Roman" w:hAnsi="Times New Roman" w:cs="Times New Roman"/>
                <w:noProof/>
                <w:sz w:val="26"/>
                <w:szCs w:val="26"/>
                <w:rPrChange w:id="38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384" w:author="TRAN THI LY LY" w:date="2019-06-20T23:38:00Z">
                  <w:rPr>
                    <w:rStyle w:val="Siuktni"/>
                    <w:noProof/>
                  </w:rPr>
                </w:rPrChange>
              </w:rPr>
            </w:r>
            <w:r w:rsidRPr="009E4E78">
              <w:rPr>
                <w:rStyle w:val="Siuktni"/>
                <w:rFonts w:ascii="Times New Roman" w:hAnsi="Times New Roman" w:cs="Times New Roman"/>
                <w:noProof/>
                <w:sz w:val="26"/>
                <w:szCs w:val="26"/>
                <w:rPrChange w:id="38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386" w:author="TRAN THI LY LY" w:date="2019-06-20T23:38:00Z">
                  <w:rPr>
                    <w:rStyle w:val="Siuktni"/>
                    <w:rFonts w:cs="Times New Roman"/>
                    <w:noProof/>
                  </w:rPr>
                </w:rPrChange>
              </w:rPr>
              <w:t>2.1.2.2 Phân loại dựa trên loại câu hỏi (Classification based on types of questions)</w:t>
            </w:r>
            <w:r w:rsidRPr="009E4E78">
              <w:rPr>
                <w:rFonts w:ascii="Times New Roman" w:hAnsi="Times New Roman" w:cs="Times New Roman"/>
                <w:noProof/>
                <w:webHidden/>
                <w:sz w:val="26"/>
                <w:szCs w:val="26"/>
                <w:rPrChange w:id="387" w:author="TRAN THI LY LY" w:date="2019-06-20T23:38:00Z">
                  <w:rPr>
                    <w:noProof/>
                    <w:webHidden/>
                  </w:rPr>
                </w:rPrChange>
              </w:rPr>
              <w:tab/>
            </w:r>
            <w:r w:rsidRPr="009E4E78">
              <w:rPr>
                <w:rFonts w:ascii="Times New Roman" w:hAnsi="Times New Roman" w:cs="Times New Roman"/>
                <w:noProof/>
                <w:webHidden/>
                <w:sz w:val="26"/>
                <w:szCs w:val="26"/>
                <w:rPrChange w:id="388" w:author="TRAN THI LY LY" w:date="2019-06-20T23:38:00Z">
                  <w:rPr>
                    <w:noProof/>
                    <w:webHidden/>
                  </w:rPr>
                </w:rPrChange>
              </w:rPr>
              <w:fldChar w:fldCharType="begin"/>
            </w:r>
            <w:r w:rsidRPr="009E4E78">
              <w:rPr>
                <w:rFonts w:ascii="Times New Roman" w:hAnsi="Times New Roman" w:cs="Times New Roman"/>
                <w:noProof/>
                <w:webHidden/>
                <w:sz w:val="26"/>
                <w:szCs w:val="26"/>
                <w:rPrChange w:id="389" w:author="TRAN THI LY LY" w:date="2019-06-20T23:38:00Z">
                  <w:rPr>
                    <w:noProof/>
                    <w:webHidden/>
                  </w:rPr>
                </w:rPrChange>
              </w:rPr>
              <w:instrText xml:space="preserve"> PAGEREF _Toc11966299 \h </w:instrText>
            </w:r>
            <w:r w:rsidRPr="009E4E78">
              <w:rPr>
                <w:rFonts w:ascii="Times New Roman" w:hAnsi="Times New Roman" w:cs="Times New Roman"/>
                <w:noProof/>
                <w:webHidden/>
                <w:sz w:val="26"/>
                <w:szCs w:val="26"/>
                <w:rPrChange w:id="390" w:author="TRAN THI LY LY" w:date="2019-06-20T23:38:00Z">
                  <w:rPr>
                    <w:noProof/>
                    <w:webHidden/>
                  </w:rPr>
                </w:rPrChange>
              </w:rPr>
            </w:r>
          </w:ins>
          <w:r w:rsidRPr="009E4E78">
            <w:rPr>
              <w:rFonts w:ascii="Times New Roman" w:hAnsi="Times New Roman" w:cs="Times New Roman"/>
              <w:noProof/>
              <w:webHidden/>
              <w:sz w:val="26"/>
              <w:szCs w:val="26"/>
              <w:rPrChange w:id="391" w:author="TRAN THI LY LY" w:date="2019-06-20T23:38:00Z">
                <w:rPr>
                  <w:noProof/>
                  <w:webHidden/>
                </w:rPr>
              </w:rPrChange>
            </w:rPr>
            <w:fldChar w:fldCharType="separate"/>
          </w:r>
          <w:ins w:id="392" w:author="TRAN THI LY LY" w:date="2019-06-20T23:47:00Z">
            <w:r w:rsidR="00887B15">
              <w:rPr>
                <w:rFonts w:ascii="Times New Roman" w:hAnsi="Times New Roman" w:cs="Times New Roman"/>
                <w:noProof/>
                <w:webHidden/>
                <w:sz w:val="26"/>
                <w:szCs w:val="26"/>
              </w:rPr>
              <w:t>37</w:t>
            </w:r>
          </w:ins>
          <w:ins w:id="393" w:author="TRAN THI LY LY" w:date="2019-06-20T23:37:00Z">
            <w:r w:rsidRPr="009E4E78">
              <w:rPr>
                <w:rFonts w:ascii="Times New Roman" w:hAnsi="Times New Roman" w:cs="Times New Roman"/>
                <w:noProof/>
                <w:webHidden/>
                <w:sz w:val="26"/>
                <w:szCs w:val="26"/>
                <w:rPrChange w:id="39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395" w:author="TRAN THI LY LY" w:date="2019-06-20T23:38:00Z">
                  <w:rPr>
                    <w:rStyle w:val="Siuktni"/>
                    <w:noProof/>
                  </w:rPr>
                </w:rPrChange>
              </w:rPr>
              <w:fldChar w:fldCharType="end"/>
            </w:r>
          </w:ins>
        </w:p>
        <w:p w14:paraId="465F5CA4" w14:textId="3C2E533A" w:rsidR="009E4E78" w:rsidRPr="009E4E78" w:rsidRDefault="009E4E78">
          <w:pPr>
            <w:pStyle w:val="Mucluc4"/>
            <w:tabs>
              <w:tab w:val="right" w:leader="dot" w:pos="8990"/>
            </w:tabs>
            <w:rPr>
              <w:ins w:id="396" w:author="TRAN THI LY LY" w:date="2019-06-20T23:37:00Z"/>
              <w:rFonts w:ascii="Times New Roman" w:eastAsiaTheme="minorEastAsia" w:hAnsi="Times New Roman" w:cs="Times New Roman"/>
              <w:noProof/>
              <w:sz w:val="26"/>
              <w:szCs w:val="26"/>
              <w:rPrChange w:id="397" w:author="TRAN THI LY LY" w:date="2019-06-20T23:38:00Z">
                <w:rPr>
                  <w:ins w:id="398" w:author="TRAN THI LY LY" w:date="2019-06-20T23:37:00Z"/>
                  <w:rFonts w:eastAsiaTheme="minorEastAsia"/>
                  <w:noProof/>
                </w:rPr>
              </w:rPrChange>
            </w:rPr>
          </w:pPr>
          <w:ins w:id="399" w:author="TRAN THI LY LY" w:date="2019-06-20T23:37:00Z">
            <w:r w:rsidRPr="009E4E78">
              <w:rPr>
                <w:rStyle w:val="Siuktni"/>
                <w:rFonts w:ascii="Times New Roman" w:hAnsi="Times New Roman" w:cs="Times New Roman"/>
                <w:noProof/>
                <w:sz w:val="26"/>
                <w:szCs w:val="26"/>
                <w:rPrChange w:id="40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40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402" w:author="TRAN THI LY LY" w:date="2019-06-20T23:38:00Z">
                  <w:rPr>
                    <w:noProof/>
                  </w:rPr>
                </w:rPrChange>
              </w:rPr>
              <w:instrText>HYPERLINK \l "_Toc11966300"</w:instrText>
            </w:r>
            <w:r w:rsidRPr="009E4E78">
              <w:rPr>
                <w:rStyle w:val="Siuktni"/>
                <w:rFonts w:ascii="Times New Roman" w:hAnsi="Times New Roman" w:cs="Times New Roman"/>
                <w:noProof/>
                <w:sz w:val="26"/>
                <w:szCs w:val="26"/>
                <w:rPrChange w:id="40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404" w:author="TRAN THI LY LY" w:date="2019-06-20T23:38:00Z">
                  <w:rPr>
                    <w:rStyle w:val="Siuktni"/>
                    <w:noProof/>
                  </w:rPr>
                </w:rPrChange>
              </w:rPr>
            </w:r>
            <w:r w:rsidRPr="009E4E78">
              <w:rPr>
                <w:rStyle w:val="Siuktni"/>
                <w:rFonts w:ascii="Times New Roman" w:hAnsi="Times New Roman" w:cs="Times New Roman"/>
                <w:noProof/>
                <w:sz w:val="26"/>
                <w:szCs w:val="26"/>
                <w:rPrChange w:id="40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406" w:author="TRAN THI LY LY" w:date="2019-06-20T23:38:00Z">
                  <w:rPr>
                    <w:rStyle w:val="Siuktni"/>
                    <w:rFonts w:cs="Times New Roman"/>
                    <w:noProof/>
                  </w:rPr>
                </w:rPrChange>
              </w:rPr>
              <w:t>2.1.2.3 Phân loại dựa trên loại phương pháp phân tích được thực hiện trên câu hỏi (Classification base on type of analysis done on question)</w:t>
            </w:r>
            <w:r w:rsidRPr="009E4E78">
              <w:rPr>
                <w:rFonts w:ascii="Times New Roman" w:hAnsi="Times New Roman" w:cs="Times New Roman"/>
                <w:noProof/>
                <w:webHidden/>
                <w:sz w:val="26"/>
                <w:szCs w:val="26"/>
                <w:rPrChange w:id="407" w:author="TRAN THI LY LY" w:date="2019-06-20T23:38:00Z">
                  <w:rPr>
                    <w:noProof/>
                    <w:webHidden/>
                  </w:rPr>
                </w:rPrChange>
              </w:rPr>
              <w:tab/>
            </w:r>
            <w:r w:rsidRPr="009E4E78">
              <w:rPr>
                <w:rFonts w:ascii="Times New Roman" w:hAnsi="Times New Roman" w:cs="Times New Roman"/>
                <w:noProof/>
                <w:webHidden/>
                <w:sz w:val="26"/>
                <w:szCs w:val="26"/>
                <w:rPrChange w:id="408" w:author="TRAN THI LY LY" w:date="2019-06-20T23:38:00Z">
                  <w:rPr>
                    <w:noProof/>
                    <w:webHidden/>
                  </w:rPr>
                </w:rPrChange>
              </w:rPr>
              <w:fldChar w:fldCharType="begin"/>
            </w:r>
            <w:r w:rsidRPr="009E4E78">
              <w:rPr>
                <w:rFonts w:ascii="Times New Roman" w:hAnsi="Times New Roman" w:cs="Times New Roman"/>
                <w:noProof/>
                <w:webHidden/>
                <w:sz w:val="26"/>
                <w:szCs w:val="26"/>
                <w:rPrChange w:id="409" w:author="TRAN THI LY LY" w:date="2019-06-20T23:38:00Z">
                  <w:rPr>
                    <w:noProof/>
                    <w:webHidden/>
                  </w:rPr>
                </w:rPrChange>
              </w:rPr>
              <w:instrText xml:space="preserve"> PAGEREF _Toc11966300 \h </w:instrText>
            </w:r>
            <w:r w:rsidRPr="009E4E78">
              <w:rPr>
                <w:rFonts w:ascii="Times New Roman" w:hAnsi="Times New Roman" w:cs="Times New Roman"/>
                <w:noProof/>
                <w:webHidden/>
                <w:sz w:val="26"/>
                <w:szCs w:val="26"/>
                <w:rPrChange w:id="410" w:author="TRAN THI LY LY" w:date="2019-06-20T23:38:00Z">
                  <w:rPr>
                    <w:noProof/>
                    <w:webHidden/>
                  </w:rPr>
                </w:rPrChange>
              </w:rPr>
            </w:r>
          </w:ins>
          <w:r w:rsidRPr="009E4E78">
            <w:rPr>
              <w:rFonts w:ascii="Times New Roman" w:hAnsi="Times New Roman" w:cs="Times New Roman"/>
              <w:noProof/>
              <w:webHidden/>
              <w:sz w:val="26"/>
              <w:szCs w:val="26"/>
              <w:rPrChange w:id="411" w:author="TRAN THI LY LY" w:date="2019-06-20T23:38:00Z">
                <w:rPr>
                  <w:noProof/>
                  <w:webHidden/>
                </w:rPr>
              </w:rPrChange>
            </w:rPr>
            <w:fldChar w:fldCharType="separate"/>
          </w:r>
          <w:ins w:id="412" w:author="TRAN THI LY LY" w:date="2019-06-20T23:47:00Z">
            <w:r w:rsidR="00887B15">
              <w:rPr>
                <w:rFonts w:ascii="Times New Roman" w:hAnsi="Times New Roman" w:cs="Times New Roman"/>
                <w:noProof/>
                <w:webHidden/>
                <w:sz w:val="26"/>
                <w:szCs w:val="26"/>
              </w:rPr>
              <w:t>41</w:t>
            </w:r>
          </w:ins>
          <w:ins w:id="413" w:author="TRAN THI LY LY" w:date="2019-06-20T23:37:00Z">
            <w:r w:rsidRPr="009E4E78">
              <w:rPr>
                <w:rFonts w:ascii="Times New Roman" w:hAnsi="Times New Roman" w:cs="Times New Roman"/>
                <w:noProof/>
                <w:webHidden/>
                <w:sz w:val="26"/>
                <w:szCs w:val="26"/>
                <w:rPrChange w:id="41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415" w:author="TRAN THI LY LY" w:date="2019-06-20T23:38:00Z">
                  <w:rPr>
                    <w:rStyle w:val="Siuktni"/>
                    <w:noProof/>
                  </w:rPr>
                </w:rPrChange>
              </w:rPr>
              <w:fldChar w:fldCharType="end"/>
            </w:r>
          </w:ins>
        </w:p>
        <w:p w14:paraId="5371E81B" w14:textId="01E64EB2" w:rsidR="009E4E78" w:rsidRPr="009E4E78" w:rsidRDefault="009E4E78">
          <w:pPr>
            <w:pStyle w:val="Mucluc4"/>
            <w:tabs>
              <w:tab w:val="right" w:leader="dot" w:pos="8990"/>
            </w:tabs>
            <w:rPr>
              <w:ins w:id="416" w:author="TRAN THI LY LY" w:date="2019-06-20T23:37:00Z"/>
              <w:rFonts w:ascii="Times New Roman" w:eastAsiaTheme="minorEastAsia" w:hAnsi="Times New Roman" w:cs="Times New Roman"/>
              <w:noProof/>
              <w:sz w:val="26"/>
              <w:szCs w:val="26"/>
              <w:rPrChange w:id="417" w:author="TRAN THI LY LY" w:date="2019-06-20T23:38:00Z">
                <w:rPr>
                  <w:ins w:id="418" w:author="TRAN THI LY LY" w:date="2019-06-20T23:37:00Z"/>
                  <w:rFonts w:eastAsiaTheme="minorEastAsia"/>
                  <w:noProof/>
                </w:rPr>
              </w:rPrChange>
            </w:rPr>
          </w:pPr>
          <w:ins w:id="419" w:author="TRAN THI LY LY" w:date="2019-06-20T23:37:00Z">
            <w:r w:rsidRPr="009E4E78">
              <w:rPr>
                <w:rStyle w:val="Siuktni"/>
                <w:rFonts w:ascii="Times New Roman" w:hAnsi="Times New Roman" w:cs="Times New Roman"/>
                <w:noProof/>
                <w:sz w:val="26"/>
                <w:szCs w:val="26"/>
                <w:rPrChange w:id="42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42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422" w:author="TRAN THI LY LY" w:date="2019-06-20T23:38:00Z">
                  <w:rPr>
                    <w:noProof/>
                  </w:rPr>
                </w:rPrChange>
              </w:rPr>
              <w:instrText>HYPERLINK \l "_Toc11966301"</w:instrText>
            </w:r>
            <w:r w:rsidRPr="009E4E78">
              <w:rPr>
                <w:rStyle w:val="Siuktni"/>
                <w:rFonts w:ascii="Times New Roman" w:hAnsi="Times New Roman" w:cs="Times New Roman"/>
                <w:noProof/>
                <w:sz w:val="26"/>
                <w:szCs w:val="26"/>
                <w:rPrChange w:id="42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424" w:author="TRAN THI LY LY" w:date="2019-06-20T23:38:00Z">
                  <w:rPr>
                    <w:rStyle w:val="Siuktni"/>
                    <w:noProof/>
                  </w:rPr>
                </w:rPrChange>
              </w:rPr>
            </w:r>
            <w:r w:rsidRPr="009E4E78">
              <w:rPr>
                <w:rStyle w:val="Siuktni"/>
                <w:rFonts w:ascii="Times New Roman" w:hAnsi="Times New Roman" w:cs="Times New Roman"/>
                <w:noProof/>
                <w:sz w:val="26"/>
                <w:szCs w:val="26"/>
                <w:rPrChange w:id="42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426" w:author="TRAN THI LY LY" w:date="2019-06-20T23:38:00Z">
                  <w:rPr>
                    <w:rStyle w:val="Siuktni"/>
                    <w:rFonts w:cs="Times New Roman"/>
                    <w:noProof/>
                  </w:rPr>
                </w:rPrChange>
              </w:rPr>
              <w:t>2.1.2.4 Phân loại dựa trên loại dữ liệu nguồn (Classification based on types of data sources)</w:t>
            </w:r>
            <w:r w:rsidRPr="009E4E78">
              <w:rPr>
                <w:rFonts w:ascii="Times New Roman" w:hAnsi="Times New Roman" w:cs="Times New Roman"/>
                <w:noProof/>
                <w:webHidden/>
                <w:sz w:val="26"/>
                <w:szCs w:val="26"/>
                <w:rPrChange w:id="427" w:author="TRAN THI LY LY" w:date="2019-06-20T23:38:00Z">
                  <w:rPr>
                    <w:noProof/>
                    <w:webHidden/>
                  </w:rPr>
                </w:rPrChange>
              </w:rPr>
              <w:tab/>
            </w:r>
            <w:r w:rsidRPr="009E4E78">
              <w:rPr>
                <w:rFonts w:ascii="Times New Roman" w:hAnsi="Times New Roman" w:cs="Times New Roman"/>
                <w:noProof/>
                <w:webHidden/>
                <w:sz w:val="26"/>
                <w:szCs w:val="26"/>
                <w:rPrChange w:id="428" w:author="TRAN THI LY LY" w:date="2019-06-20T23:38:00Z">
                  <w:rPr>
                    <w:noProof/>
                    <w:webHidden/>
                  </w:rPr>
                </w:rPrChange>
              </w:rPr>
              <w:fldChar w:fldCharType="begin"/>
            </w:r>
            <w:r w:rsidRPr="009E4E78">
              <w:rPr>
                <w:rFonts w:ascii="Times New Roman" w:hAnsi="Times New Roman" w:cs="Times New Roman"/>
                <w:noProof/>
                <w:webHidden/>
                <w:sz w:val="26"/>
                <w:szCs w:val="26"/>
                <w:rPrChange w:id="429" w:author="TRAN THI LY LY" w:date="2019-06-20T23:38:00Z">
                  <w:rPr>
                    <w:noProof/>
                    <w:webHidden/>
                  </w:rPr>
                </w:rPrChange>
              </w:rPr>
              <w:instrText xml:space="preserve"> PAGEREF _Toc11966301 \h </w:instrText>
            </w:r>
            <w:r w:rsidRPr="009E4E78">
              <w:rPr>
                <w:rFonts w:ascii="Times New Roman" w:hAnsi="Times New Roman" w:cs="Times New Roman"/>
                <w:noProof/>
                <w:webHidden/>
                <w:sz w:val="26"/>
                <w:szCs w:val="26"/>
                <w:rPrChange w:id="430" w:author="TRAN THI LY LY" w:date="2019-06-20T23:38:00Z">
                  <w:rPr>
                    <w:noProof/>
                    <w:webHidden/>
                  </w:rPr>
                </w:rPrChange>
              </w:rPr>
            </w:r>
          </w:ins>
          <w:r w:rsidRPr="009E4E78">
            <w:rPr>
              <w:rFonts w:ascii="Times New Roman" w:hAnsi="Times New Roman" w:cs="Times New Roman"/>
              <w:noProof/>
              <w:webHidden/>
              <w:sz w:val="26"/>
              <w:szCs w:val="26"/>
              <w:rPrChange w:id="431" w:author="TRAN THI LY LY" w:date="2019-06-20T23:38:00Z">
                <w:rPr>
                  <w:noProof/>
                  <w:webHidden/>
                </w:rPr>
              </w:rPrChange>
            </w:rPr>
            <w:fldChar w:fldCharType="separate"/>
          </w:r>
          <w:ins w:id="432" w:author="TRAN THI LY LY" w:date="2019-06-20T23:47:00Z">
            <w:r w:rsidR="00887B15">
              <w:rPr>
                <w:rFonts w:ascii="Times New Roman" w:hAnsi="Times New Roman" w:cs="Times New Roman"/>
                <w:noProof/>
                <w:webHidden/>
                <w:sz w:val="26"/>
                <w:szCs w:val="26"/>
              </w:rPr>
              <w:t>45</w:t>
            </w:r>
          </w:ins>
          <w:ins w:id="433" w:author="TRAN THI LY LY" w:date="2019-06-20T23:37:00Z">
            <w:r w:rsidRPr="009E4E78">
              <w:rPr>
                <w:rFonts w:ascii="Times New Roman" w:hAnsi="Times New Roman" w:cs="Times New Roman"/>
                <w:noProof/>
                <w:webHidden/>
                <w:sz w:val="26"/>
                <w:szCs w:val="26"/>
                <w:rPrChange w:id="434"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435" w:author="TRAN THI LY LY" w:date="2019-06-20T23:38:00Z">
                  <w:rPr>
                    <w:rStyle w:val="Siuktni"/>
                    <w:noProof/>
                  </w:rPr>
                </w:rPrChange>
              </w:rPr>
              <w:fldChar w:fldCharType="end"/>
            </w:r>
          </w:ins>
        </w:p>
        <w:p w14:paraId="53E22D32" w14:textId="083A328F" w:rsidR="009E4E78" w:rsidRPr="009E4E78" w:rsidRDefault="009E4E78">
          <w:pPr>
            <w:pStyle w:val="Mucluc4"/>
            <w:tabs>
              <w:tab w:val="left" w:pos="1540"/>
              <w:tab w:val="right" w:leader="dot" w:pos="8990"/>
            </w:tabs>
            <w:rPr>
              <w:ins w:id="436" w:author="TRAN THI LY LY" w:date="2019-06-20T23:37:00Z"/>
              <w:rFonts w:ascii="Times New Roman" w:eastAsiaTheme="minorEastAsia" w:hAnsi="Times New Roman" w:cs="Times New Roman"/>
              <w:noProof/>
              <w:sz w:val="26"/>
              <w:szCs w:val="26"/>
              <w:rPrChange w:id="437" w:author="TRAN THI LY LY" w:date="2019-06-20T23:38:00Z">
                <w:rPr>
                  <w:ins w:id="438" w:author="TRAN THI LY LY" w:date="2019-06-20T23:37:00Z"/>
                  <w:rFonts w:eastAsiaTheme="minorEastAsia"/>
                  <w:noProof/>
                </w:rPr>
              </w:rPrChange>
            </w:rPr>
          </w:pPr>
          <w:ins w:id="439" w:author="TRAN THI LY LY" w:date="2019-06-20T23:37:00Z">
            <w:r w:rsidRPr="009E4E78">
              <w:rPr>
                <w:rStyle w:val="Siuktni"/>
                <w:rFonts w:ascii="Times New Roman" w:hAnsi="Times New Roman" w:cs="Times New Roman"/>
                <w:noProof/>
                <w:sz w:val="26"/>
                <w:szCs w:val="26"/>
                <w:rPrChange w:id="440"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441"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442" w:author="TRAN THI LY LY" w:date="2019-06-20T23:38:00Z">
                  <w:rPr>
                    <w:noProof/>
                  </w:rPr>
                </w:rPrChange>
              </w:rPr>
              <w:instrText>HYPERLINK \l "_Toc11966302"</w:instrText>
            </w:r>
            <w:r w:rsidRPr="009E4E78">
              <w:rPr>
                <w:rStyle w:val="Siuktni"/>
                <w:rFonts w:ascii="Times New Roman" w:hAnsi="Times New Roman" w:cs="Times New Roman"/>
                <w:noProof/>
                <w:sz w:val="26"/>
                <w:szCs w:val="26"/>
                <w:rPrChange w:id="443"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444" w:author="TRAN THI LY LY" w:date="2019-06-20T23:38:00Z">
                  <w:rPr>
                    <w:rStyle w:val="Siuktni"/>
                    <w:noProof/>
                  </w:rPr>
                </w:rPrChange>
              </w:rPr>
            </w:r>
            <w:r w:rsidRPr="009E4E78">
              <w:rPr>
                <w:rStyle w:val="Siuktni"/>
                <w:rFonts w:ascii="Times New Roman" w:hAnsi="Times New Roman" w:cs="Times New Roman"/>
                <w:noProof/>
                <w:sz w:val="26"/>
                <w:szCs w:val="26"/>
                <w:rPrChange w:id="445"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446" w:author="TRAN THI LY LY" w:date="2019-06-20T23:38:00Z">
                  <w:rPr>
                    <w:rStyle w:val="Siuktni"/>
                    <w:rFonts w:cs="Times New Roman"/>
                    <w:noProof/>
                  </w:rPr>
                </w:rPrChange>
              </w:rPr>
              <w:t>2.1.2.5</w:t>
            </w:r>
            <w:r w:rsidRPr="009E4E78">
              <w:rPr>
                <w:rFonts w:ascii="Times New Roman" w:eastAsiaTheme="minorEastAsia" w:hAnsi="Times New Roman" w:cs="Times New Roman"/>
                <w:noProof/>
                <w:sz w:val="26"/>
                <w:szCs w:val="26"/>
                <w:rPrChange w:id="447"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448" w:author="TRAN THI LY LY" w:date="2019-06-20T23:38:00Z">
                  <w:rPr>
                    <w:rStyle w:val="Siuktni"/>
                    <w:rFonts w:cs="Times New Roman"/>
                    <w:noProof/>
                  </w:rPr>
                </w:rPrChange>
              </w:rPr>
              <w:t>Phân loại dựa trên kĩ thuật được dùng trong QAS (Techniques used in QAS)</w:t>
            </w:r>
            <w:r w:rsidRPr="009E4E78">
              <w:rPr>
                <w:rFonts w:ascii="Times New Roman" w:hAnsi="Times New Roman" w:cs="Times New Roman"/>
                <w:noProof/>
                <w:webHidden/>
                <w:sz w:val="26"/>
                <w:szCs w:val="26"/>
                <w:rPrChange w:id="449" w:author="TRAN THI LY LY" w:date="2019-06-20T23:38:00Z">
                  <w:rPr>
                    <w:noProof/>
                    <w:webHidden/>
                  </w:rPr>
                </w:rPrChange>
              </w:rPr>
              <w:tab/>
            </w:r>
            <w:r w:rsidRPr="009E4E78">
              <w:rPr>
                <w:rFonts w:ascii="Times New Roman" w:hAnsi="Times New Roman" w:cs="Times New Roman"/>
                <w:noProof/>
                <w:webHidden/>
                <w:sz w:val="26"/>
                <w:szCs w:val="26"/>
                <w:rPrChange w:id="450" w:author="TRAN THI LY LY" w:date="2019-06-20T23:38:00Z">
                  <w:rPr>
                    <w:noProof/>
                    <w:webHidden/>
                  </w:rPr>
                </w:rPrChange>
              </w:rPr>
              <w:fldChar w:fldCharType="begin"/>
            </w:r>
            <w:r w:rsidRPr="009E4E78">
              <w:rPr>
                <w:rFonts w:ascii="Times New Roman" w:hAnsi="Times New Roman" w:cs="Times New Roman"/>
                <w:noProof/>
                <w:webHidden/>
                <w:sz w:val="26"/>
                <w:szCs w:val="26"/>
                <w:rPrChange w:id="451" w:author="TRAN THI LY LY" w:date="2019-06-20T23:38:00Z">
                  <w:rPr>
                    <w:noProof/>
                    <w:webHidden/>
                  </w:rPr>
                </w:rPrChange>
              </w:rPr>
              <w:instrText xml:space="preserve"> PAGEREF _Toc11966302 \h </w:instrText>
            </w:r>
            <w:r w:rsidRPr="009E4E78">
              <w:rPr>
                <w:rFonts w:ascii="Times New Roman" w:hAnsi="Times New Roman" w:cs="Times New Roman"/>
                <w:noProof/>
                <w:webHidden/>
                <w:sz w:val="26"/>
                <w:szCs w:val="26"/>
                <w:rPrChange w:id="452" w:author="TRAN THI LY LY" w:date="2019-06-20T23:38:00Z">
                  <w:rPr>
                    <w:noProof/>
                    <w:webHidden/>
                  </w:rPr>
                </w:rPrChange>
              </w:rPr>
            </w:r>
          </w:ins>
          <w:r w:rsidRPr="009E4E78">
            <w:rPr>
              <w:rFonts w:ascii="Times New Roman" w:hAnsi="Times New Roman" w:cs="Times New Roman"/>
              <w:noProof/>
              <w:webHidden/>
              <w:sz w:val="26"/>
              <w:szCs w:val="26"/>
              <w:rPrChange w:id="453" w:author="TRAN THI LY LY" w:date="2019-06-20T23:38:00Z">
                <w:rPr>
                  <w:noProof/>
                  <w:webHidden/>
                </w:rPr>
              </w:rPrChange>
            </w:rPr>
            <w:fldChar w:fldCharType="separate"/>
          </w:r>
          <w:ins w:id="454" w:author="TRAN THI LY LY" w:date="2019-06-20T23:47:00Z">
            <w:r w:rsidR="00887B15">
              <w:rPr>
                <w:rFonts w:ascii="Times New Roman" w:hAnsi="Times New Roman" w:cs="Times New Roman"/>
                <w:noProof/>
                <w:webHidden/>
                <w:sz w:val="26"/>
                <w:szCs w:val="26"/>
              </w:rPr>
              <w:t>47</w:t>
            </w:r>
          </w:ins>
          <w:ins w:id="455" w:author="TRAN THI LY LY" w:date="2019-06-20T23:37:00Z">
            <w:r w:rsidRPr="009E4E78">
              <w:rPr>
                <w:rFonts w:ascii="Times New Roman" w:hAnsi="Times New Roman" w:cs="Times New Roman"/>
                <w:noProof/>
                <w:webHidden/>
                <w:sz w:val="26"/>
                <w:szCs w:val="26"/>
                <w:rPrChange w:id="456"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457" w:author="TRAN THI LY LY" w:date="2019-06-20T23:38:00Z">
                  <w:rPr>
                    <w:rStyle w:val="Siuktni"/>
                    <w:noProof/>
                  </w:rPr>
                </w:rPrChange>
              </w:rPr>
              <w:fldChar w:fldCharType="end"/>
            </w:r>
          </w:ins>
        </w:p>
        <w:p w14:paraId="26ECCBC1" w14:textId="40A5B60C" w:rsidR="009E4E78" w:rsidRPr="009E4E78" w:rsidRDefault="009E4E78">
          <w:pPr>
            <w:pStyle w:val="Mucluc4"/>
            <w:tabs>
              <w:tab w:val="left" w:pos="1540"/>
              <w:tab w:val="right" w:leader="dot" w:pos="8990"/>
            </w:tabs>
            <w:rPr>
              <w:ins w:id="458" w:author="TRAN THI LY LY" w:date="2019-06-20T23:37:00Z"/>
              <w:rFonts w:ascii="Times New Roman" w:eastAsiaTheme="minorEastAsia" w:hAnsi="Times New Roman" w:cs="Times New Roman"/>
              <w:noProof/>
              <w:sz w:val="26"/>
              <w:szCs w:val="26"/>
              <w:rPrChange w:id="459" w:author="TRAN THI LY LY" w:date="2019-06-20T23:38:00Z">
                <w:rPr>
                  <w:ins w:id="460" w:author="TRAN THI LY LY" w:date="2019-06-20T23:37:00Z"/>
                  <w:rFonts w:eastAsiaTheme="minorEastAsia"/>
                  <w:noProof/>
                </w:rPr>
              </w:rPrChange>
            </w:rPr>
          </w:pPr>
          <w:ins w:id="461" w:author="TRAN THI LY LY" w:date="2019-06-20T23:37:00Z">
            <w:r w:rsidRPr="009E4E78">
              <w:rPr>
                <w:rStyle w:val="Siuktni"/>
                <w:rFonts w:ascii="Times New Roman" w:hAnsi="Times New Roman" w:cs="Times New Roman"/>
                <w:noProof/>
                <w:sz w:val="26"/>
                <w:szCs w:val="26"/>
                <w:rPrChange w:id="462" w:author="TRAN THI LY LY" w:date="2019-06-20T23:38:00Z">
                  <w:rPr>
                    <w:rStyle w:val="Siuktni"/>
                    <w:noProof/>
                  </w:rPr>
                </w:rPrChange>
              </w:rPr>
              <w:lastRenderedPageBreak/>
              <w:fldChar w:fldCharType="begin"/>
            </w:r>
            <w:r w:rsidRPr="009E4E78">
              <w:rPr>
                <w:rStyle w:val="Siuktni"/>
                <w:rFonts w:ascii="Times New Roman" w:hAnsi="Times New Roman" w:cs="Times New Roman"/>
                <w:noProof/>
                <w:sz w:val="26"/>
                <w:szCs w:val="26"/>
                <w:rPrChange w:id="463"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464" w:author="TRAN THI LY LY" w:date="2019-06-20T23:38:00Z">
                  <w:rPr>
                    <w:noProof/>
                  </w:rPr>
                </w:rPrChange>
              </w:rPr>
              <w:instrText>HYPERLINK \l "_Toc11966303"</w:instrText>
            </w:r>
            <w:r w:rsidRPr="009E4E78">
              <w:rPr>
                <w:rStyle w:val="Siuktni"/>
                <w:rFonts w:ascii="Times New Roman" w:hAnsi="Times New Roman" w:cs="Times New Roman"/>
                <w:noProof/>
                <w:sz w:val="26"/>
                <w:szCs w:val="26"/>
                <w:rPrChange w:id="465"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466" w:author="TRAN THI LY LY" w:date="2019-06-20T23:38:00Z">
                  <w:rPr>
                    <w:rStyle w:val="Siuktni"/>
                    <w:noProof/>
                  </w:rPr>
                </w:rPrChange>
              </w:rPr>
            </w:r>
            <w:r w:rsidRPr="009E4E78">
              <w:rPr>
                <w:rStyle w:val="Siuktni"/>
                <w:rFonts w:ascii="Times New Roman" w:hAnsi="Times New Roman" w:cs="Times New Roman"/>
                <w:noProof/>
                <w:sz w:val="26"/>
                <w:szCs w:val="26"/>
                <w:rPrChange w:id="467"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468" w:author="TRAN THI LY LY" w:date="2019-06-20T23:38:00Z">
                  <w:rPr>
                    <w:rStyle w:val="Siuktni"/>
                    <w:rFonts w:cs="Times New Roman"/>
                    <w:noProof/>
                  </w:rPr>
                </w:rPrChange>
              </w:rPr>
              <w:t>2.1.2.6</w:t>
            </w:r>
            <w:r w:rsidRPr="009E4E78">
              <w:rPr>
                <w:rFonts w:ascii="Times New Roman" w:eastAsiaTheme="minorEastAsia" w:hAnsi="Times New Roman" w:cs="Times New Roman"/>
                <w:noProof/>
                <w:sz w:val="26"/>
                <w:szCs w:val="26"/>
                <w:rPrChange w:id="469" w:author="TRAN THI LY LY" w:date="2019-06-20T23:38:00Z">
                  <w:rPr>
                    <w:rFonts w:eastAsiaTheme="minorEastAsia"/>
                    <w:noProof/>
                  </w:rPr>
                </w:rPrChange>
              </w:rPr>
              <w:tab/>
            </w:r>
            <w:r w:rsidRPr="009E4E78">
              <w:rPr>
                <w:rStyle w:val="Siuktni"/>
                <w:rFonts w:ascii="Times New Roman" w:hAnsi="Times New Roman" w:cs="Times New Roman"/>
                <w:noProof/>
                <w:sz w:val="26"/>
                <w:szCs w:val="26"/>
                <w:rPrChange w:id="470" w:author="TRAN THI LY LY" w:date="2019-06-20T23:38:00Z">
                  <w:rPr>
                    <w:rStyle w:val="Siuktni"/>
                    <w:rFonts w:cs="Times New Roman"/>
                    <w:noProof/>
                  </w:rPr>
                </w:rPrChange>
              </w:rPr>
              <w:t>Phân loại dựa trên những dạng câu trả lời được tạo bởi QAS (Classification based on forms of answer generated by QAS)</w:t>
            </w:r>
            <w:r w:rsidRPr="009E4E78">
              <w:rPr>
                <w:rFonts w:ascii="Times New Roman" w:hAnsi="Times New Roman" w:cs="Times New Roman"/>
                <w:noProof/>
                <w:webHidden/>
                <w:sz w:val="26"/>
                <w:szCs w:val="26"/>
                <w:rPrChange w:id="471" w:author="TRAN THI LY LY" w:date="2019-06-20T23:38:00Z">
                  <w:rPr>
                    <w:noProof/>
                    <w:webHidden/>
                  </w:rPr>
                </w:rPrChange>
              </w:rPr>
              <w:tab/>
            </w:r>
            <w:r w:rsidRPr="009E4E78">
              <w:rPr>
                <w:rFonts w:ascii="Times New Roman" w:hAnsi="Times New Roman" w:cs="Times New Roman"/>
                <w:noProof/>
                <w:webHidden/>
                <w:sz w:val="26"/>
                <w:szCs w:val="26"/>
                <w:rPrChange w:id="472" w:author="TRAN THI LY LY" w:date="2019-06-20T23:38:00Z">
                  <w:rPr>
                    <w:noProof/>
                    <w:webHidden/>
                  </w:rPr>
                </w:rPrChange>
              </w:rPr>
              <w:fldChar w:fldCharType="begin"/>
            </w:r>
            <w:r w:rsidRPr="009E4E78">
              <w:rPr>
                <w:rFonts w:ascii="Times New Roman" w:hAnsi="Times New Roman" w:cs="Times New Roman"/>
                <w:noProof/>
                <w:webHidden/>
                <w:sz w:val="26"/>
                <w:szCs w:val="26"/>
                <w:rPrChange w:id="473" w:author="TRAN THI LY LY" w:date="2019-06-20T23:38:00Z">
                  <w:rPr>
                    <w:noProof/>
                    <w:webHidden/>
                  </w:rPr>
                </w:rPrChange>
              </w:rPr>
              <w:instrText xml:space="preserve"> PAGEREF _Toc11966303 \h </w:instrText>
            </w:r>
            <w:r w:rsidRPr="009E4E78">
              <w:rPr>
                <w:rFonts w:ascii="Times New Roman" w:hAnsi="Times New Roman" w:cs="Times New Roman"/>
                <w:noProof/>
                <w:webHidden/>
                <w:sz w:val="26"/>
                <w:szCs w:val="26"/>
                <w:rPrChange w:id="474" w:author="TRAN THI LY LY" w:date="2019-06-20T23:38:00Z">
                  <w:rPr>
                    <w:noProof/>
                    <w:webHidden/>
                  </w:rPr>
                </w:rPrChange>
              </w:rPr>
            </w:r>
          </w:ins>
          <w:r w:rsidRPr="009E4E78">
            <w:rPr>
              <w:rFonts w:ascii="Times New Roman" w:hAnsi="Times New Roman" w:cs="Times New Roman"/>
              <w:noProof/>
              <w:webHidden/>
              <w:sz w:val="26"/>
              <w:szCs w:val="26"/>
              <w:rPrChange w:id="475" w:author="TRAN THI LY LY" w:date="2019-06-20T23:38:00Z">
                <w:rPr>
                  <w:noProof/>
                  <w:webHidden/>
                </w:rPr>
              </w:rPrChange>
            </w:rPr>
            <w:fldChar w:fldCharType="separate"/>
          </w:r>
          <w:ins w:id="476" w:author="TRAN THI LY LY" w:date="2019-06-20T23:47:00Z">
            <w:r w:rsidR="00887B15">
              <w:rPr>
                <w:rFonts w:ascii="Times New Roman" w:hAnsi="Times New Roman" w:cs="Times New Roman"/>
                <w:noProof/>
                <w:webHidden/>
                <w:sz w:val="26"/>
                <w:szCs w:val="26"/>
              </w:rPr>
              <w:t>49</w:t>
            </w:r>
          </w:ins>
          <w:ins w:id="477" w:author="TRAN THI LY LY" w:date="2019-06-20T23:37:00Z">
            <w:r w:rsidRPr="009E4E78">
              <w:rPr>
                <w:rFonts w:ascii="Times New Roman" w:hAnsi="Times New Roman" w:cs="Times New Roman"/>
                <w:noProof/>
                <w:webHidden/>
                <w:sz w:val="26"/>
                <w:szCs w:val="26"/>
                <w:rPrChange w:id="47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479" w:author="TRAN THI LY LY" w:date="2019-06-20T23:38:00Z">
                  <w:rPr>
                    <w:rStyle w:val="Siuktni"/>
                    <w:noProof/>
                  </w:rPr>
                </w:rPrChange>
              </w:rPr>
              <w:fldChar w:fldCharType="end"/>
            </w:r>
          </w:ins>
        </w:p>
        <w:p w14:paraId="655176DD" w14:textId="000EA3FF" w:rsidR="009E4E78" w:rsidRPr="009E4E78" w:rsidRDefault="009E4E78">
          <w:pPr>
            <w:pStyle w:val="Mucluc2"/>
            <w:tabs>
              <w:tab w:val="right" w:leader="dot" w:pos="8990"/>
            </w:tabs>
            <w:rPr>
              <w:ins w:id="480" w:author="TRAN THI LY LY" w:date="2019-06-20T23:37:00Z"/>
              <w:rFonts w:ascii="Times New Roman" w:eastAsiaTheme="minorEastAsia" w:hAnsi="Times New Roman" w:cs="Times New Roman"/>
              <w:noProof/>
              <w:sz w:val="26"/>
              <w:szCs w:val="26"/>
              <w:rPrChange w:id="481" w:author="TRAN THI LY LY" w:date="2019-06-20T23:38:00Z">
                <w:rPr>
                  <w:ins w:id="482" w:author="TRAN THI LY LY" w:date="2019-06-20T23:37:00Z"/>
                  <w:rFonts w:eastAsiaTheme="minorEastAsia"/>
                  <w:noProof/>
                </w:rPr>
              </w:rPrChange>
            </w:rPr>
          </w:pPr>
          <w:ins w:id="483" w:author="TRAN THI LY LY" w:date="2019-06-20T23:37:00Z">
            <w:r w:rsidRPr="009E4E78">
              <w:rPr>
                <w:rStyle w:val="Siuktni"/>
                <w:rFonts w:ascii="Times New Roman" w:hAnsi="Times New Roman" w:cs="Times New Roman"/>
                <w:noProof/>
                <w:sz w:val="26"/>
                <w:szCs w:val="26"/>
                <w:rPrChange w:id="48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48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486" w:author="TRAN THI LY LY" w:date="2019-06-20T23:38:00Z">
                  <w:rPr>
                    <w:noProof/>
                  </w:rPr>
                </w:rPrChange>
              </w:rPr>
              <w:instrText>HYPERLINK \l "_Toc11966304"</w:instrText>
            </w:r>
            <w:r w:rsidRPr="009E4E78">
              <w:rPr>
                <w:rStyle w:val="Siuktni"/>
                <w:rFonts w:ascii="Times New Roman" w:hAnsi="Times New Roman" w:cs="Times New Roman"/>
                <w:noProof/>
                <w:sz w:val="26"/>
                <w:szCs w:val="26"/>
                <w:rPrChange w:id="48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488" w:author="TRAN THI LY LY" w:date="2019-06-20T23:38:00Z">
                  <w:rPr>
                    <w:rStyle w:val="Siuktni"/>
                    <w:noProof/>
                  </w:rPr>
                </w:rPrChange>
              </w:rPr>
            </w:r>
            <w:r w:rsidRPr="009E4E78">
              <w:rPr>
                <w:rStyle w:val="Siuktni"/>
                <w:rFonts w:ascii="Times New Roman" w:hAnsi="Times New Roman" w:cs="Times New Roman"/>
                <w:noProof/>
                <w:sz w:val="26"/>
                <w:szCs w:val="26"/>
                <w:rPrChange w:id="48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490" w:author="TRAN THI LY LY" w:date="2019-06-20T23:38:00Z">
                  <w:rPr>
                    <w:rStyle w:val="Siuktni"/>
                    <w:noProof/>
                  </w:rPr>
                </w:rPrChange>
              </w:rPr>
              <w:t>2.2 Chatbot</w:t>
            </w:r>
            <w:r w:rsidRPr="009E4E78">
              <w:rPr>
                <w:rFonts w:ascii="Times New Roman" w:hAnsi="Times New Roman" w:cs="Times New Roman"/>
                <w:noProof/>
                <w:webHidden/>
                <w:sz w:val="26"/>
                <w:szCs w:val="26"/>
                <w:rPrChange w:id="491" w:author="TRAN THI LY LY" w:date="2019-06-20T23:38:00Z">
                  <w:rPr>
                    <w:noProof/>
                    <w:webHidden/>
                  </w:rPr>
                </w:rPrChange>
              </w:rPr>
              <w:tab/>
            </w:r>
            <w:r w:rsidRPr="009E4E78">
              <w:rPr>
                <w:rFonts w:ascii="Times New Roman" w:hAnsi="Times New Roman" w:cs="Times New Roman"/>
                <w:noProof/>
                <w:webHidden/>
                <w:sz w:val="26"/>
                <w:szCs w:val="26"/>
                <w:rPrChange w:id="492" w:author="TRAN THI LY LY" w:date="2019-06-20T23:38:00Z">
                  <w:rPr>
                    <w:noProof/>
                    <w:webHidden/>
                  </w:rPr>
                </w:rPrChange>
              </w:rPr>
              <w:fldChar w:fldCharType="begin"/>
            </w:r>
            <w:r w:rsidRPr="009E4E78">
              <w:rPr>
                <w:rFonts w:ascii="Times New Roman" w:hAnsi="Times New Roman" w:cs="Times New Roman"/>
                <w:noProof/>
                <w:webHidden/>
                <w:sz w:val="26"/>
                <w:szCs w:val="26"/>
                <w:rPrChange w:id="493" w:author="TRAN THI LY LY" w:date="2019-06-20T23:38:00Z">
                  <w:rPr>
                    <w:noProof/>
                    <w:webHidden/>
                  </w:rPr>
                </w:rPrChange>
              </w:rPr>
              <w:instrText xml:space="preserve"> PAGEREF _Toc11966304 \h </w:instrText>
            </w:r>
            <w:r w:rsidRPr="009E4E78">
              <w:rPr>
                <w:rFonts w:ascii="Times New Roman" w:hAnsi="Times New Roman" w:cs="Times New Roman"/>
                <w:noProof/>
                <w:webHidden/>
                <w:sz w:val="26"/>
                <w:szCs w:val="26"/>
                <w:rPrChange w:id="494" w:author="TRAN THI LY LY" w:date="2019-06-20T23:38:00Z">
                  <w:rPr>
                    <w:noProof/>
                    <w:webHidden/>
                  </w:rPr>
                </w:rPrChange>
              </w:rPr>
            </w:r>
          </w:ins>
          <w:r w:rsidRPr="009E4E78">
            <w:rPr>
              <w:rFonts w:ascii="Times New Roman" w:hAnsi="Times New Roman" w:cs="Times New Roman"/>
              <w:noProof/>
              <w:webHidden/>
              <w:sz w:val="26"/>
              <w:szCs w:val="26"/>
              <w:rPrChange w:id="495" w:author="TRAN THI LY LY" w:date="2019-06-20T23:38:00Z">
                <w:rPr>
                  <w:noProof/>
                  <w:webHidden/>
                </w:rPr>
              </w:rPrChange>
            </w:rPr>
            <w:fldChar w:fldCharType="separate"/>
          </w:r>
          <w:ins w:id="496" w:author="TRAN THI LY LY" w:date="2019-06-20T23:47:00Z">
            <w:r w:rsidR="00887B15">
              <w:rPr>
                <w:rFonts w:ascii="Times New Roman" w:hAnsi="Times New Roman" w:cs="Times New Roman"/>
                <w:noProof/>
                <w:webHidden/>
                <w:sz w:val="26"/>
                <w:szCs w:val="26"/>
              </w:rPr>
              <w:t>50</w:t>
            </w:r>
          </w:ins>
          <w:ins w:id="497" w:author="TRAN THI LY LY" w:date="2019-06-20T23:37:00Z">
            <w:r w:rsidRPr="009E4E78">
              <w:rPr>
                <w:rFonts w:ascii="Times New Roman" w:hAnsi="Times New Roman" w:cs="Times New Roman"/>
                <w:noProof/>
                <w:webHidden/>
                <w:sz w:val="26"/>
                <w:szCs w:val="26"/>
                <w:rPrChange w:id="49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499" w:author="TRAN THI LY LY" w:date="2019-06-20T23:38:00Z">
                  <w:rPr>
                    <w:rStyle w:val="Siuktni"/>
                    <w:noProof/>
                  </w:rPr>
                </w:rPrChange>
              </w:rPr>
              <w:fldChar w:fldCharType="end"/>
            </w:r>
          </w:ins>
        </w:p>
        <w:p w14:paraId="0149EEA1" w14:textId="0129F256" w:rsidR="009E4E78" w:rsidRPr="009E4E78" w:rsidRDefault="009E4E78">
          <w:pPr>
            <w:pStyle w:val="Mucluc2"/>
            <w:tabs>
              <w:tab w:val="right" w:leader="dot" w:pos="8990"/>
            </w:tabs>
            <w:rPr>
              <w:ins w:id="500" w:author="TRAN THI LY LY" w:date="2019-06-20T23:37:00Z"/>
              <w:rFonts w:ascii="Times New Roman" w:eastAsiaTheme="minorEastAsia" w:hAnsi="Times New Roman" w:cs="Times New Roman"/>
              <w:noProof/>
              <w:sz w:val="26"/>
              <w:szCs w:val="26"/>
              <w:rPrChange w:id="501" w:author="TRAN THI LY LY" w:date="2019-06-20T23:38:00Z">
                <w:rPr>
                  <w:ins w:id="502" w:author="TRAN THI LY LY" w:date="2019-06-20T23:37:00Z"/>
                  <w:rFonts w:eastAsiaTheme="minorEastAsia"/>
                  <w:noProof/>
                </w:rPr>
              </w:rPrChange>
            </w:rPr>
          </w:pPr>
          <w:ins w:id="503" w:author="TRAN THI LY LY" w:date="2019-06-20T23:37:00Z">
            <w:r w:rsidRPr="009E4E78">
              <w:rPr>
                <w:rStyle w:val="Siuktni"/>
                <w:rFonts w:ascii="Times New Roman" w:hAnsi="Times New Roman" w:cs="Times New Roman"/>
                <w:noProof/>
                <w:sz w:val="26"/>
                <w:szCs w:val="26"/>
                <w:rPrChange w:id="50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50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506" w:author="TRAN THI LY LY" w:date="2019-06-20T23:38:00Z">
                  <w:rPr>
                    <w:noProof/>
                  </w:rPr>
                </w:rPrChange>
              </w:rPr>
              <w:instrText>HYPERLINK \l "_Toc11966305"</w:instrText>
            </w:r>
            <w:r w:rsidRPr="009E4E78">
              <w:rPr>
                <w:rStyle w:val="Siuktni"/>
                <w:rFonts w:ascii="Times New Roman" w:hAnsi="Times New Roman" w:cs="Times New Roman"/>
                <w:noProof/>
                <w:sz w:val="26"/>
                <w:szCs w:val="26"/>
                <w:rPrChange w:id="50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508" w:author="TRAN THI LY LY" w:date="2019-06-20T23:38:00Z">
                  <w:rPr>
                    <w:rStyle w:val="Siuktni"/>
                    <w:noProof/>
                  </w:rPr>
                </w:rPrChange>
              </w:rPr>
            </w:r>
            <w:r w:rsidRPr="009E4E78">
              <w:rPr>
                <w:rStyle w:val="Siuktni"/>
                <w:rFonts w:ascii="Times New Roman" w:hAnsi="Times New Roman" w:cs="Times New Roman"/>
                <w:noProof/>
                <w:sz w:val="26"/>
                <w:szCs w:val="26"/>
                <w:rPrChange w:id="50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510" w:author="TRAN THI LY LY" w:date="2019-06-20T23:38:00Z">
                  <w:rPr>
                    <w:rStyle w:val="Siuktni"/>
                    <w:noProof/>
                  </w:rPr>
                </w:rPrChange>
              </w:rPr>
              <w:t>2.3 Kết chương</w:t>
            </w:r>
            <w:r w:rsidRPr="009E4E78">
              <w:rPr>
                <w:rFonts w:ascii="Times New Roman" w:hAnsi="Times New Roman" w:cs="Times New Roman"/>
                <w:noProof/>
                <w:webHidden/>
                <w:sz w:val="26"/>
                <w:szCs w:val="26"/>
                <w:rPrChange w:id="511" w:author="TRAN THI LY LY" w:date="2019-06-20T23:38:00Z">
                  <w:rPr>
                    <w:noProof/>
                    <w:webHidden/>
                  </w:rPr>
                </w:rPrChange>
              </w:rPr>
              <w:tab/>
            </w:r>
            <w:r w:rsidRPr="009E4E78">
              <w:rPr>
                <w:rFonts w:ascii="Times New Roman" w:hAnsi="Times New Roman" w:cs="Times New Roman"/>
                <w:noProof/>
                <w:webHidden/>
                <w:sz w:val="26"/>
                <w:szCs w:val="26"/>
                <w:rPrChange w:id="512" w:author="TRAN THI LY LY" w:date="2019-06-20T23:38:00Z">
                  <w:rPr>
                    <w:noProof/>
                    <w:webHidden/>
                  </w:rPr>
                </w:rPrChange>
              </w:rPr>
              <w:fldChar w:fldCharType="begin"/>
            </w:r>
            <w:r w:rsidRPr="009E4E78">
              <w:rPr>
                <w:rFonts w:ascii="Times New Roman" w:hAnsi="Times New Roman" w:cs="Times New Roman"/>
                <w:noProof/>
                <w:webHidden/>
                <w:sz w:val="26"/>
                <w:szCs w:val="26"/>
                <w:rPrChange w:id="513" w:author="TRAN THI LY LY" w:date="2019-06-20T23:38:00Z">
                  <w:rPr>
                    <w:noProof/>
                    <w:webHidden/>
                  </w:rPr>
                </w:rPrChange>
              </w:rPr>
              <w:instrText xml:space="preserve"> PAGEREF _Toc11966305 \h </w:instrText>
            </w:r>
            <w:r w:rsidRPr="009E4E78">
              <w:rPr>
                <w:rFonts w:ascii="Times New Roman" w:hAnsi="Times New Roman" w:cs="Times New Roman"/>
                <w:noProof/>
                <w:webHidden/>
                <w:sz w:val="26"/>
                <w:szCs w:val="26"/>
                <w:rPrChange w:id="514" w:author="TRAN THI LY LY" w:date="2019-06-20T23:38:00Z">
                  <w:rPr>
                    <w:noProof/>
                    <w:webHidden/>
                  </w:rPr>
                </w:rPrChange>
              </w:rPr>
            </w:r>
          </w:ins>
          <w:r w:rsidRPr="009E4E78">
            <w:rPr>
              <w:rFonts w:ascii="Times New Roman" w:hAnsi="Times New Roman" w:cs="Times New Roman"/>
              <w:noProof/>
              <w:webHidden/>
              <w:sz w:val="26"/>
              <w:szCs w:val="26"/>
              <w:rPrChange w:id="515" w:author="TRAN THI LY LY" w:date="2019-06-20T23:38:00Z">
                <w:rPr>
                  <w:noProof/>
                  <w:webHidden/>
                </w:rPr>
              </w:rPrChange>
            </w:rPr>
            <w:fldChar w:fldCharType="separate"/>
          </w:r>
          <w:ins w:id="516" w:author="TRAN THI LY LY" w:date="2019-06-20T23:47:00Z">
            <w:r w:rsidR="00887B15">
              <w:rPr>
                <w:rFonts w:ascii="Times New Roman" w:hAnsi="Times New Roman" w:cs="Times New Roman"/>
                <w:noProof/>
                <w:webHidden/>
                <w:sz w:val="26"/>
                <w:szCs w:val="26"/>
              </w:rPr>
              <w:t>51</w:t>
            </w:r>
          </w:ins>
          <w:ins w:id="517" w:author="TRAN THI LY LY" w:date="2019-06-20T23:37:00Z">
            <w:r w:rsidRPr="009E4E78">
              <w:rPr>
                <w:rFonts w:ascii="Times New Roman" w:hAnsi="Times New Roman" w:cs="Times New Roman"/>
                <w:noProof/>
                <w:webHidden/>
                <w:sz w:val="26"/>
                <w:szCs w:val="26"/>
                <w:rPrChange w:id="51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519" w:author="TRAN THI LY LY" w:date="2019-06-20T23:38:00Z">
                  <w:rPr>
                    <w:rStyle w:val="Siuktni"/>
                    <w:noProof/>
                  </w:rPr>
                </w:rPrChange>
              </w:rPr>
              <w:fldChar w:fldCharType="end"/>
            </w:r>
          </w:ins>
        </w:p>
        <w:p w14:paraId="0C545103" w14:textId="2CE9C032" w:rsidR="009E4E78" w:rsidRPr="009E4E78" w:rsidRDefault="009E4E78">
          <w:pPr>
            <w:pStyle w:val="Mucluc1"/>
            <w:tabs>
              <w:tab w:val="right" w:leader="dot" w:pos="8990"/>
            </w:tabs>
            <w:rPr>
              <w:ins w:id="520" w:author="TRAN THI LY LY" w:date="2019-06-20T23:37:00Z"/>
              <w:rFonts w:ascii="Times New Roman" w:eastAsiaTheme="minorEastAsia" w:hAnsi="Times New Roman" w:cs="Times New Roman"/>
              <w:noProof/>
              <w:sz w:val="26"/>
              <w:szCs w:val="26"/>
              <w:rPrChange w:id="521" w:author="TRAN THI LY LY" w:date="2019-06-20T23:38:00Z">
                <w:rPr>
                  <w:ins w:id="522" w:author="TRAN THI LY LY" w:date="2019-06-20T23:37:00Z"/>
                  <w:rFonts w:eastAsiaTheme="minorEastAsia"/>
                  <w:noProof/>
                </w:rPr>
              </w:rPrChange>
            </w:rPr>
          </w:pPr>
          <w:ins w:id="523" w:author="TRAN THI LY LY" w:date="2019-06-20T23:37:00Z">
            <w:r w:rsidRPr="009E4E78">
              <w:rPr>
                <w:rStyle w:val="Siuktni"/>
                <w:rFonts w:ascii="Times New Roman" w:hAnsi="Times New Roman" w:cs="Times New Roman"/>
                <w:noProof/>
                <w:sz w:val="26"/>
                <w:szCs w:val="26"/>
                <w:rPrChange w:id="52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52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526" w:author="TRAN THI LY LY" w:date="2019-06-20T23:38:00Z">
                  <w:rPr>
                    <w:noProof/>
                  </w:rPr>
                </w:rPrChange>
              </w:rPr>
              <w:instrText>HYPERLINK \l "_Toc11966306"</w:instrText>
            </w:r>
            <w:r w:rsidRPr="009E4E78">
              <w:rPr>
                <w:rStyle w:val="Siuktni"/>
                <w:rFonts w:ascii="Times New Roman" w:hAnsi="Times New Roman" w:cs="Times New Roman"/>
                <w:noProof/>
                <w:sz w:val="26"/>
                <w:szCs w:val="26"/>
                <w:rPrChange w:id="52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528" w:author="TRAN THI LY LY" w:date="2019-06-20T23:38:00Z">
                  <w:rPr>
                    <w:rStyle w:val="Siuktni"/>
                    <w:noProof/>
                  </w:rPr>
                </w:rPrChange>
              </w:rPr>
            </w:r>
            <w:r w:rsidRPr="009E4E78">
              <w:rPr>
                <w:rStyle w:val="Siuktni"/>
                <w:rFonts w:ascii="Times New Roman" w:hAnsi="Times New Roman" w:cs="Times New Roman"/>
                <w:noProof/>
                <w:sz w:val="26"/>
                <w:szCs w:val="26"/>
                <w:rPrChange w:id="52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530" w:author="TRAN THI LY LY" w:date="2019-06-20T23:38:00Z">
                  <w:rPr>
                    <w:rStyle w:val="Siuktni"/>
                    <w:rFonts w:cs="Times New Roman"/>
                    <w:noProof/>
                  </w:rPr>
                </w:rPrChange>
              </w:rPr>
              <w:t>CHƯƠNG 3: PHÂN TÍCH VÀ THIẾT KẾ GIẢI PHÁP CHO ỨNG DỤNG CHATBOT CỦA ĐỀ TÀI</w:t>
            </w:r>
            <w:r w:rsidRPr="009E4E78">
              <w:rPr>
                <w:rFonts w:ascii="Times New Roman" w:hAnsi="Times New Roman" w:cs="Times New Roman"/>
                <w:noProof/>
                <w:webHidden/>
                <w:sz w:val="26"/>
                <w:szCs w:val="26"/>
                <w:rPrChange w:id="531" w:author="TRAN THI LY LY" w:date="2019-06-20T23:38:00Z">
                  <w:rPr>
                    <w:noProof/>
                    <w:webHidden/>
                  </w:rPr>
                </w:rPrChange>
              </w:rPr>
              <w:tab/>
            </w:r>
            <w:r w:rsidRPr="009E4E78">
              <w:rPr>
                <w:rFonts w:ascii="Times New Roman" w:hAnsi="Times New Roman" w:cs="Times New Roman"/>
                <w:noProof/>
                <w:webHidden/>
                <w:sz w:val="26"/>
                <w:szCs w:val="26"/>
                <w:rPrChange w:id="532" w:author="TRAN THI LY LY" w:date="2019-06-20T23:38:00Z">
                  <w:rPr>
                    <w:noProof/>
                    <w:webHidden/>
                  </w:rPr>
                </w:rPrChange>
              </w:rPr>
              <w:fldChar w:fldCharType="begin"/>
            </w:r>
            <w:r w:rsidRPr="009E4E78">
              <w:rPr>
                <w:rFonts w:ascii="Times New Roman" w:hAnsi="Times New Roman" w:cs="Times New Roman"/>
                <w:noProof/>
                <w:webHidden/>
                <w:sz w:val="26"/>
                <w:szCs w:val="26"/>
                <w:rPrChange w:id="533" w:author="TRAN THI LY LY" w:date="2019-06-20T23:38:00Z">
                  <w:rPr>
                    <w:noProof/>
                    <w:webHidden/>
                  </w:rPr>
                </w:rPrChange>
              </w:rPr>
              <w:instrText xml:space="preserve"> PAGEREF _Toc11966306 \h </w:instrText>
            </w:r>
            <w:r w:rsidRPr="009E4E78">
              <w:rPr>
                <w:rFonts w:ascii="Times New Roman" w:hAnsi="Times New Roman" w:cs="Times New Roman"/>
                <w:noProof/>
                <w:webHidden/>
                <w:sz w:val="26"/>
                <w:szCs w:val="26"/>
                <w:rPrChange w:id="534" w:author="TRAN THI LY LY" w:date="2019-06-20T23:38:00Z">
                  <w:rPr>
                    <w:noProof/>
                    <w:webHidden/>
                  </w:rPr>
                </w:rPrChange>
              </w:rPr>
            </w:r>
          </w:ins>
          <w:r w:rsidRPr="009E4E78">
            <w:rPr>
              <w:rFonts w:ascii="Times New Roman" w:hAnsi="Times New Roman" w:cs="Times New Roman"/>
              <w:noProof/>
              <w:webHidden/>
              <w:sz w:val="26"/>
              <w:szCs w:val="26"/>
              <w:rPrChange w:id="535" w:author="TRAN THI LY LY" w:date="2019-06-20T23:38:00Z">
                <w:rPr>
                  <w:noProof/>
                  <w:webHidden/>
                </w:rPr>
              </w:rPrChange>
            </w:rPr>
            <w:fldChar w:fldCharType="separate"/>
          </w:r>
          <w:ins w:id="536" w:author="TRAN THI LY LY" w:date="2019-06-20T23:47:00Z">
            <w:r w:rsidR="00887B15">
              <w:rPr>
                <w:rFonts w:ascii="Times New Roman" w:hAnsi="Times New Roman" w:cs="Times New Roman"/>
                <w:noProof/>
                <w:webHidden/>
                <w:sz w:val="26"/>
                <w:szCs w:val="26"/>
              </w:rPr>
              <w:t>52</w:t>
            </w:r>
          </w:ins>
          <w:ins w:id="537" w:author="TRAN THI LY LY" w:date="2019-06-20T23:37:00Z">
            <w:r w:rsidRPr="009E4E78">
              <w:rPr>
                <w:rFonts w:ascii="Times New Roman" w:hAnsi="Times New Roman" w:cs="Times New Roman"/>
                <w:noProof/>
                <w:webHidden/>
                <w:sz w:val="26"/>
                <w:szCs w:val="26"/>
                <w:rPrChange w:id="53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539" w:author="TRAN THI LY LY" w:date="2019-06-20T23:38:00Z">
                  <w:rPr>
                    <w:rStyle w:val="Siuktni"/>
                    <w:noProof/>
                  </w:rPr>
                </w:rPrChange>
              </w:rPr>
              <w:fldChar w:fldCharType="end"/>
            </w:r>
          </w:ins>
        </w:p>
        <w:p w14:paraId="19B48E40" w14:textId="089E4005" w:rsidR="009E4E78" w:rsidRPr="009E4E78" w:rsidRDefault="009E4E78">
          <w:pPr>
            <w:pStyle w:val="Mucluc2"/>
            <w:tabs>
              <w:tab w:val="right" w:leader="dot" w:pos="8990"/>
            </w:tabs>
            <w:rPr>
              <w:ins w:id="540" w:author="TRAN THI LY LY" w:date="2019-06-20T23:37:00Z"/>
              <w:rFonts w:ascii="Times New Roman" w:eastAsiaTheme="minorEastAsia" w:hAnsi="Times New Roman" w:cs="Times New Roman"/>
              <w:noProof/>
              <w:sz w:val="26"/>
              <w:szCs w:val="26"/>
              <w:rPrChange w:id="541" w:author="TRAN THI LY LY" w:date="2019-06-20T23:38:00Z">
                <w:rPr>
                  <w:ins w:id="542" w:author="TRAN THI LY LY" w:date="2019-06-20T23:37:00Z"/>
                  <w:rFonts w:eastAsiaTheme="minorEastAsia"/>
                  <w:noProof/>
                </w:rPr>
              </w:rPrChange>
            </w:rPr>
          </w:pPr>
          <w:ins w:id="543" w:author="TRAN THI LY LY" w:date="2019-06-20T23:37:00Z">
            <w:r w:rsidRPr="009E4E78">
              <w:rPr>
                <w:rStyle w:val="Siuktni"/>
                <w:rFonts w:ascii="Times New Roman" w:hAnsi="Times New Roman" w:cs="Times New Roman"/>
                <w:noProof/>
                <w:sz w:val="26"/>
                <w:szCs w:val="26"/>
                <w:rPrChange w:id="54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54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546" w:author="TRAN THI LY LY" w:date="2019-06-20T23:38:00Z">
                  <w:rPr>
                    <w:noProof/>
                  </w:rPr>
                </w:rPrChange>
              </w:rPr>
              <w:instrText>HYPERLINK \l "_Toc11966307"</w:instrText>
            </w:r>
            <w:r w:rsidRPr="009E4E78">
              <w:rPr>
                <w:rStyle w:val="Siuktni"/>
                <w:rFonts w:ascii="Times New Roman" w:hAnsi="Times New Roman" w:cs="Times New Roman"/>
                <w:noProof/>
                <w:sz w:val="26"/>
                <w:szCs w:val="26"/>
                <w:rPrChange w:id="54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548" w:author="TRAN THI LY LY" w:date="2019-06-20T23:38:00Z">
                  <w:rPr>
                    <w:rStyle w:val="Siuktni"/>
                    <w:noProof/>
                  </w:rPr>
                </w:rPrChange>
              </w:rPr>
            </w:r>
            <w:r w:rsidRPr="009E4E78">
              <w:rPr>
                <w:rStyle w:val="Siuktni"/>
                <w:rFonts w:ascii="Times New Roman" w:hAnsi="Times New Roman" w:cs="Times New Roman"/>
                <w:noProof/>
                <w:sz w:val="26"/>
                <w:szCs w:val="26"/>
                <w:rPrChange w:id="54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550" w:author="TRAN THI LY LY" w:date="2019-06-20T23:38:00Z">
                  <w:rPr>
                    <w:rStyle w:val="Siuktni"/>
                    <w:rFonts w:cs="Times New Roman"/>
                    <w:noProof/>
                  </w:rPr>
                </w:rPrChange>
              </w:rPr>
              <w:t>3.1 Phân tích yêu cầu đề tài</w:t>
            </w:r>
            <w:r w:rsidRPr="009E4E78">
              <w:rPr>
                <w:rFonts w:ascii="Times New Roman" w:hAnsi="Times New Roman" w:cs="Times New Roman"/>
                <w:noProof/>
                <w:webHidden/>
                <w:sz w:val="26"/>
                <w:szCs w:val="26"/>
                <w:rPrChange w:id="551" w:author="TRAN THI LY LY" w:date="2019-06-20T23:38:00Z">
                  <w:rPr>
                    <w:noProof/>
                    <w:webHidden/>
                  </w:rPr>
                </w:rPrChange>
              </w:rPr>
              <w:tab/>
            </w:r>
            <w:r w:rsidRPr="009E4E78">
              <w:rPr>
                <w:rFonts w:ascii="Times New Roman" w:hAnsi="Times New Roman" w:cs="Times New Roman"/>
                <w:noProof/>
                <w:webHidden/>
                <w:sz w:val="26"/>
                <w:szCs w:val="26"/>
                <w:rPrChange w:id="552" w:author="TRAN THI LY LY" w:date="2019-06-20T23:38:00Z">
                  <w:rPr>
                    <w:noProof/>
                    <w:webHidden/>
                  </w:rPr>
                </w:rPrChange>
              </w:rPr>
              <w:fldChar w:fldCharType="begin"/>
            </w:r>
            <w:r w:rsidRPr="009E4E78">
              <w:rPr>
                <w:rFonts w:ascii="Times New Roman" w:hAnsi="Times New Roman" w:cs="Times New Roman"/>
                <w:noProof/>
                <w:webHidden/>
                <w:sz w:val="26"/>
                <w:szCs w:val="26"/>
                <w:rPrChange w:id="553" w:author="TRAN THI LY LY" w:date="2019-06-20T23:38:00Z">
                  <w:rPr>
                    <w:noProof/>
                    <w:webHidden/>
                  </w:rPr>
                </w:rPrChange>
              </w:rPr>
              <w:instrText xml:space="preserve"> PAGEREF _Toc11966307 \h </w:instrText>
            </w:r>
            <w:r w:rsidRPr="009E4E78">
              <w:rPr>
                <w:rFonts w:ascii="Times New Roman" w:hAnsi="Times New Roman" w:cs="Times New Roman"/>
                <w:noProof/>
                <w:webHidden/>
                <w:sz w:val="26"/>
                <w:szCs w:val="26"/>
                <w:rPrChange w:id="554" w:author="TRAN THI LY LY" w:date="2019-06-20T23:38:00Z">
                  <w:rPr>
                    <w:noProof/>
                    <w:webHidden/>
                  </w:rPr>
                </w:rPrChange>
              </w:rPr>
            </w:r>
          </w:ins>
          <w:r w:rsidRPr="009E4E78">
            <w:rPr>
              <w:rFonts w:ascii="Times New Roman" w:hAnsi="Times New Roman" w:cs="Times New Roman"/>
              <w:noProof/>
              <w:webHidden/>
              <w:sz w:val="26"/>
              <w:szCs w:val="26"/>
              <w:rPrChange w:id="555" w:author="TRAN THI LY LY" w:date="2019-06-20T23:38:00Z">
                <w:rPr>
                  <w:noProof/>
                  <w:webHidden/>
                </w:rPr>
              </w:rPrChange>
            </w:rPr>
            <w:fldChar w:fldCharType="separate"/>
          </w:r>
          <w:ins w:id="556" w:author="TRAN THI LY LY" w:date="2019-06-20T23:47:00Z">
            <w:r w:rsidR="00887B15">
              <w:rPr>
                <w:rFonts w:ascii="Times New Roman" w:hAnsi="Times New Roman" w:cs="Times New Roman"/>
                <w:noProof/>
                <w:webHidden/>
                <w:sz w:val="26"/>
                <w:szCs w:val="26"/>
              </w:rPr>
              <w:t>52</w:t>
            </w:r>
          </w:ins>
          <w:ins w:id="557" w:author="TRAN THI LY LY" w:date="2019-06-20T23:37:00Z">
            <w:r w:rsidRPr="009E4E78">
              <w:rPr>
                <w:rFonts w:ascii="Times New Roman" w:hAnsi="Times New Roman" w:cs="Times New Roman"/>
                <w:noProof/>
                <w:webHidden/>
                <w:sz w:val="26"/>
                <w:szCs w:val="26"/>
                <w:rPrChange w:id="55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559" w:author="TRAN THI LY LY" w:date="2019-06-20T23:38:00Z">
                  <w:rPr>
                    <w:rStyle w:val="Siuktni"/>
                    <w:noProof/>
                  </w:rPr>
                </w:rPrChange>
              </w:rPr>
              <w:fldChar w:fldCharType="end"/>
            </w:r>
          </w:ins>
        </w:p>
        <w:p w14:paraId="3EC1E808" w14:textId="46A44065" w:rsidR="009E4E78" w:rsidRPr="009E4E78" w:rsidRDefault="009E4E78">
          <w:pPr>
            <w:pStyle w:val="Mucluc2"/>
            <w:tabs>
              <w:tab w:val="right" w:leader="dot" w:pos="8990"/>
            </w:tabs>
            <w:rPr>
              <w:ins w:id="560" w:author="TRAN THI LY LY" w:date="2019-06-20T23:37:00Z"/>
              <w:rFonts w:ascii="Times New Roman" w:eastAsiaTheme="minorEastAsia" w:hAnsi="Times New Roman" w:cs="Times New Roman"/>
              <w:noProof/>
              <w:sz w:val="26"/>
              <w:szCs w:val="26"/>
              <w:rPrChange w:id="561" w:author="TRAN THI LY LY" w:date="2019-06-20T23:38:00Z">
                <w:rPr>
                  <w:ins w:id="562" w:author="TRAN THI LY LY" w:date="2019-06-20T23:37:00Z"/>
                  <w:rFonts w:eastAsiaTheme="minorEastAsia"/>
                  <w:noProof/>
                </w:rPr>
              </w:rPrChange>
            </w:rPr>
          </w:pPr>
          <w:ins w:id="563" w:author="TRAN THI LY LY" w:date="2019-06-20T23:37:00Z">
            <w:r w:rsidRPr="009E4E78">
              <w:rPr>
                <w:rStyle w:val="Siuktni"/>
                <w:rFonts w:ascii="Times New Roman" w:hAnsi="Times New Roman" w:cs="Times New Roman"/>
                <w:noProof/>
                <w:sz w:val="26"/>
                <w:szCs w:val="26"/>
                <w:rPrChange w:id="56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56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566" w:author="TRAN THI LY LY" w:date="2019-06-20T23:38:00Z">
                  <w:rPr>
                    <w:noProof/>
                  </w:rPr>
                </w:rPrChange>
              </w:rPr>
              <w:instrText>HYPERLINK \l "_Toc11966308"</w:instrText>
            </w:r>
            <w:r w:rsidRPr="009E4E78">
              <w:rPr>
                <w:rStyle w:val="Siuktni"/>
                <w:rFonts w:ascii="Times New Roman" w:hAnsi="Times New Roman" w:cs="Times New Roman"/>
                <w:noProof/>
                <w:sz w:val="26"/>
                <w:szCs w:val="26"/>
                <w:rPrChange w:id="56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568" w:author="TRAN THI LY LY" w:date="2019-06-20T23:38:00Z">
                  <w:rPr>
                    <w:rStyle w:val="Siuktni"/>
                    <w:noProof/>
                  </w:rPr>
                </w:rPrChange>
              </w:rPr>
            </w:r>
            <w:r w:rsidRPr="009E4E78">
              <w:rPr>
                <w:rStyle w:val="Siuktni"/>
                <w:rFonts w:ascii="Times New Roman" w:hAnsi="Times New Roman" w:cs="Times New Roman"/>
                <w:noProof/>
                <w:sz w:val="26"/>
                <w:szCs w:val="26"/>
                <w:rPrChange w:id="56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570" w:author="TRAN THI LY LY" w:date="2019-06-20T23:38:00Z">
                  <w:rPr>
                    <w:rStyle w:val="Siuktni"/>
                    <w:noProof/>
                  </w:rPr>
                </w:rPrChange>
              </w:rPr>
              <w:t>3.2 Tổng quan về ứng dụng</w:t>
            </w:r>
            <w:r w:rsidRPr="009E4E78">
              <w:rPr>
                <w:rFonts w:ascii="Times New Roman" w:hAnsi="Times New Roman" w:cs="Times New Roman"/>
                <w:noProof/>
                <w:webHidden/>
                <w:sz w:val="26"/>
                <w:szCs w:val="26"/>
                <w:rPrChange w:id="571" w:author="TRAN THI LY LY" w:date="2019-06-20T23:38:00Z">
                  <w:rPr>
                    <w:noProof/>
                    <w:webHidden/>
                  </w:rPr>
                </w:rPrChange>
              </w:rPr>
              <w:tab/>
            </w:r>
            <w:r w:rsidRPr="009E4E78">
              <w:rPr>
                <w:rFonts w:ascii="Times New Roman" w:hAnsi="Times New Roman" w:cs="Times New Roman"/>
                <w:noProof/>
                <w:webHidden/>
                <w:sz w:val="26"/>
                <w:szCs w:val="26"/>
                <w:rPrChange w:id="572" w:author="TRAN THI LY LY" w:date="2019-06-20T23:38:00Z">
                  <w:rPr>
                    <w:noProof/>
                    <w:webHidden/>
                  </w:rPr>
                </w:rPrChange>
              </w:rPr>
              <w:fldChar w:fldCharType="begin"/>
            </w:r>
            <w:r w:rsidRPr="009E4E78">
              <w:rPr>
                <w:rFonts w:ascii="Times New Roman" w:hAnsi="Times New Roman" w:cs="Times New Roman"/>
                <w:noProof/>
                <w:webHidden/>
                <w:sz w:val="26"/>
                <w:szCs w:val="26"/>
                <w:rPrChange w:id="573" w:author="TRAN THI LY LY" w:date="2019-06-20T23:38:00Z">
                  <w:rPr>
                    <w:noProof/>
                    <w:webHidden/>
                  </w:rPr>
                </w:rPrChange>
              </w:rPr>
              <w:instrText xml:space="preserve"> PAGEREF _Toc11966308 \h </w:instrText>
            </w:r>
            <w:r w:rsidRPr="009E4E78">
              <w:rPr>
                <w:rFonts w:ascii="Times New Roman" w:hAnsi="Times New Roman" w:cs="Times New Roman"/>
                <w:noProof/>
                <w:webHidden/>
                <w:sz w:val="26"/>
                <w:szCs w:val="26"/>
                <w:rPrChange w:id="574" w:author="TRAN THI LY LY" w:date="2019-06-20T23:38:00Z">
                  <w:rPr>
                    <w:noProof/>
                    <w:webHidden/>
                  </w:rPr>
                </w:rPrChange>
              </w:rPr>
            </w:r>
          </w:ins>
          <w:r w:rsidRPr="009E4E78">
            <w:rPr>
              <w:rFonts w:ascii="Times New Roman" w:hAnsi="Times New Roman" w:cs="Times New Roman"/>
              <w:noProof/>
              <w:webHidden/>
              <w:sz w:val="26"/>
              <w:szCs w:val="26"/>
              <w:rPrChange w:id="575" w:author="TRAN THI LY LY" w:date="2019-06-20T23:38:00Z">
                <w:rPr>
                  <w:noProof/>
                  <w:webHidden/>
                </w:rPr>
              </w:rPrChange>
            </w:rPr>
            <w:fldChar w:fldCharType="separate"/>
          </w:r>
          <w:ins w:id="576" w:author="TRAN THI LY LY" w:date="2019-06-20T23:47:00Z">
            <w:r w:rsidR="00887B15">
              <w:rPr>
                <w:rFonts w:ascii="Times New Roman" w:hAnsi="Times New Roman" w:cs="Times New Roman"/>
                <w:noProof/>
                <w:webHidden/>
                <w:sz w:val="26"/>
                <w:szCs w:val="26"/>
              </w:rPr>
              <w:t>56</w:t>
            </w:r>
          </w:ins>
          <w:ins w:id="577" w:author="TRAN THI LY LY" w:date="2019-06-20T23:37:00Z">
            <w:r w:rsidRPr="009E4E78">
              <w:rPr>
                <w:rFonts w:ascii="Times New Roman" w:hAnsi="Times New Roman" w:cs="Times New Roman"/>
                <w:noProof/>
                <w:webHidden/>
                <w:sz w:val="26"/>
                <w:szCs w:val="26"/>
                <w:rPrChange w:id="57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579" w:author="TRAN THI LY LY" w:date="2019-06-20T23:38:00Z">
                  <w:rPr>
                    <w:rStyle w:val="Siuktni"/>
                    <w:noProof/>
                  </w:rPr>
                </w:rPrChange>
              </w:rPr>
              <w:fldChar w:fldCharType="end"/>
            </w:r>
          </w:ins>
        </w:p>
        <w:p w14:paraId="2FEF54A2" w14:textId="1420F3A5" w:rsidR="009E4E78" w:rsidRPr="009E4E78" w:rsidRDefault="009E4E78">
          <w:pPr>
            <w:pStyle w:val="Mucluc2"/>
            <w:tabs>
              <w:tab w:val="right" w:leader="dot" w:pos="8990"/>
            </w:tabs>
            <w:rPr>
              <w:ins w:id="580" w:author="TRAN THI LY LY" w:date="2019-06-20T23:37:00Z"/>
              <w:rFonts w:ascii="Times New Roman" w:eastAsiaTheme="minorEastAsia" w:hAnsi="Times New Roman" w:cs="Times New Roman"/>
              <w:noProof/>
              <w:sz w:val="26"/>
              <w:szCs w:val="26"/>
              <w:rPrChange w:id="581" w:author="TRAN THI LY LY" w:date="2019-06-20T23:38:00Z">
                <w:rPr>
                  <w:ins w:id="582" w:author="TRAN THI LY LY" w:date="2019-06-20T23:37:00Z"/>
                  <w:rFonts w:eastAsiaTheme="minorEastAsia"/>
                  <w:noProof/>
                </w:rPr>
              </w:rPrChange>
            </w:rPr>
          </w:pPr>
          <w:ins w:id="583" w:author="TRAN THI LY LY" w:date="2019-06-20T23:37:00Z">
            <w:r w:rsidRPr="009E4E78">
              <w:rPr>
                <w:rStyle w:val="Siuktni"/>
                <w:rFonts w:ascii="Times New Roman" w:hAnsi="Times New Roman" w:cs="Times New Roman"/>
                <w:noProof/>
                <w:sz w:val="26"/>
                <w:szCs w:val="26"/>
                <w:rPrChange w:id="58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58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586" w:author="TRAN THI LY LY" w:date="2019-06-20T23:38:00Z">
                  <w:rPr>
                    <w:noProof/>
                  </w:rPr>
                </w:rPrChange>
              </w:rPr>
              <w:instrText>HYPERLINK \l "_Toc11966310"</w:instrText>
            </w:r>
            <w:r w:rsidRPr="009E4E78">
              <w:rPr>
                <w:rStyle w:val="Siuktni"/>
                <w:rFonts w:ascii="Times New Roman" w:hAnsi="Times New Roman" w:cs="Times New Roman"/>
                <w:noProof/>
                <w:sz w:val="26"/>
                <w:szCs w:val="26"/>
                <w:rPrChange w:id="58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588" w:author="TRAN THI LY LY" w:date="2019-06-20T23:38:00Z">
                  <w:rPr>
                    <w:rStyle w:val="Siuktni"/>
                    <w:noProof/>
                  </w:rPr>
                </w:rPrChange>
              </w:rPr>
            </w:r>
            <w:r w:rsidRPr="009E4E78">
              <w:rPr>
                <w:rStyle w:val="Siuktni"/>
                <w:rFonts w:ascii="Times New Roman" w:hAnsi="Times New Roman" w:cs="Times New Roman"/>
                <w:noProof/>
                <w:sz w:val="26"/>
                <w:szCs w:val="26"/>
                <w:rPrChange w:id="58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590" w:author="TRAN THI LY LY" w:date="2019-06-20T23:38:00Z">
                  <w:rPr>
                    <w:rStyle w:val="Siuktni"/>
                    <w:noProof/>
                  </w:rPr>
                </w:rPrChange>
              </w:rPr>
              <w:t>3.3 Xây dựng cơ sở tri thức dựa vào Ontology</w:t>
            </w:r>
            <w:r w:rsidRPr="009E4E78">
              <w:rPr>
                <w:rFonts w:ascii="Times New Roman" w:hAnsi="Times New Roman" w:cs="Times New Roman"/>
                <w:noProof/>
                <w:webHidden/>
                <w:sz w:val="26"/>
                <w:szCs w:val="26"/>
                <w:rPrChange w:id="591" w:author="TRAN THI LY LY" w:date="2019-06-20T23:38:00Z">
                  <w:rPr>
                    <w:noProof/>
                    <w:webHidden/>
                  </w:rPr>
                </w:rPrChange>
              </w:rPr>
              <w:tab/>
            </w:r>
            <w:r w:rsidRPr="009E4E78">
              <w:rPr>
                <w:rFonts w:ascii="Times New Roman" w:hAnsi="Times New Roman" w:cs="Times New Roman"/>
                <w:noProof/>
                <w:webHidden/>
                <w:sz w:val="26"/>
                <w:szCs w:val="26"/>
                <w:rPrChange w:id="592" w:author="TRAN THI LY LY" w:date="2019-06-20T23:38:00Z">
                  <w:rPr>
                    <w:noProof/>
                    <w:webHidden/>
                  </w:rPr>
                </w:rPrChange>
              </w:rPr>
              <w:fldChar w:fldCharType="begin"/>
            </w:r>
            <w:r w:rsidRPr="009E4E78">
              <w:rPr>
                <w:rFonts w:ascii="Times New Roman" w:hAnsi="Times New Roman" w:cs="Times New Roman"/>
                <w:noProof/>
                <w:webHidden/>
                <w:sz w:val="26"/>
                <w:szCs w:val="26"/>
                <w:rPrChange w:id="593" w:author="TRAN THI LY LY" w:date="2019-06-20T23:38:00Z">
                  <w:rPr>
                    <w:noProof/>
                    <w:webHidden/>
                  </w:rPr>
                </w:rPrChange>
              </w:rPr>
              <w:instrText xml:space="preserve"> PAGEREF _Toc11966310 \h </w:instrText>
            </w:r>
            <w:r w:rsidRPr="009E4E78">
              <w:rPr>
                <w:rFonts w:ascii="Times New Roman" w:hAnsi="Times New Roman" w:cs="Times New Roman"/>
                <w:noProof/>
                <w:webHidden/>
                <w:sz w:val="26"/>
                <w:szCs w:val="26"/>
                <w:rPrChange w:id="594" w:author="TRAN THI LY LY" w:date="2019-06-20T23:38:00Z">
                  <w:rPr>
                    <w:noProof/>
                    <w:webHidden/>
                  </w:rPr>
                </w:rPrChange>
              </w:rPr>
            </w:r>
          </w:ins>
          <w:r w:rsidRPr="009E4E78">
            <w:rPr>
              <w:rFonts w:ascii="Times New Roman" w:hAnsi="Times New Roman" w:cs="Times New Roman"/>
              <w:noProof/>
              <w:webHidden/>
              <w:sz w:val="26"/>
              <w:szCs w:val="26"/>
              <w:rPrChange w:id="595" w:author="TRAN THI LY LY" w:date="2019-06-20T23:38:00Z">
                <w:rPr>
                  <w:noProof/>
                  <w:webHidden/>
                </w:rPr>
              </w:rPrChange>
            </w:rPr>
            <w:fldChar w:fldCharType="separate"/>
          </w:r>
          <w:ins w:id="596" w:author="TRAN THI LY LY" w:date="2019-06-20T23:47:00Z">
            <w:r w:rsidR="00887B15">
              <w:rPr>
                <w:rFonts w:ascii="Times New Roman" w:hAnsi="Times New Roman" w:cs="Times New Roman"/>
                <w:noProof/>
                <w:webHidden/>
                <w:sz w:val="26"/>
                <w:szCs w:val="26"/>
              </w:rPr>
              <w:t>59</w:t>
            </w:r>
          </w:ins>
          <w:ins w:id="597" w:author="TRAN THI LY LY" w:date="2019-06-20T23:37:00Z">
            <w:r w:rsidRPr="009E4E78">
              <w:rPr>
                <w:rFonts w:ascii="Times New Roman" w:hAnsi="Times New Roman" w:cs="Times New Roman"/>
                <w:noProof/>
                <w:webHidden/>
                <w:sz w:val="26"/>
                <w:szCs w:val="26"/>
                <w:rPrChange w:id="59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599" w:author="TRAN THI LY LY" w:date="2019-06-20T23:38:00Z">
                  <w:rPr>
                    <w:rStyle w:val="Siuktni"/>
                    <w:noProof/>
                  </w:rPr>
                </w:rPrChange>
              </w:rPr>
              <w:fldChar w:fldCharType="end"/>
            </w:r>
          </w:ins>
        </w:p>
        <w:p w14:paraId="0B8EA538" w14:textId="748DDA03" w:rsidR="009E4E78" w:rsidRPr="009E4E78" w:rsidRDefault="009E4E78">
          <w:pPr>
            <w:pStyle w:val="Mucluc3"/>
            <w:tabs>
              <w:tab w:val="right" w:leader="dot" w:pos="8990"/>
            </w:tabs>
            <w:rPr>
              <w:ins w:id="600" w:author="TRAN THI LY LY" w:date="2019-06-20T23:37:00Z"/>
              <w:rFonts w:ascii="Times New Roman" w:eastAsiaTheme="minorEastAsia" w:hAnsi="Times New Roman" w:cs="Times New Roman"/>
              <w:noProof/>
              <w:sz w:val="26"/>
              <w:szCs w:val="26"/>
              <w:rPrChange w:id="601" w:author="TRAN THI LY LY" w:date="2019-06-20T23:38:00Z">
                <w:rPr>
                  <w:ins w:id="602" w:author="TRAN THI LY LY" w:date="2019-06-20T23:37:00Z"/>
                  <w:rFonts w:eastAsiaTheme="minorEastAsia"/>
                  <w:noProof/>
                </w:rPr>
              </w:rPrChange>
            </w:rPr>
          </w:pPr>
          <w:ins w:id="603" w:author="TRAN THI LY LY" w:date="2019-06-20T23:37:00Z">
            <w:r w:rsidRPr="009E4E78">
              <w:rPr>
                <w:rStyle w:val="Siuktni"/>
                <w:rFonts w:ascii="Times New Roman" w:hAnsi="Times New Roman" w:cs="Times New Roman"/>
                <w:noProof/>
                <w:sz w:val="26"/>
                <w:szCs w:val="26"/>
                <w:rPrChange w:id="60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60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606" w:author="TRAN THI LY LY" w:date="2019-06-20T23:38:00Z">
                  <w:rPr>
                    <w:noProof/>
                  </w:rPr>
                </w:rPrChange>
              </w:rPr>
              <w:instrText>HYPERLINK \l "_Toc11966311"</w:instrText>
            </w:r>
            <w:r w:rsidRPr="009E4E78">
              <w:rPr>
                <w:rStyle w:val="Siuktni"/>
                <w:rFonts w:ascii="Times New Roman" w:hAnsi="Times New Roman" w:cs="Times New Roman"/>
                <w:noProof/>
                <w:sz w:val="26"/>
                <w:szCs w:val="26"/>
                <w:rPrChange w:id="60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608" w:author="TRAN THI LY LY" w:date="2019-06-20T23:38:00Z">
                  <w:rPr>
                    <w:rStyle w:val="Siuktni"/>
                    <w:noProof/>
                  </w:rPr>
                </w:rPrChange>
              </w:rPr>
            </w:r>
            <w:r w:rsidRPr="009E4E78">
              <w:rPr>
                <w:rStyle w:val="Siuktni"/>
                <w:rFonts w:ascii="Times New Roman" w:hAnsi="Times New Roman" w:cs="Times New Roman"/>
                <w:noProof/>
                <w:sz w:val="26"/>
                <w:szCs w:val="26"/>
                <w:rPrChange w:id="60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610" w:author="TRAN THI LY LY" w:date="2019-06-20T23:38:00Z">
                  <w:rPr>
                    <w:rStyle w:val="Siuktni"/>
                    <w:noProof/>
                  </w:rPr>
                </w:rPrChange>
              </w:rPr>
              <w:t>3.3.1 Lý thuyết về web ngữ nghĩa</w:t>
            </w:r>
            <w:r w:rsidRPr="009E4E78">
              <w:rPr>
                <w:rFonts w:ascii="Times New Roman" w:hAnsi="Times New Roman" w:cs="Times New Roman"/>
                <w:noProof/>
                <w:webHidden/>
                <w:sz w:val="26"/>
                <w:szCs w:val="26"/>
                <w:rPrChange w:id="611" w:author="TRAN THI LY LY" w:date="2019-06-20T23:38:00Z">
                  <w:rPr>
                    <w:noProof/>
                    <w:webHidden/>
                  </w:rPr>
                </w:rPrChange>
              </w:rPr>
              <w:tab/>
            </w:r>
            <w:r w:rsidRPr="009E4E78">
              <w:rPr>
                <w:rFonts w:ascii="Times New Roman" w:hAnsi="Times New Roman" w:cs="Times New Roman"/>
                <w:noProof/>
                <w:webHidden/>
                <w:sz w:val="26"/>
                <w:szCs w:val="26"/>
                <w:rPrChange w:id="612" w:author="TRAN THI LY LY" w:date="2019-06-20T23:38:00Z">
                  <w:rPr>
                    <w:noProof/>
                    <w:webHidden/>
                  </w:rPr>
                </w:rPrChange>
              </w:rPr>
              <w:fldChar w:fldCharType="begin"/>
            </w:r>
            <w:r w:rsidRPr="009E4E78">
              <w:rPr>
                <w:rFonts w:ascii="Times New Roman" w:hAnsi="Times New Roman" w:cs="Times New Roman"/>
                <w:noProof/>
                <w:webHidden/>
                <w:sz w:val="26"/>
                <w:szCs w:val="26"/>
                <w:rPrChange w:id="613" w:author="TRAN THI LY LY" w:date="2019-06-20T23:38:00Z">
                  <w:rPr>
                    <w:noProof/>
                    <w:webHidden/>
                  </w:rPr>
                </w:rPrChange>
              </w:rPr>
              <w:instrText xml:space="preserve"> PAGEREF _Toc11966311 \h </w:instrText>
            </w:r>
            <w:r w:rsidRPr="009E4E78">
              <w:rPr>
                <w:rFonts w:ascii="Times New Roman" w:hAnsi="Times New Roman" w:cs="Times New Roman"/>
                <w:noProof/>
                <w:webHidden/>
                <w:sz w:val="26"/>
                <w:szCs w:val="26"/>
                <w:rPrChange w:id="614" w:author="TRAN THI LY LY" w:date="2019-06-20T23:38:00Z">
                  <w:rPr>
                    <w:noProof/>
                    <w:webHidden/>
                  </w:rPr>
                </w:rPrChange>
              </w:rPr>
            </w:r>
          </w:ins>
          <w:r w:rsidRPr="009E4E78">
            <w:rPr>
              <w:rFonts w:ascii="Times New Roman" w:hAnsi="Times New Roman" w:cs="Times New Roman"/>
              <w:noProof/>
              <w:webHidden/>
              <w:sz w:val="26"/>
              <w:szCs w:val="26"/>
              <w:rPrChange w:id="615" w:author="TRAN THI LY LY" w:date="2019-06-20T23:38:00Z">
                <w:rPr>
                  <w:noProof/>
                  <w:webHidden/>
                </w:rPr>
              </w:rPrChange>
            </w:rPr>
            <w:fldChar w:fldCharType="separate"/>
          </w:r>
          <w:ins w:id="616" w:author="TRAN THI LY LY" w:date="2019-06-20T23:47:00Z">
            <w:r w:rsidR="00887B15">
              <w:rPr>
                <w:rFonts w:ascii="Times New Roman" w:hAnsi="Times New Roman" w:cs="Times New Roman"/>
                <w:noProof/>
                <w:webHidden/>
                <w:sz w:val="26"/>
                <w:szCs w:val="26"/>
              </w:rPr>
              <w:t>59</w:t>
            </w:r>
          </w:ins>
          <w:ins w:id="617" w:author="TRAN THI LY LY" w:date="2019-06-20T23:37:00Z">
            <w:r w:rsidRPr="009E4E78">
              <w:rPr>
                <w:rFonts w:ascii="Times New Roman" w:hAnsi="Times New Roman" w:cs="Times New Roman"/>
                <w:noProof/>
                <w:webHidden/>
                <w:sz w:val="26"/>
                <w:szCs w:val="26"/>
                <w:rPrChange w:id="61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619" w:author="TRAN THI LY LY" w:date="2019-06-20T23:38:00Z">
                  <w:rPr>
                    <w:rStyle w:val="Siuktni"/>
                    <w:noProof/>
                  </w:rPr>
                </w:rPrChange>
              </w:rPr>
              <w:fldChar w:fldCharType="end"/>
            </w:r>
          </w:ins>
        </w:p>
        <w:p w14:paraId="7A650B10" w14:textId="52AF50C9" w:rsidR="009E4E78" w:rsidRPr="009E4E78" w:rsidRDefault="009E4E78">
          <w:pPr>
            <w:pStyle w:val="Mucluc3"/>
            <w:tabs>
              <w:tab w:val="right" w:leader="dot" w:pos="8990"/>
            </w:tabs>
            <w:rPr>
              <w:ins w:id="620" w:author="TRAN THI LY LY" w:date="2019-06-20T23:37:00Z"/>
              <w:rFonts w:ascii="Times New Roman" w:eastAsiaTheme="minorEastAsia" w:hAnsi="Times New Roman" w:cs="Times New Roman"/>
              <w:noProof/>
              <w:sz w:val="26"/>
              <w:szCs w:val="26"/>
              <w:rPrChange w:id="621" w:author="TRAN THI LY LY" w:date="2019-06-20T23:38:00Z">
                <w:rPr>
                  <w:ins w:id="622" w:author="TRAN THI LY LY" w:date="2019-06-20T23:37:00Z"/>
                  <w:rFonts w:eastAsiaTheme="minorEastAsia"/>
                  <w:noProof/>
                </w:rPr>
              </w:rPrChange>
            </w:rPr>
          </w:pPr>
          <w:ins w:id="623" w:author="TRAN THI LY LY" w:date="2019-06-20T23:37:00Z">
            <w:r w:rsidRPr="009E4E78">
              <w:rPr>
                <w:rStyle w:val="Siuktni"/>
                <w:rFonts w:ascii="Times New Roman" w:hAnsi="Times New Roman" w:cs="Times New Roman"/>
                <w:noProof/>
                <w:sz w:val="26"/>
                <w:szCs w:val="26"/>
                <w:rPrChange w:id="62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62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626" w:author="TRAN THI LY LY" w:date="2019-06-20T23:38:00Z">
                  <w:rPr>
                    <w:noProof/>
                  </w:rPr>
                </w:rPrChange>
              </w:rPr>
              <w:instrText>HYPERLINK \l "_Toc11966312"</w:instrText>
            </w:r>
            <w:r w:rsidRPr="009E4E78">
              <w:rPr>
                <w:rStyle w:val="Siuktni"/>
                <w:rFonts w:ascii="Times New Roman" w:hAnsi="Times New Roman" w:cs="Times New Roman"/>
                <w:noProof/>
                <w:sz w:val="26"/>
                <w:szCs w:val="26"/>
                <w:rPrChange w:id="62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628" w:author="TRAN THI LY LY" w:date="2019-06-20T23:38:00Z">
                  <w:rPr>
                    <w:rStyle w:val="Siuktni"/>
                    <w:noProof/>
                  </w:rPr>
                </w:rPrChange>
              </w:rPr>
            </w:r>
            <w:r w:rsidRPr="009E4E78">
              <w:rPr>
                <w:rStyle w:val="Siuktni"/>
                <w:rFonts w:ascii="Times New Roman" w:hAnsi="Times New Roman" w:cs="Times New Roman"/>
                <w:noProof/>
                <w:sz w:val="26"/>
                <w:szCs w:val="26"/>
                <w:rPrChange w:id="62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630" w:author="TRAN THI LY LY" w:date="2019-06-20T23:38:00Z">
                  <w:rPr>
                    <w:rStyle w:val="Siuktni"/>
                    <w:noProof/>
                  </w:rPr>
                </w:rPrChange>
              </w:rPr>
              <w:t>3.3.2 Ontology</w:t>
            </w:r>
            <w:r w:rsidRPr="009E4E78">
              <w:rPr>
                <w:rFonts w:ascii="Times New Roman" w:hAnsi="Times New Roman" w:cs="Times New Roman"/>
                <w:noProof/>
                <w:webHidden/>
                <w:sz w:val="26"/>
                <w:szCs w:val="26"/>
                <w:rPrChange w:id="631" w:author="TRAN THI LY LY" w:date="2019-06-20T23:38:00Z">
                  <w:rPr>
                    <w:noProof/>
                    <w:webHidden/>
                  </w:rPr>
                </w:rPrChange>
              </w:rPr>
              <w:tab/>
            </w:r>
            <w:r w:rsidRPr="009E4E78">
              <w:rPr>
                <w:rFonts w:ascii="Times New Roman" w:hAnsi="Times New Roman" w:cs="Times New Roman"/>
                <w:noProof/>
                <w:webHidden/>
                <w:sz w:val="26"/>
                <w:szCs w:val="26"/>
                <w:rPrChange w:id="632" w:author="TRAN THI LY LY" w:date="2019-06-20T23:38:00Z">
                  <w:rPr>
                    <w:noProof/>
                    <w:webHidden/>
                  </w:rPr>
                </w:rPrChange>
              </w:rPr>
              <w:fldChar w:fldCharType="begin"/>
            </w:r>
            <w:r w:rsidRPr="009E4E78">
              <w:rPr>
                <w:rFonts w:ascii="Times New Roman" w:hAnsi="Times New Roman" w:cs="Times New Roman"/>
                <w:noProof/>
                <w:webHidden/>
                <w:sz w:val="26"/>
                <w:szCs w:val="26"/>
                <w:rPrChange w:id="633" w:author="TRAN THI LY LY" w:date="2019-06-20T23:38:00Z">
                  <w:rPr>
                    <w:noProof/>
                    <w:webHidden/>
                  </w:rPr>
                </w:rPrChange>
              </w:rPr>
              <w:instrText xml:space="preserve"> PAGEREF _Toc11966312 \h </w:instrText>
            </w:r>
            <w:r w:rsidRPr="009E4E78">
              <w:rPr>
                <w:rFonts w:ascii="Times New Roman" w:hAnsi="Times New Roman" w:cs="Times New Roman"/>
                <w:noProof/>
                <w:webHidden/>
                <w:sz w:val="26"/>
                <w:szCs w:val="26"/>
                <w:rPrChange w:id="634" w:author="TRAN THI LY LY" w:date="2019-06-20T23:38:00Z">
                  <w:rPr>
                    <w:noProof/>
                    <w:webHidden/>
                  </w:rPr>
                </w:rPrChange>
              </w:rPr>
            </w:r>
          </w:ins>
          <w:r w:rsidRPr="009E4E78">
            <w:rPr>
              <w:rFonts w:ascii="Times New Roman" w:hAnsi="Times New Roman" w:cs="Times New Roman"/>
              <w:noProof/>
              <w:webHidden/>
              <w:sz w:val="26"/>
              <w:szCs w:val="26"/>
              <w:rPrChange w:id="635" w:author="TRAN THI LY LY" w:date="2019-06-20T23:38:00Z">
                <w:rPr>
                  <w:noProof/>
                  <w:webHidden/>
                </w:rPr>
              </w:rPrChange>
            </w:rPr>
            <w:fldChar w:fldCharType="separate"/>
          </w:r>
          <w:ins w:id="636" w:author="TRAN THI LY LY" w:date="2019-06-20T23:47:00Z">
            <w:r w:rsidR="00887B15">
              <w:rPr>
                <w:rFonts w:ascii="Times New Roman" w:hAnsi="Times New Roman" w:cs="Times New Roman"/>
                <w:noProof/>
                <w:webHidden/>
                <w:sz w:val="26"/>
                <w:szCs w:val="26"/>
              </w:rPr>
              <w:t>60</w:t>
            </w:r>
          </w:ins>
          <w:ins w:id="637" w:author="TRAN THI LY LY" w:date="2019-06-20T23:37:00Z">
            <w:r w:rsidRPr="009E4E78">
              <w:rPr>
                <w:rFonts w:ascii="Times New Roman" w:hAnsi="Times New Roman" w:cs="Times New Roman"/>
                <w:noProof/>
                <w:webHidden/>
                <w:sz w:val="26"/>
                <w:szCs w:val="26"/>
                <w:rPrChange w:id="63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639" w:author="TRAN THI LY LY" w:date="2019-06-20T23:38:00Z">
                  <w:rPr>
                    <w:rStyle w:val="Siuktni"/>
                    <w:noProof/>
                  </w:rPr>
                </w:rPrChange>
              </w:rPr>
              <w:fldChar w:fldCharType="end"/>
            </w:r>
          </w:ins>
        </w:p>
        <w:p w14:paraId="11666E16" w14:textId="66B9C140" w:rsidR="009E4E78" w:rsidRPr="009E4E78" w:rsidRDefault="009E4E78">
          <w:pPr>
            <w:pStyle w:val="Mucluc4"/>
            <w:tabs>
              <w:tab w:val="right" w:leader="dot" w:pos="8990"/>
            </w:tabs>
            <w:rPr>
              <w:ins w:id="640" w:author="TRAN THI LY LY" w:date="2019-06-20T23:37:00Z"/>
              <w:rFonts w:ascii="Times New Roman" w:eastAsiaTheme="minorEastAsia" w:hAnsi="Times New Roman" w:cs="Times New Roman"/>
              <w:noProof/>
              <w:sz w:val="26"/>
              <w:szCs w:val="26"/>
              <w:rPrChange w:id="641" w:author="TRAN THI LY LY" w:date="2019-06-20T23:38:00Z">
                <w:rPr>
                  <w:ins w:id="642" w:author="TRAN THI LY LY" w:date="2019-06-20T23:37:00Z"/>
                  <w:rFonts w:eastAsiaTheme="minorEastAsia"/>
                  <w:noProof/>
                </w:rPr>
              </w:rPrChange>
            </w:rPr>
          </w:pPr>
          <w:ins w:id="643" w:author="TRAN THI LY LY" w:date="2019-06-20T23:37:00Z">
            <w:r w:rsidRPr="009E4E78">
              <w:rPr>
                <w:rStyle w:val="Siuktni"/>
                <w:rFonts w:ascii="Times New Roman" w:hAnsi="Times New Roman" w:cs="Times New Roman"/>
                <w:noProof/>
                <w:sz w:val="26"/>
                <w:szCs w:val="26"/>
                <w:rPrChange w:id="64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64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646" w:author="TRAN THI LY LY" w:date="2019-06-20T23:38:00Z">
                  <w:rPr>
                    <w:noProof/>
                  </w:rPr>
                </w:rPrChange>
              </w:rPr>
              <w:instrText>HYPERLINK \l "_Toc11966313"</w:instrText>
            </w:r>
            <w:r w:rsidRPr="009E4E78">
              <w:rPr>
                <w:rStyle w:val="Siuktni"/>
                <w:rFonts w:ascii="Times New Roman" w:hAnsi="Times New Roman" w:cs="Times New Roman"/>
                <w:noProof/>
                <w:sz w:val="26"/>
                <w:szCs w:val="26"/>
                <w:rPrChange w:id="64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648" w:author="TRAN THI LY LY" w:date="2019-06-20T23:38:00Z">
                  <w:rPr>
                    <w:rStyle w:val="Siuktni"/>
                    <w:noProof/>
                  </w:rPr>
                </w:rPrChange>
              </w:rPr>
            </w:r>
            <w:r w:rsidRPr="009E4E78">
              <w:rPr>
                <w:rStyle w:val="Siuktni"/>
                <w:rFonts w:ascii="Times New Roman" w:hAnsi="Times New Roman" w:cs="Times New Roman"/>
                <w:noProof/>
                <w:sz w:val="26"/>
                <w:szCs w:val="26"/>
                <w:rPrChange w:id="64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650" w:author="TRAN THI LY LY" w:date="2019-06-20T23:38:00Z">
                  <w:rPr>
                    <w:rStyle w:val="Siuktni"/>
                    <w:noProof/>
                  </w:rPr>
                </w:rPrChange>
              </w:rPr>
              <w:t>3.3.2.1 Khái niệm</w:t>
            </w:r>
            <w:r w:rsidRPr="009E4E78">
              <w:rPr>
                <w:rFonts w:ascii="Times New Roman" w:hAnsi="Times New Roman" w:cs="Times New Roman"/>
                <w:noProof/>
                <w:webHidden/>
                <w:sz w:val="26"/>
                <w:szCs w:val="26"/>
                <w:rPrChange w:id="651" w:author="TRAN THI LY LY" w:date="2019-06-20T23:38:00Z">
                  <w:rPr>
                    <w:noProof/>
                    <w:webHidden/>
                  </w:rPr>
                </w:rPrChange>
              </w:rPr>
              <w:tab/>
            </w:r>
            <w:r w:rsidRPr="009E4E78">
              <w:rPr>
                <w:rFonts w:ascii="Times New Roman" w:hAnsi="Times New Roman" w:cs="Times New Roman"/>
                <w:noProof/>
                <w:webHidden/>
                <w:sz w:val="26"/>
                <w:szCs w:val="26"/>
                <w:rPrChange w:id="652" w:author="TRAN THI LY LY" w:date="2019-06-20T23:38:00Z">
                  <w:rPr>
                    <w:noProof/>
                    <w:webHidden/>
                  </w:rPr>
                </w:rPrChange>
              </w:rPr>
              <w:fldChar w:fldCharType="begin"/>
            </w:r>
            <w:r w:rsidRPr="009E4E78">
              <w:rPr>
                <w:rFonts w:ascii="Times New Roman" w:hAnsi="Times New Roman" w:cs="Times New Roman"/>
                <w:noProof/>
                <w:webHidden/>
                <w:sz w:val="26"/>
                <w:szCs w:val="26"/>
                <w:rPrChange w:id="653" w:author="TRAN THI LY LY" w:date="2019-06-20T23:38:00Z">
                  <w:rPr>
                    <w:noProof/>
                    <w:webHidden/>
                  </w:rPr>
                </w:rPrChange>
              </w:rPr>
              <w:instrText xml:space="preserve"> PAGEREF _Toc11966313 \h </w:instrText>
            </w:r>
            <w:r w:rsidRPr="009E4E78">
              <w:rPr>
                <w:rFonts w:ascii="Times New Roman" w:hAnsi="Times New Roman" w:cs="Times New Roman"/>
                <w:noProof/>
                <w:webHidden/>
                <w:sz w:val="26"/>
                <w:szCs w:val="26"/>
                <w:rPrChange w:id="654" w:author="TRAN THI LY LY" w:date="2019-06-20T23:38:00Z">
                  <w:rPr>
                    <w:noProof/>
                    <w:webHidden/>
                  </w:rPr>
                </w:rPrChange>
              </w:rPr>
            </w:r>
          </w:ins>
          <w:r w:rsidRPr="009E4E78">
            <w:rPr>
              <w:rFonts w:ascii="Times New Roman" w:hAnsi="Times New Roman" w:cs="Times New Roman"/>
              <w:noProof/>
              <w:webHidden/>
              <w:sz w:val="26"/>
              <w:szCs w:val="26"/>
              <w:rPrChange w:id="655" w:author="TRAN THI LY LY" w:date="2019-06-20T23:38:00Z">
                <w:rPr>
                  <w:noProof/>
                  <w:webHidden/>
                </w:rPr>
              </w:rPrChange>
            </w:rPr>
            <w:fldChar w:fldCharType="separate"/>
          </w:r>
          <w:ins w:id="656" w:author="TRAN THI LY LY" w:date="2019-06-20T23:47:00Z">
            <w:r w:rsidR="00887B15">
              <w:rPr>
                <w:rFonts w:ascii="Times New Roman" w:hAnsi="Times New Roman" w:cs="Times New Roman"/>
                <w:noProof/>
                <w:webHidden/>
                <w:sz w:val="26"/>
                <w:szCs w:val="26"/>
              </w:rPr>
              <w:t>60</w:t>
            </w:r>
          </w:ins>
          <w:ins w:id="657" w:author="TRAN THI LY LY" w:date="2019-06-20T23:37:00Z">
            <w:r w:rsidRPr="009E4E78">
              <w:rPr>
                <w:rFonts w:ascii="Times New Roman" w:hAnsi="Times New Roman" w:cs="Times New Roman"/>
                <w:noProof/>
                <w:webHidden/>
                <w:sz w:val="26"/>
                <w:szCs w:val="26"/>
                <w:rPrChange w:id="65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659" w:author="TRAN THI LY LY" w:date="2019-06-20T23:38:00Z">
                  <w:rPr>
                    <w:rStyle w:val="Siuktni"/>
                    <w:noProof/>
                  </w:rPr>
                </w:rPrChange>
              </w:rPr>
              <w:fldChar w:fldCharType="end"/>
            </w:r>
          </w:ins>
        </w:p>
        <w:p w14:paraId="2199EC7B" w14:textId="1540ECC4" w:rsidR="009E4E78" w:rsidRPr="009E4E78" w:rsidRDefault="009E4E78">
          <w:pPr>
            <w:pStyle w:val="Mucluc4"/>
            <w:tabs>
              <w:tab w:val="right" w:leader="dot" w:pos="8990"/>
            </w:tabs>
            <w:rPr>
              <w:ins w:id="660" w:author="TRAN THI LY LY" w:date="2019-06-20T23:37:00Z"/>
              <w:rFonts w:ascii="Times New Roman" w:eastAsiaTheme="minorEastAsia" w:hAnsi="Times New Roman" w:cs="Times New Roman"/>
              <w:noProof/>
              <w:sz w:val="26"/>
              <w:szCs w:val="26"/>
              <w:rPrChange w:id="661" w:author="TRAN THI LY LY" w:date="2019-06-20T23:38:00Z">
                <w:rPr>
                  <w:ins w:id="662" w:author="TRAN THI LY LY" w:date="2019-06-20T23:37:00Z"/>
                  <w:rFonts w:eastAsiaTheme="minorEastAsia"/>
                  <w:noProof/>
                </w:rPr>
              </w:rPrChange>
            </w:rPr>
          </w:pPr>
          <w:ins w:id="663" w:author="TRAN THI LY LY" w:date="2019-06-20T23:37:00Z">
            <w:r w:rsidRPr="009E4E78">
              <w:rPr>
                <w:rStyle w:val="Siuktni"/>
                <w:rFonts w:ascii="Times New Roman" w:hAnsi="Times New Roman" w:cs="Times New Roman"/>
                <w:noProof/>
                <w:sz w:val="26"/>
                <w:szCs w:val="26"/>
                <w:rPrChange w:id="66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66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666" w:author="TRAN THI LY LY" w:date="2019-06-20T23:38:00Z">
                  <w:rPr>
                    <w:noProof/>
                  </w:rPr>
                </w:rPrChange>
              </w:rPr>
              <w:instrText>HYPERLINK \l "_Toc11966314"</w:instrText>
            </w:r>
            <w:r w:rsidRPr="009E4E78">
              <w:rPr>
                <w:rStyle w:val="Siuktni"/>
                <w:rFonts w:ascii="Times New Roman" w:hAnsi="Times New Roman" w:cs="Times New Roman"/>
                <w:noProof/>
                <w:sz w:val="26"/>
                <w:szCs w:val="26"/>
                <w:rPrChange w:id="66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668" w:author="TRAN THI LY LY" w:date="2019-06-20T23:38:00Z">
                  <w:rPr>
                    <w:rStyle w:val="Siuktni"/>
                    <w:noProof/>
                  </w:rPr>
                </w:rPrChange>
              </w:rPr>
            </w:r>
            <w:r w:rsidRPr="009E4E78">
              <w:rPr>
                <w:rStyle w:val="Siuktni"/>
                <w:rFonts w:ascii="Times New Roman" w:hAnsi="Times New Roman" w:cs="Times New Roman"/>
                <w:noProof/>
                <w:sz w:val="26"/>
                <w:szCs w:val="26"/>
                <w:rPrChange w:id="66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670" w:author="TRAN THI LY LY" w:date="2019-06-20T23:38:00Z">
                  <w:rPr>
                    <w:rStyle w:val="Siuktni"/>
                    <w:noProof/>
                  </w:rPr>
                </w:rPrChange>
              </w:rPr>
              <w:t>3.3.2.2 Cấu trúc</w:t>
            </w:r>
            <w:r w:rsidRPr="009E4E78">
              <w:rPr>
                <w:rFonts w:ascii="Times New Roman" w:hAnsi="Times New Roman" w:cs="Times New Roman"/>
                <w:noProof/>
                <w:webHidden/>
                <w:sz w:val="26"/>
                <w:szCs w:val="26"/>
                <w:rPrChange w:id="671" w:author="TRAN THI LY LY" w:date="2019-06-20T23:38:00Z">
                  <w:rPr>
                    <w:noProof/>
                    <w:webHidden/>
                  </w:rPr>
                </w:rPrChange>
              </w:rPr>
              <w:tab/>
            </w:r>
            <w:r w:rsidRPr="009E4E78">
              <w:rPr>
                <w:rFonts w:ascii="Times New Roman" w:hAnsi="Times New Roman" w:cs="Times New Roman"/>
                <w:noProof/>
                <w:webHidden/>
                <w:sz w:val="26"/>
                <w:szCs w:val="26"/>
                <w:rPrChange w:id="672" w:author="TRAN THI LY LY" w:date="2019-06-20T23:38:00Z">
                  <w:rPr>
                    <w:noProof/>
                    <w:webHidden/>
                  </w:rPr>
                </w:rPrChange>
              </w:rPr>
              <w:fldChar w:fldCharType="begin"/>
            </w:r>
            <w:r w:rsidRPr="009E4E78">
              <w:rPr>
                <w:rFonts w:ascii="Times New Roman" w:hAnsi="Times New Roman" w:cs="Times New Roman"/>
                <w:noProof/>
                <w:webHidden/>
                <w:sz w:val="26"/>
                <w:szCs w:val="26"/>
                <w:rPrChange w:id="673" w:author="TRAN THI LY LY" w:date="2019-06-20T23:38:00Z">
                  <w:rPr>
                    <w:noProof/>
                    <w:webHidden/>
                  </w:rPr>
                </w:rPrChange>
              </w:rPr>
              <w:instrText xml:space="preserve"> PAGEREF _Toc11966314 \h </w:instrText>
            </w:r>
            <w:r w:rsidRPr="009E4E78">
              <w:rPr>
                <w:rFonts w:ascii="Times New Roman" w:hAnsi="Times New Roman" w:cs="Times New Roman"/>
                <w:noProof/>
                <w:webHidden/>
                <w:sz w:val="26"/>
                <w:szCs w:val="26"/>
                <w:rPrChange w:id="674" w:author="TRAN THI LY LY" w:date="2019-06-20T23:38:00Z">
                  <w:rPr>
                    <w:noProof/>
                    <w:webHidden/>
                  </w:rPr>
                </w:rPrChange>
              </w:rPr>
            </w:r>
          </w:ins>
          <w:r w:rsidRPr="009E4E78">
            <w:rPr>
              <w:rFonts w:ascii="Times New Roman" w:hAnsi="Times New Roman" w:cs="Times New Roman"/>
              <w:noProof/>
              <w:webHidden/>
              <w:sz w:val="26"/>
              <w:szCs w:val="26"/>
              <w:rPrChange w:id="675" w:author="TRAN THI LY LY" w:date="2019-06-20T23:38:00Z">
                <w:rPr>
                  <w:noProof/>
                  <w:webHidden/>
                </w:rPr>
              </w:rPrChange>
            </w:rPr>
            <w:fldChar w:fldCharType="separate"/>
          </w:r>
          <w:ins w:id="676" w:author="TRAN THI LY LY" w:date="2019-06-20T23:47:00Z">
            <w:r w:rsidR="00887B15">
              <w:rPr>
                <w:rFonts w:ascii="Times New Roman" w:hAnsi="Times New Roman" w:cs="Times New Roman"/>
                <w:noProof/>
                <w:webHidden/>
                <w:sz w:val="26"/>
                <w:szCs w:val="26"/>
              </w:rPr>
              <w:t>61</w:t>
            </w:r>
          </w:ins>
          <w:ins w:id="677" w:author="TRAN THI LY LY" w:date="2019-06-20T23:37:00Z">
            <w:r w:rsidRPr="009E4E78">
              <w:rPr>
                <w:rFonts w:ascii="Times New Roman" w:hAnsi="Times New Roman" w:cs="Times New Roman"/>
                <w:noProof/>
                <w:webHidden/>
                <w:sz w:val="26"/>
                <w:szCs w:val="26"/>
                <w:rPrChange w:id="67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679" w:author="TRAN THI LY LY" w:date="2019-06-20T23:38:00Z">
                  <w:rPr>
                    <w:rStyle w:val="Siuktni"/>
                    <w:noProof/>
                  </w:rPr>
                </w:rPrChange>
              </w:rPr>
              <w:fldChar w:fldCharType="end"/>
            </w:r>
          </w:ins>
        </w:p>
        <w:p w14:paraId="2911DDC9" w14:textId="6C8FA104" w:rsidR="009E4E78" w:rsidRPr="009E4E78" w:rsidRDefault="009E4E78">
          <w:pPr>
            <w:pStyle w:val="Mucluc3"/>
            <w:tabs>
              <w:tab w:val="right" w:leader="dot" w:pos="8990"/>
            </w:tabs>
            <w:rPr>
              <w:ins w:id="680" w:author="TRAN THI LY LY" w:date="2019-06-20T23:37:00Z"/>
              <w:rFonts w:ascii="Times New Roman" w:eastAsiaTheme="minorEastAsia" w:hAnsi="Times New Roman" w:cs="Times New Roman"/>
              <w:noProof/>
              <w:sz w:val="26"/>
              <w:szCs w:val="26"/>
              <w:rPrChange w:id="681" w:author="TRAN THI LY LY" w:date="2019-06-20T23:38:00Z">
                <w:rPr>
                  <w:ins w:id="682" w:author="TRAN THI LY LY" w:date="2019-06-20T23:37:00Z"/>
                  <w:rFonts w:eastAsiaTheme="minorEastAsia"/>
                  <w:noProof/>
                </w:rPr>
              </w:rPrChange>
            </w:rPr>
          </w:pPr>
          <w:ins w:id="683" w:author="TRAN THI LY LY" w:date="2019-06-20T23:37:00Z">
            <w:r w:rsidRPr="009E4E78">
              <w:rPr>
                <w:rStyle w:val="Siuktni"/>
                <w:rFonts w:ascii="Times New Roman" w:hAnsi="Times New Roman" w:cs="Times New Roman"/>
                <w:noProof/>
                <w:sz w:val="26"/>
                <w:szCs w:val="26"/>
                <w:rPrChange w:id="68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68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686" w:author="TRAN THI LY LY" w:date="2019-06-20T23:38:00Z">
                  <w:rPr>
                    <w:noProof/>
                  </w:rPr>
                </w:rPrChange>
              </w:rPr>
              <w:instrText>HYPERLINK \l "_Toc11966315"</w:instrText>
            </w:r>
            <w:r w:rsidRPr="009E4E78">
              <w:rPr>
                <w:rStyle w:val="Siuktni"/>
                <w:rFonts w:ascii="Times New Roman" w:hAnsi="Times New Roman" w:cs="Times New Roman"/>
                <w:noProof/>
                <w:sz w:val="26"/>
                <w:szCs w:val="26"/>
                <w:rPrChange w:id="68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688" w:author="TRAN THI LY LY" w:date="2019-06-20T23:38:00Z">
                  <w:rPr>
                    <w:rStyle w:val="Siuktni"/>
                    <w:noProof/>
                  </w:rPr>
                </w:rPrChange>
              </w:rPr>
            </w:r>
            <w:r w:rsidRPr="009E4E78">
              <w:rPr>
                <w:rStyle w:val="Siuktni"/>
                <w:rFonts w:ascii="Times New Roman" w:hAnsi="Times New Roman" w:cs="Times New Roman"/>
                <w:noProof/>
                <w:sz w:val="26"/>
                <w:szCs w:val="26"/>
                <w:rPrChange w:id="68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690" w:author="TRAN THI LY LY" w:date="2019-06-20T23:38:00Z">
                  <w:rPr>
                    <w:rStyle w:val="Siuktni"/>
                    <w:noProof/>
                  </w:rPr>
                </w:rPrChange>
              </w:rPr>
              <w:t>3.3.3 Mô hình đề xuất cho hệ thống hỏi đáp tập trung vào câu hỏi “what” và “how”</w:t>
            </w:r>
            <w:r w:rsidRPr="009E4E78">
              <w:rPr>
                <w:rFonts w:ascii="Times New Roman" w:hAnsi="Times New Roman" w:cs="Times New Roman"/>
                <w:noProof/>
                <w:webHidden/>
                <w:sz w:val="26"/>
                <w:szCs w:val="26"/>
                <w:rPrChange w:id="691" w:author="TRAN THI LY LY" w:date="2019-06-20T23:38:00Z">
                  <w:rPr>
                    <w:noProof/>
                    <w:webHidden/>
                  </w:rPr>
                </w:rPrChange>
              </w:rPr>
              <w:tab/>
            </w:r>
            <w:r w:rsidRPr="009E4E78">
              <w:rPr>
                <w:rFonts w:ascii="Times New Roman" w:hAnsi="Times New Roman" w:cs="Times New Roman"/>
                <w:noProof/>
                <w:webHidden/>
                <w:sz w:val="26"/>
                <w:szCs w:val="26"/>
                <w:rPrChange w:id="692" w:author="TRAN THI LY LY" w:date="2019-06-20T23:38:00Z">
                  <w:rPr>
                    <w:noProof/>
                    <w:webHidden/>
                  </w:rPr>
                </w:rPrChange>
              </w:rPr>
              <w:fldChar w:fldCharType="begin"/>
            </w:r>
            <w:r w:rsidRPr="009E4E78">
              <w:rPr>
                <w:rFonts w:ascii="Times New Roman" w:hAnsi="Times New Roman" w:cs="Times New Roman"/>
                <w:noProof/>
                <w:webHidden/>
                <w:sz w:val="26"/>
                <w:szCs w:val="26"/>
                <w:rPrChange w:id="693" w:author="TRAN THI LY LY" w:date="2019-06-20T23:38:00Z">
                  <w:rPr>
                    <w:noProof/>
                    <w:webHidden/>
                  </w:rPr>
                </w:rPrChange>
              </w:rPr>
              <w:instrText xml:space="preserve"> PAGEREF _Toc11966315 \h </w:instrText>
            </w:r>
            <w:r w:rsidRPr="009E4E78">
              <w:rPr>
                <w:rFonts w:ascii="Times New Roman" w:hAnsi="Times New Roman" w:cs="Times New Roman"/>
                <w:noProof/>
                <w:webHidden/>
                <w:sz w:val="26"/>
                <w:szCs w:val="26"/>
                <w:rPrChange w:id="694" w:author="TRAN THI LY LY" w:date="2019-06-20T23:38:00Z">
                  <w:rPr>
                    <w:noProof/>
                    <w:webHidden/>
                  </w:rPr>
                </w:rPrChange>
              </w:rPr>
            </w:r>
          </w:ins>
          <w:r w:rsidRPr="009E4E78">
            <w:rPr>
              <w:rFonts w:ascii="Times New Roman" w:hAnsi="Times New Roman" w:cs="Times New Roman"/>
              <w:noProof/>
              <w:webHidden/>
              <w:sz w:val="26"/>
              <w:szCs w:val="26"/>
              <w:rPrChange w:id="695" w:author="TRAN THI LY LY" w:date="2019-06-20T23:38:00Z">
                <w:rPr>
                  <w:noProof/>
                  <w:webHidden/>
                </w:rPr>
              </w:rPrChange>
            </w:rPr>
            <w:fldChar w:fldCharType="separate"/>
          </w:r>
          <w:ins w:id="696" w:author="TRAN THI LY LY" w:date="2019-06-20T23:47:00Z">
            <w:r w:rsidR="00887B15">
              <w:rPr>
                <w:rFonts w:ascii="Times New Roman" w:hAnsi="Times New Roman" w:cs="Times New Roman"/>
                <w:noProof/>
                <w:webHidden/>
                <w:sz w:val="26"/>
                <w:szCs w:val="26"/>
              </w:rPr>
              <w:t>62</w:t>
            </w:r>
          </w:ins>
          <w:ins w:id="697" w:author="TRAN THI LY LY" w:date="2019-06-20T23:37:00Z">
            <w:r w:rsidRPr="009E4E78">
              <w:rPr>
                <w:rFonts w:ascii="Times New Roman" w:hAnsi="Times New Roman" w:cs="Times New Roman"/>
                <w:noProof/>
                <w:webHidden/>
                <w:sz w:val="26"/>
                <w:szCs w:val="26"/>
                <w:rPrChange w:id="69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699" w:author="TRAN THI LY LY" w:date="2019-06-20T23:38:00Z">
                  <w:rPr>
                    <w:rStyle w:val="Siuktni"/>
                    <w:noProof/>
                  </w:rPr>
                </w:rPrChange>
              </w:rPr>
              <w:fldChar w:fldCharType="end"/>
            </w:r>
          </w:ins>
        </w:p>
        <w:p w14:paraId="2D763D37" w14:textId="569A9D5E" w:rsidR="009E4E78" w:rsidRPr="009E4E78" w:rsidRDefault="009E4E78">
          <w:pPr>
            <w:pStyle w:val="Mucluc3"/>
            <w:tabs>
              <w:tab w:val="right" w:leader="dot" w:pos="8990"/>
            </w:tabs>
            <w:rPr>
              <w:ins w:id="700" w:author="TRAN THI LY LY" w:date="2019-06-20T23:37:00Z"/>
              <w:rFonts w:ascii="Times New Roman" w:eastAsiaTheme="minorEastAsia" w:hAnsi="Times New Roman" w:cs="Times New Roman"/>
              <w:noProof/>
              <w:sz w:val="26"/>
              <w:szCs w:val="26"/>
              <w:rPrChange w:id="701" w:author="TRAN THI LY LY" w:date="2019-06-20T23:38:00Z">
                <w:rPr>
                  <w:ins w:id="702" w:author="TRAN THI LY LY" w:date="2019-06-20T23:37:00Z"/>
                  <w:rFonts w:eastAsiaTheme="minorEastAsia"/>
                  <w:noProof/>
                </w:rPr>
              </w:rPrChange>
            </w:rPr>
          </w:pPr>
          <w:ins w:id="703" w:author="TRAN THI LY LY" w:date="2019-06-20T23:37:00Z">
            <w:r w:rsidRPr="009E4E78">
              <w:rPr>
                <w:rStyle w:val="Siuktni"/>
                <w:rFonts w:ascii="Times New Roman" w:hAnsi="Times New Roman" w:cs="Times New Roman"/>
                <w:noProof/>
                <w:sz w:val="26"/>
                <w:szCs w:val="26"/>
                <w:rPrChange w:id="70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70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706" w:author="TRAN THI LY LY" w:date="2019-06-20T23:38:00Z">
                  <w:rPr>
                    <w:noProof/>
                  </w:rPr>
                </w:rPrChange>
              </w:rPr>
              <w:instrText>HYPERLINK \l "_Toc11966316"</w:instrText>
            </w:r>
            <w:r w:rsidRPr="009E4E78">
              <w:rPr>
                <w:rStyle w:val="Siuktni"/>
                <w:rFonts w:ascii="Times New Roman" w:hAnsi="Times New Roman" w:cs="Times New Roman"/>
                <w:noProof/>
                <w:sz w:val="26"/>
                <w:szCs w:val="26"/>
                <w:rPrChange w:id="70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708" w:author="TRAN THI LY LY" w:date="2019-06-20T23:38:00Z">
                  <w:rPr>
                    <w:rStyle w:val="Siuktni"/>
                    <w:noProof/>
                  </w:rPr>
                </w:rPrChange>
              </w:rPr>
            </w:r>
            <w:r w:rsidRPr="009E4E78">
              <w:rPr>
                <w:rStyle w:val="Siuktni"/>
                <w:rFonts w:ascii="Times New Roman" w:hAnsi="Times New Roman" w:cs="Times New Roman"/>
                <w:noProof/>
                <w:sz w:val="26"/>
                <w:szCs w:val="26"/>
                <w:rPrChange w:id="70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710" w:author="TRAN THI LY LY" w:date="2019-06-20T23:38:00Z">
                  <w:rPr>
                    <w:rStyle w:val="Siuktni"/>
                    <w:noProof/>
                  </w:rPr>
                </w:rPrChange>
              </w:rPr>
              <w:t>3.3.4 Khả năng mở rộng</w:t>
            </w:r>
            <w:r w:rsidRPr="009E4E78">
              <w:rPr>
                <w:rFonts w:ascii="Times New Roman" w:hAnsi="Times New Roman" w:cs="Times New Roman"/>
                <w:noProof/>
                <w:webHidden/>
                <w:sz w:val="26"/>
                <w:szCs w:val="26"/>
                <w:rPrChange w:id="711" w:author="TRAN THI LY LY" w:date="2019-06-20T23:38:00Z">
                  <w:rPr>
                    <w:noProof/>
                    <w:webHidden/>
                  </w:rPr>
                </w:rPrChange>
              </w:rPr>
              <w:tab/>
            </w:r>
            <w:r w:rsidRPr="009E4E78">
              <w:rPr>
                <w:rFonts w:ascii="Times New Roman" w:hAnsi="Times New Roman" w:cs="Times New Roman"/>
                <w:noProof/>
                <w:webHidden/>
                <w:sz w:val="26"/>
                <w:szCs w:val="26"/>
                <w:rPrChange w:id="712" w:author="TRAN THI LY LY" w:date="2019-06-20T23:38:00Z">
                  <w:rPr>
                    <w:noProof/>
                    <w:webHidden/>
                  </w:rPr>
                </w:rPrChange>
              </w:rPr>
              <w:fldChar w:fldCharType="begin"/>
            </w:r>
            <w:r w:rsidRPr="009E4E78">
              <w:rPr>
                <w:rFonts w:ascii="Times New Roman" w:hAnsi="Times New Roman" w:cs="Times New Roman"/>
                <w:noProof/>
                <w:webHidden/>
                <w:sz w:val="26"/>
                <w:szCs w:val="26"/>
                <w:rPrChange w:id="713" w:author="TRAN THI LY LY" w:date="2019-06-20T23:38:00Z">
                  <w:rPr>
                    <w:noProof/>
                    <w:webHidden/>
                  </w:rPr>
                </w:rPrChange>
              </w:rPr>
              <w:instrText xml:space="preserve"> PAGEREF _Toc11966316 \h </w:instrText>
            </w:r>
            <w:r w:rsidRPr="009E4E78">
              <w:rPr>
                <w:rFonts w:ascii="Times New Roman" w:hAnsi="Times New Roman" w:cs="Times New Roman"/>
                <w:noProof/>
                <w:webHidden/>
                <w:sz w:val="26"/>
                <w:szCs w:val="26"/>
                <w:rPrChange w:id="714" w:author="TRAN THI LY LY" w:date="2019-06-20T23:38:00Z">
                  <w:rPr>
                    <w:noProof/>
                    <w:webHidden/>
                  </w:rPr>
                </w:rPrChange>
              </w:rPr>
            </w:r>
          </w:ins>
          <w:r w:rsidRPr="009E4E78">
            <w:rPr>
              <w:rFonts w:ascii="Times New Roman" w:hAnsi="Times New Roman" w:cs="Times New Roman"/>
              <w:noProof/>
              <w:webHidden/>
              <w:sz w:val="26"/>
              <w:szCs w:val="26"/>
              <w:rPrChange w:id="715" w:author="TRAN THI LY LY" w:date="2019-06-20T23:38:00Z">
                <w:rPr>
                  <w:noProof/>
                  <w:webHidden/>
                </w:rPr>
              </w:rPrChange>
            </w:rPr>
            <w:fldChar w:fldCharType="separate"/>
          </w:r>
          <w:ins w:id="716" w:author="TRAN THI LY LY" w:date="2019-06-20T23:47:00Z">
            <w:r w:rsidR="00887B15">
              <w:rPr>
                <w:rFonts w:ascii="Times New Roman" w:hAnsi="Times New Roman" w:cs="Times New Roman"/>
                <w:noProof/>
                <w:webHidden/>
                <w:sz w:val="26"/>
                <w:szCs w:val="26"/>
              </w:rPr>
              <w:t>68</w:t>
            </w:r>
          </w:ins>
          <w:ins w:id="717" w:author="TRAN THI LY LY" w:date="2019-06-20T23:37:00Z">
            <w:r w:rsidRPr="009E4E78">
              <w:rPr>
                <w:rFonts w:ascii="Times New Roman" w:hAnsi="Times New Roman" w:cs="Times New Roman"/>
                <w:noProof/>
                <w:webHidden/>
                <w:sz w:val="26"/>
                <w:szCs w:val="26"/>
                <w:rPrChange w:id="71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719" w:author="TRAN THI LY LY" w:date="2019-06-20T23:38:00Z">
                  <w:rPr>
                    <w:rStyle w:val="Siuktni"/>
                    <w:noProof/>
                  </w:rPr>
                </w:rPrChange>
              </w:rPr>
              <w:fldChar w:fldCharType="end"/>
            </w:r>
          </w:ins>
        </w:p>
        <w:p w14:paraId="2C172E9D" w14:textId="3D2563AD" w:rsidR="009E4E78" w:rsidRPr="009E4E78" w:rsidRDefault="009E4E78">
          <w:pPr>
            <w:pStyle w:val="Mucluc3"/>
            <w:tabs>
              <w:tab w:val="right" w:leader="dot" w:pos="8990"/>
            </w:tabs>
            <w:rPr>
              <w:ins w:id="720" w:author="TRAN THI LY LY" w:date="2019-06-20T23:37:00Z"/>
              <w:rFonts w:ascii="Times New Roman" w:eastAsiaTheme="minorEastAsia" w:hAnsi="Times New Roman" w:cs="Times New Roman"/>
              <w:noProof/>
              <w:sz w:val="26"/>
              <w:szCs w:val="26"/>
              <w:rPrChange w:id="721" w:author="TRAN THI LY LY" w:date="2019-06-20T23:38:00Z">
                <w:rPr>
                  <w:ins w:id="722" w:author="TRAN THI LY LY" w:date="2019-06-20T23:37:00Z"/>
                  <w:rFonts w:eastAsiaTheme="minorEastAsia"/>
                  <w:noProof/>
                </w:rPr>
              </w:rPrChange>
            </w:rPr>
          </w:pPr>
          <w:ins w:id="723" w:author="TRAN THI LY LY" w:date="2019-06-20T23:37:00Z">
            <w:r w:rsidRPr="009E4E78">
              <w:rPr>
                <w:rStyle w:val="Siuktni"/>
                <w:rFonts w:ascii="Times New Roman" w:hAnsi="Times New Roman" w:cs="Times New Roman"/>
                <w:noProof/>
                <w:sz w:val="26"/>
                <w:szCs w:val="26"/>
                <w:rPrChange w:id="72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72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726" w:author="TRAN THI LY LY" w:date="2019-06-20T23:38:00Z">
                  <w:rPr>
                    <w:noProof/>
                  </w:rPr>
                </w:rPrChange>
              </w:rPr>
              <w:instrText>HYPERLINK \l "_Toc11966317"</w:instrText>
            </w:r>
            <w:r w:rsidRPr="009E4E78">
              <w:rPr>
                <w:rStyle w:val="Siuktni"/>
                <w:rFonts w:ascii="Times New Roman" w:hAnsi="Times New Roman" w:cs="Times New Roman"/>
                <w:noProof/>
                <w:sz w:val="26"/>
                <w:szCs w:val="26"/>
                <w:rPrChange w:id="72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728" w:author="TRAN THI LY LY" w:date="2019-06-20T23:38:00Z">
                  <w:rPr>
                    <w:rStyle w:val="Siuktni"/>
                    <w:noProof/>
                  </w:rPr>
                </w:rPrChange>
              </w:rPr>
            </w:r>
            <w:r w:rsidRPr="009E4E78">
              <w:rPr>
                <w:rStyle w:val="Siuktni"/>
                <w:rFonts w:ascii="Times New Roman" w:hAnsi="Times New Roman" w:cs="Times New Roman"/>
                <w:noProof/>
                <w:sz w:val="26"/>
                <w:szCs w:val="26"/>
                <w:rPrChange w:id="72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730" w:author="TRAN THI LY LY" w:date="2019-06-20T23:38:00Z">
                  <w:rPr>
                    <w:rStyle w:val="Siuktni"/>
                    <w:noProof/>
                  </w:rPr>
                </w:rPrChange>
              </w:rPr>
              <w:t>3.3.5 Những lợi ích trong mô hình đã đề xuất</w:t>
            </w:r>
            <w:r w:rsidRPr="009E4E78">
              <w:rPr>
                <w:rFonts w:ascii="Times New Roman" w:hAnsi="Times New Roman" w:cs="Times New Roman"/>
                <w:noProof/>
                <w:webHidden/>
                <w:sz w:val="26"/>
                <w:szCs w:val="26"/>
                <w:rPrChange w:id="731" w:author="TRAN THI LY LY" w:date="2019-06-20T23:38:00Z">
                  <w:rPr>
                    <w:noProof/>
                    <w:webHidden/>
                  </w:rPr>
                </w:rPrChange>
              </w:rPr>
              <w:tab/>
            </w:r>
            <w:r w:rsidRPr="009E4E78">
              <w:rPr>
                <w:rFonts w:ascii="Times New Roman" w:hAnsi="Times New Roman" w:cs="Times New Roman"/>
                <w:noProof/>
                <w:webHidden/>
                <w:sz w:val="26"/>
                <w:szCs w:val="26"/>
                <w:rPrChange w:id="732" w:author="TRAN THI LY LY" w:date="2019-06-20T23:38:00Z">
                  <w:rPr>
                    <w:noProof/>
                    <w:webHidden/>
                  </w:rPr>
                </w:rPrChange>
              </w:rPr>
              <w:fldChar w:fldCharType="begin"/>
            </w:r>
            <w:r w:rsidRPr="009E4E78">
              <w:rPr>
                <w:rFonts w:ascii="Times New Roman" w:hAnsi="Times New Roman" w:cs="Times New Roman"/>
                <w:noProof/>
                <w:webHidden/>
                <w:sz w:val="26"/>
                <w:szCs w:val="26"/>
                <w:rPrChange w:id="733" w:author="TRAN THI LY LY" w:date="2019-06-20T23:38:00Z">
                  <w:rPr>
                    <w:noProof/>
                    <w:webHidden/>
                  </w:rPr>
                </w:rPrChange>
              </w:rPr>
              <w:instrText xml:space="preserve"> PAGEREF _Toc11966317 \h </w:instrText>
            </w:r>
            <w:r w:rsidRPr="009E4E78">
              <w:rPr>
                <w:rFonts w:ascii="Times New Roman" w:hAnsi="Times New Roman" w:cs="Times New Roman"/>
                <w:noProof/>
                <w:webHidden/>
                <w:sz w:val="26"/>
                <w:szCs w:val="26"/>
                <w:rPrChange w:id="734" w:author="TRAN THI LY LY" w:date="2019-06-20T23:38:00Z">
                  <w:rPr>
                    <w:noProof/>
                    <w:webHidden/>
                  </w:rPr>
                </w:rPrChange>
              </w:rPr>
            </w:r>
          </w:ins>
          <w:r w:rsidRPr="009E4E78">
            <w:rPr>
              <w:rFonts w:ascii="Times New Roman" w:hAnsi="Times New Roman" w:cs="Times New Roman"/>
              <w:noProof/>
              <w:webHidden/>
              <w:sz w:val="26"/>
              <w:szCs w:val="26"/>
              <w:rPrChange w:id="735" w:author="TRAN THI LY LY" w:date="2019-06-20T23:38:00Z">
                <w:rPr>
                  <w:noProof/>
                  <w:webHidden/>
                </w:rPr>
              </w:rPrChange>
            </w:rPr>
            <w:fldChar w:fldCharType="separate"/>
          </w:r>
          <w:ins w:id="736" w:author="TRAN THI LY LY" w:date="2019-06-20T23:47:00Z">
            <w:r w:rsidR="00887B15">
              <w:rPr>
                <w:rFonts w:ascii="Times New Roman" w:hAnsi="Times New Roman" w:cs="Times New Roman"/>
                <w:noProof/>
                <w:webHidden/>
                <w:sz w:val="26"/>
                <w:szCs w:val="26"/>
              </w:rPr>
              <w:t>69</w:t>
            </w:r>
          </w:ins>
          <w:ins w:id="737" w:author="TRAN THI LY LY" w:date="2019-06-20T23:37:00Z">
            <w:r w:rsidRPr="009E4E78">
              <w:rPr>
                <w:rFonts w:ascii="Times New Roman" w:hAnsi="Times New Roman" w:cs="Times New Roman"/>
                <w:noProof/>
                <w:webHidden/>
                <w:sz w:val="26"/>
                <w:szCs w:val="26"/>
                <w:rPrChange w:id="73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739" w:author="TRAN THI LY LY" w:date="2019-06-20T23:38:00Z">
                  <w:rPr>
                    <w:rStyle w:val="Siuktni"/>
                    <w:noProof/>
                  </w:rPr>
                </w:rPrChange>
              </w:rPr>
              <w:fldChar w:fldCharType="end"/>
            </w:r>
          </w:ins>
        </w:p>
        <w:p w14:paraId="10640964" w14:textId="31C8497C" w:rsidR="009E4E78" w:rsidRPr="009E4E78" w:rsidRDefault="009E4E78">
          <w:pPr>
            <w:pStyle w:val="Mucluc2"/>
            <w:tabs>
              <w:tab w:val="right" w:leader="dot" w:pos="8990"/>
            </w:tabs>
            <w:rPr>
              <w:ins w:id="740" w:author="TRAN THI LY LY" w:date="2019-06-20T23:37:00Z"/>
              <w:rFonts w:ascii="Times New Roman" w:eastAsiaTheme="minorEastAsia" w:hAnsi="Times New Roman" w:cs="Times New Roman"/>
              <w:noProof/>
              <w:sz w:val="26"/>
              <w:szCs w:val="26"/>
              <w:rPrChange w:id="741" w:author="TRAN THI LY LY" w:date="2019-06-20T23:38:00Z">
                <w:rPr>
                  <w:ins w:id="742" w:author="TRAN THI LY LY" w:date="2019-06-20T23:37:00Z"/>
                  <w:rFonts w:eastAsiaTheme="minorEastAsia"/>
                  <w:noProof/>
                </w:rPr>
              </w:rPrChange>
            </w:rPr>
          </w:pPr>
          <w:ins w:id="743" w:author="TRAN THI LY LY" w:date="2019-06-20T23:37:00Z">
            <w:r w:rsidRPr="009E4E78">
              <w:rPr>
                <w:rStyle w:val="Siuktni"/>
                <w:rFonts w:ascii="Times New Roman" w:hAnsi="Times New Roman" w:cs="Times New Roman"/>
                <w:noProof/>
                <w:sz w:val="26"/>
                <w:szCs w:val="26"/>
                <w:rPrChange w:id="74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74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746" w:author="TRAN THI LY LY" w:date="2019-06-20T23:38:00Z">
                  <w:rPr>
                    <w:noProof/>
                  </w:rPr>
                </w:rPrChange>
              </w:rPr>
              <w:instrText>HYPERLINK \l "_Toc11966318"</w:instrText>
            </w:r>
            <w:r w:rsidRPr="009E4E78">
              <w:rPr>
                <w:rStyle w:val="Siuktni"/>
                <w:rFonts w:ascii="Times New Roman" w:hAnsi="Times New Roman" w:cs="Times New Roman"/>
                <w:noProof/>
                <w:sz w:val="26"/>
                <w:szCs w:val="26"/>
                <w:rPrChange w:id="74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748" w:author="TRAN THI LY LY" w:date="2019-06-20T23:38:00Z">
                  <w:rPr>
                    <w:rStyle w:val="Siuktni"/>
                    <w:noProof/>
                  </w:rPr>
                </w:rPrChange>
              </w:rPr>
            </w:r>
            <w:r w:rsidRPr="009E4E78">
              <w:rPr>
                <w:rStyle w:val="Siuktni"/>
                <w:rFonts w:ascii="Times New Roman" w:hAnsi="Times New Roman" w:cs="Times New Roman"/>
                <w:noProof/>
                <w:sz w:val="26"/>
                <w:szCs w:val="26"/>
                <w:rPrChange w:id="74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750" w:author="TRAN THI LY LY" w:date="2019-06-20T23:38:00Z">
                  <w:rPr>
                    <w:rStyle w:val="Siuktni"/>
                    <w:noProof/>
                  </w:rPr>
                </w:rPrChange>
              </w:rPr>
              <w:t>3.4 Xử lí tin nhắn đầu vào và xây dựng phản hồi với RASA</w:t>
            </w:r>
            <w:r w:rsidRPr="009E4E78">
              <w:rPr>
                <w:rFonts w:ascii="Times New Roman" w:hAnsi="Times New Roman" w:cs="Times New Roman"/>
                <w:noProof/>
                <w:webHidden/>
                <w:sz w:val="26"/>
                <w:szCs w:val="26"/>
                <w:rPrChange w:id="751" w:author="TRAN THI LY LY" w:date="2019-06-20T23:38:00Z">
                  <w:rPr>
                    <w:noProof/>
                    <w:webHidden/>
                  </w:rPr>
                </w:rPrChange>
              </w:rPr>
              <w:tab/>
            </w:r>
            <w:r w:rsidRPr="009E4E78">
              <w:rPr>
                <w:rFonts w:ascii="Times New Roman" w:hAnsi="Times New Roman" w:cs="Times New Roman"/>
                <w:noProof/>
                <w:webHidden/>
                <w:sz w:val="26"/>
                <w:szCs w:val="26"/>
                <w:rPrChange w:id="752" w:author="TRAN THI LY LY" w:date="2019-06-20T23:38:00Z">
                  <w:rPr>
                    <w:noProof/>
                    <w:webHidden/>
                  </w:rPr>
                </w:rPrChange>
              </w:rPr>
              <w:fldChar w:fldCharType="begin"/>
            </w:r>
            <w:r w:rsidRPr="009E4E78">
              <w:rPr>
                <w:rFonts w:ascii="Times New Roman" w:hAnsi="Times New Roman" w:cs="Times New Roman"/>
                <w:noProof/>
                <w:webHidden/>
                <w:sz w:val="26"/>
                <w:szCs w:val="26"/>
                <w:rPrChange w:id="753" w:author="TRAN THI LY LY" w:date="2019-06-20T23:38:00Z">
                  <w:rPr>
                    <w:noProof/>
                    <w:webHidden/>
                  </w:rPr>
                </w:rPrChange>
              </w:rPr>
              <w:instrText xml:space="preserve"> PAGEREF _Toc11966318 \h </w:instrText>
            </w:r>
            <w:r w:rsidRPr="009E4E78">
              <w:rPr>
                <w:rFonts w:ascii="Times New Roman" w:hAnsi="Times New Roman" w:cs="Times New Roman"/>
                <w:noProof/>
                <w:webHidden/>
                <w:sz w:val="26"/>
                <w:szCs w:val="26"/>
                <w:rPrChange w:id="754" w:author="TRAN THI LY LY" w:date="2019-06-20T23:38:00Z">
                  <w:rPr>
                    <w:noProof/>
                    <w:webHidden/>
                  </w:rPr>
                </w:rPrChange>
              </w:rPr>
            </w:r>
          </w:ins>
          <w:r w:rsidRPr="009E4E78">
            <w:rPr>
              <w:rFonts w:ascii="Times New Roman" w:hAnsi="Times New Roman" w:cs="Times New Roman"/>
              <w:noProof/>
              <w:webHidden/>
              <w:sz w:val="26"/>
              <w:szCs w:val="26"/>
              <w:rPrChange w:id="755" w:author="TRAN THI LY LY" w:date="2019-06-20T23:38:00Z">
                <w:rPr>
                  <w:noProof/>
                  <w:webHidden/>
                </w:rPr>
              </w:rPrChange>
            </w:rPr>
            <w:fldChar w:fldCharType="separate"/>
          </w:r>
          <w:ins w:id="756" w:author="TRAN THI LY LY" w:date="2019-06-20T23:47:00Z">
            <w:r w:rsidR="00887B15">
              <w:rPr>
                <w:rFonts w:ascii="Times New Roman" w:hAnsi="Times New Roman" w:cs="Times New Roman"/>
                <w:noProof/>
                <w:webHidden/>
                <w:sz w:val="26"/>
                <w:szCs w:val="26"/>
              </w:rPr>
              <w:t>70</w:t>
            </w:r>
          </w:ins>
          <w:ins w:id="757" w:author="TRAN THI LY LY" w:date="2019-06-20T23:37:00Z">
            <w:r w:rsidRPr="009E4E78">
              <w:rPr>
                <w:rFonts w:ascii="Times New Roman" w:hAnsi="Times New Roman" w:cs="Times New Roman"/>
                <w:noProof/>
                <w:webHidden/>
                <w:sz w:val="26"/>
                <w:szCs w:val="26"/>
                <w:rPrChange w:id="75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759" w:author="TRAN THI LY LY" w:date="2019-06-20T23:38:00Z">
                  <w:rPr>
                    <w:rStyle w:val="Siuktni"/>
                    <w:noProof/>
                  </w:rPr>
                </w:rPrChange>
              </w:rPr>
              <w:fldChar w:fldCharType="end"/>
            </w:r>
          </w:ins>
        </w:p>
        <w:p w14:paraId="68C8F853" w14:textId="074B68B9" w:rsidR="009E4E78" w:rsidRPr="009E4E78" w:rsidRDefault="009E4E78">
          <w:pPr>
            <w:pStyle w:val="Mucluc3"/>
            <w:tabs>
              <w:tab w:val="right" w:leader="dot" w:pos="8990"/>
            </w:tabs>
            <w:rPr>
              <w:ins w:id="760" w:author="TRAN THI LY LY" w:date="2019-06-20T23:37:00Z"/>
              <w:rFonts w:ascii="Times New Roman" w:eastAsiaTheme="minorEastAsia" w:hAnsi="Times New Roman" w:cs="Times New Roman"/>
              <w:noProof/>
              <w:sz w:val="26"/>
              <w:szCs w:val="26"/>
              <w:rPrChange w:id="761" w:author="TRAN THI LY LY" w:date="2019-06-20T23:38:00Z">
                <w:rPr>
                  <w:ins w:id="762" w:author="TRAN THI LY LY" w:date="2019-06-20T23:37:00Z"/>
                  <w:rFonts w:eastAsiaTheme="minorEastAsia"/>
                  <w:noProof/>
                </w:rPr>
              </w:rPrChange>
            </w:rPr>
          </w:pPr>
          <w:ins w:id="763" w:author="TRAN THI LY LY" w:date="2019-06-20T23:37:00Z">
            <w:r w:rsidRPr="009E4E78">
              <w:rPr>
                <w:rStyle w:val="Siuktni"/>
                <w:rFonts w:ascii="Times New Roman" w:hAnsi="Times New Roman" w:cs="Times New Roman"/>
                <w:noProof/>
                <w:sz w:val="26"/>
                <w:szCs w:val="26"/>
                <w:rPrChange w:id="76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76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766" w:author="TRAN THI LY LY" w:date="2019-06-20T23:38:00Z">
                  <w:rPr>
                    <w:noProof/>
                  </w:rPr>
                </w:rPrChange>
              </w:rPr>
              <w:instrText>HYPERLINK \l "_Toc11966319"</w:instrText>
            </w:r>
            <w:r w:rsidRPr="009E4E78">
              <w:rPr>
                <w:rStyle w:val="Siuktni"/>
                <w:rFonts w:ascii="Times New Roman" w:hAnsi="Times New Roman" w:cs="Times New Roman"/>
                <w:noProof/>
                <w:sz w:val="26"/>
                <w:szCs w:val="26"/>
                <w:rPrChange w:id="76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768" w:author="TRAN THI LY LY" w:date="2019-06-20T23:38:00Z">
                  <w:rPr>
                    <w:rStyle w:val="Siuktni"/>
                    <w:noProof/>
                  </w:rPr>
                </w:rPrChange>
              </w:rPr>
            </w:r>
            <w:r w:rsidRPr="009E4E78">
              <w:rPr>
                <w:rStyle w:val="Siuktni"/>
                <w:rFonts w:ascii="Times New Roman" w:hAnsi="Times New Roman" w:cs="Times New Roman"/>
                <w:noProof/>
                <w:sz w:val="26"/>
                <w:szCs w:val="26"/>
                <w:rPrChange w:id="76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770" w:author="TRAN THI LY LY" w:date="2019-06-20T23:38:00Z">
                  <w:rPr>
                    <w:rStyle w:val="Siuktni"/>
                    <w:noProof/>
                  </w:rPr>
                </w:rPrChange>
              </w:rPr>
              <w:t>3.4.1 Giới thiệu chung về Rasa</w:t>
            </w:r>
            <w:r w:rsidRPr="009E4E78">
              <w:rPr>
                <w:rFonts w:ascii="Times New Roman" w:hAnsi="Times New Roman" w:cs="Times New Roman"/>
                <w:noProof/>
                <w:webHidden/>
                <w:sz w:val="26"/>
                <w:szCs w:val="26"/>
                <w:rPrChange w:id="771" w:author="TRAN THI LY LY" w:date="2019-06-20T23:38:00Z">
                  <w:rPr>
                    <w:noProof/>
                    <w:webHidden/>
                  </w:rPr>
                </w:rPrChange>
              </w:rPr>
              <w:tab/>
            </w:r>
            <w:r w:rsidRPr="009E4E78">
              <w:rPr>
                <w:rFonts w:ascii="Times New Roman" w:hAnsi="Times New Roman" w:cs="Times New Roman"/>
                <w:noProof/>
                <w:webHidden/>
                <w:sz w:val="26"/>
                <w:szCs w:val="26"/>
                <w:rPrChange w:id="772" w:author="TRAN THI LY LY" w:date="2019-06-20T23:38:00Z">
                  <w:rPr>
                    <w:noProof/>
                    <w:webHidden/>
                  </w:rPr>
                </w:rPrChange>
              </w:rPr>
              <w:fldChar w:fldCharType="begin"/>
            </w:r>
            <w:r w:rsidRPr="009E4E78">
              <w:rPr>
                <w:rFonts w:ascii="Times New Roman" w:hAnsi="Times New Roman" w:cs="Times New Roman"/>
                <w:noProof/>
                <w:webHidden/>
                <w:sz w:val="26"/>
                <w:szCs w:val="26"/>
                <w:rPrChange w:id="773" w:author="TRAN THI LY LY" w:date="2019-06-20T23:38:00Z">
                  <w:rPr>
                    <w:noProof/>
                    <w:webHidden/>
                  </w:rPr>
                </w:rPrChange>
              </w:rPr>
              <w:instrText xml:space="preserve"> PAGEREF _Toc11966319 \h </w:instrText>
            </w:r>
            <w:r w:rsidRPr="009E4E78">
              <w:rPr>
                <w:rFonts w:ascii="Times New Roman" w:hAnsi="Times New Roman" w:cs="Times New Roman"/>
                <w:noProof/>
                <w:webHidden/>
                <w:sz w:val="26"/>
                <w:szCs w:val="26"/>
                <w:rPrChange w:id="774" w:author="TRAN THI LY LY" w:date="2019-06-20T23:38:00Z">
                  <w:rPr>
                    <w:noProof/>
                    <w:webHidden/>
                  </w:rPr>
                </w:rPrChange>
              </w:rPr>
            </w:r>
          </w:ins>
          <w:r w:rsidRPr="009E4E78">
            <w:rPr>
              <w:rFonts w:ascii="Times New Roman" w:hAnsi="Times New Roman" w:cs="Times New Roman"/>
              <w:noProof/>
              <w:webHidden/>
              <w:sz w:val="26"/>
              <w:szCs w:val="26"/>
              <w:rPrChange w:id="775" w:author="TRAN THI LY LY" w:date="2019-06-20T23:38:00Z">
                <w:rPr>
                  <w:noProof/>
                  <w:webHidden/>
                </w:rPr>
              </w:rPrChange>
            </w:rPr>
            <w:fldChar w:fldCharType="separate"/>
          </w:r>
          <w:ins w:id="776" w:author="TRAN THI LY LY" w:date="2019-06-20T23:47:00Z">
            <w:r w:rsidR="00887B15">
              <w:rPr>
                <w:rFonts w:ascii="Times New Roman" w:hAnsi="Times New Roman" w:cs="Times New Roman"/>
                <w:noProof/>
                <w:webHidden/>
                <w:sz w:val="26"/>
                <w:szCs w:val="26"/>
              </w:rPr>
              <w:t>70</w:t>
            </w:r>
          </w:ins>
          <w:ins w:id="777" w:author="TRAN THI LY LY" w:date="2019-06-20T23:37:00Z">
            <w:r w:rsidRPr="009E4E78">
              <w:rPr>
                <w:rFonts w:ascii="Times New Roman" w:hAnsi="Times New Roman" w:cs="Times New Roman"/>
                <w:noProof/>
                <w:webHidden/>
                <w:sz w:val="26"/>
                <w:szCs w:val="26"/>
                <w:rPrChange w:id="778"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779" w:author="TRAN THI LY LY" w:date="2019-06-20T23:38:00Z">
                  <w:rPr>
                    <w:rStyle w:val="Siuktni"/>
                    <w:noProof/>
                  </w:rPr>
                </w:rPrChange>
              </w:rPr>
              <w:fldChar w:fldCharType="end"/>
            </w:r>
          </w:ins>
        </w:p>
        <w:p w14:paraId="00EB6E6F" w14:textId="77F4A292" w:rsidR="009E4E78" w:rsidRPr="009E4E78" w:rsidRDefault="009E4E78">
          <w:pPr>
            <w:pStyle w:val="Mucluc3"/>
            <w:tabs>
              <w:tab w:val="right" w:leader="dot" w:pos="8990"/>
            </w:tabs>
            <w:rPr>
              <w:ins w:id="780" w:author="TRAN THI LY LY" w:date="2019-06-20T23:37:00Z"/>
              <w:rFonts w:ascii="Times New Roman" w:eastAsiaTheme="minorEastAsia" w:hAnsi="Times New Roman" w:cs="Times New Roman"/>
              <w:noProof/>
              <w:sz w:val="26"/>
              <w:szCs w:val="26"/>
              <w:rPrChange w:id="781" w:author="TRAN THI LY LY" w:date="2019-06-20T23:38:00Z">
                <w:rPr>
                  <w:ins w:id="782" w:author="TRAN THI LY LY" w:date="2019-06-20T23:37:00Z"/>
                  <w:rFonts w:eastAsiaTheme="minorEastAsia"/>
                  <w:noProof/>
                </w:rPr>
              </w:rPrChange>
            </w:rPr>
          </w:pPr>
          <w:ins w:id="783" w:author="TRAN THI LY LY" w:date="2019-06-20T23:37:00Z">
            <w:r w:rsidRPr="009E4E78">
              <w:rPr>
                <w:rStyle w:val="Siuktni"/>
                <w:rFonts w:ascii="Times New Roman" w:hAnsi="Times New Roman" w:cs="Times New Roman"/>
                <w:noProof/>
                <w:sz w:val="26"/>
                <w:szCs w:val="26"/>
                <w:rPrChange w:id="784"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785"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786" w:author="TRAN THI LY LY" w:date="2019-06-20T23:38:00Z">
                  <w:rPr>
                    <w:noProof/>
                  </w:rPr>
                </w:rPrChange>
              </w:rPr>
              <w:instrText>HYPERLINK \l "_Toc11966320"</w:instrText>
            </w:r>
            <w:r w:rsidRPr="009E4E78">
              <w:rPr>
                <w:rStyle w:val="Siuktni"/>
                <w:rFonts w:ascii="Times New Roman" w:hAnsi="Times New Roman" w:cs="Times New Roman"/>
                <w:noProof/>
                <w:sz w:val="26"/>
                <w:szCs w:val="26"/>
                <w:rPrChange w:id="787"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788" w:author="TRAN THI LY LY" w:date="2019-06-20T23:38:00Z">
                  <w:rPr>
                    <w:rStyle w:val="Siuktni"/>
                    <w:noProof/>
                  </w:rPr>
                </w:rPrChange>
              </w:rPr>
            </w:r>
            <w:r w:rsidRPr="009E4E78">
              <w:rPr>
                <w:rStyle w:val="Siuktni"/>
                <w:rFonts w:ascii="Times New Roman" w:hAnsi="Times New Roman" w:cs="Times New Roman"/>
                <w:noProof/>
                <w:sz w:val="26"/>
                <w:szCs w:val="26"/>
                <w:rPrChange w:id="789"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790" w:author="TRAN THI LY LY" w:date="2019-06-20T23:38:00Z">
                  <w:rPr>
                    <w:rStyle w:val="Siuktni"/>
                    <w:noProof/>
                  </w:rPr>
                </w:rPrChange>
              </w:rPr>
              <w:t>3.4.2</w:t>
            </w:r>
            <w:r w:rsidRPr="009E4E78">
              <w:rPr>
                <w:rStyle w:val="Siuktni"/>
                <w:rFonts w:ascii="Times New Roman" w:hAnsi="Times New Roman" w:cs="Times New Roman"/>
                <w:noProof/>
                <w:sz w:val="26"/>
                <w:szCs w:val="26"/>
                <w:lang w:val="vi-VN"/>
                <w:rPrChange w:id="791" w:author="TRAN THI LY LY" w:date="2019-06-20T23:38:00Z">
                  <w:rPr>
                    <w:rStyle w:val="Siuktni"/>
                    <w:noProof/>
                    <w:lang w:val="vi-VN"/>
                  </w:rPr>
                </w:rPrChange>
              </w:rPr>
              <w:t xml:space="preserve"> </w:t>
            </w:r>
            <w:r w:rsidRPr="009E4E78">
              <w:rPr>
                <w:rStyle w:val="Siuktni"/>
                <w:rFonts w:ascii="Times New Roman" w:hAnsi="Times New Roman" w:cs="Times New Roman"/>
                <w:noProof/>
                <w:sz w:val="26"/>
                <w:szCs w:val="26"/>
                <w:rPrChange w:id="792" w:author="TRAN THI LY LY" w:date="2019-06-20T23:38:00Z">
                  <w:rPr>
                    <w:rStyle w:val="Siuktni"/>
                    <w:noProof/>
                  </w:rPr>
                </w:rPrChange>
              </w:rPr>
              <w:t>Các thành phần chính của Rasa</w:t>
            </w:r>
            <w:r w:rsidRPr="009E4E78">
              <w:rPr>
                <w:rFonts w:ascii="Times New Roman" w:hAnsi="Times New Roman" w:cs="Times New Roman"/>
                <w:noProof/>
                <w:webHidden/>
                <w:sz w:val="26"/>
                <w:szCs w:val="26"/>
                <w:rPrChange w:id="793" w:author="TRAN THI LY LY" w:date="2019-06-20T23:38:00Z">
                  <w:rPr>
                    <w:noProof/>
                    <w:webHidden/>
                  </w:rPr>
                </w:rPrChange>
              </w:rPr>
              <w:tab/>
            </w:r>
            <w:r w:rsidRPr="009E4E78">
              <w:rPr>
                <w:rFonts w:ascii="Times New Roman" w:hAnsi="Times New Roman" w:cs="Times New Roman"/>
                <w:noProof/>
                <w:webHidden/>
                <w:sz w:val="26"/>
                <w:szCs w:val="26"/>
                <w:rPrChange w:id="794" w:author="TRAN THI LY LY" w:date="2019-06-20T23:38:00Z">
                  <w:rPr>
                    <w:noProof/>
                    <w:webHidden/>
                  </w:rPr>
                </w:rPrChange>
              </w:rPr>
              <w:fldChar w:fldCharType="begin"/>
            </w:r>
            <w:r w:rsidRPr="009E4E78">
              <w:rPr>
                <w:rFonts w:ascii="Times New Roman" w:hAnsi="Times New Roman" w:cs="Times New Roman"/>
                <w:noProof/>
                <w:webHidden/>
                <w:sz w:val="26"/>
                <w:szCs w:val="26"/>
                <w:rPrChange w:id="795" w:author="TRAN THI LY LY" w:date="2019-06-20T23:38:00Z">
                  <w:rPr>
                    <w:noProof/>
                    <w:webHidden/>
                  </w:rPr>
                </w:rPrChange>
              </w:rPr>
              <w:instrText xml:space="preserve"> PAGEREF _Toc11966320 \h </w:instrText>
            </w:r>
            <w:r w:rsidRPr="009E4E78">
              <w:rPr>
                <w:rFonts w:ascii="Times New Roman" w:hAnsi="Times New Roman" w:cs="Times New Roman"/>
                <w:noProof/>
                <w:webHidden/>
                <w:sz w:val="26"/>
                <w:szCs w:val="26"/>
                <w:rPrChange w:id="796" w:author="TRAN THI LY LY" w:date="2019-06-20T23:38:00Z">
                  <w:rPr>
                    <w:noProof/>
                    <w:webHidden/>
                  </w:rPr>
                </w:rPrChange>
              </w:rPr>
            </w:r>
          </w:ins>
          <w:r w:rsidRPr="009E4E78">
            <w:rPr>
              <w:rFonts w:ascii="Times New Roman" w:hAnsi="Times New Roman" w:cs="Times New Roman"/>
              <w:noProof/>
              <w:webHidden/>
              <w:sz w:val="26"/>
              <w:szCs w:val="26"/>
              <w:rPrChange w:id="797" w:author="TRAN THI LY LY" w:date="2019-06-20T23:38:00Z">
                <w:rPr>
                  <w:noProof/>
                  <w:webHidden/>
                </w:rPr>
              </w:rPrChange>
            </w:rPr>
            <w:fldChar w:fldCharType="separate"/>
          </w:r>
          <w:ins w:id="798" w:author="TRAN THI LY LY" w:date="2019-06-20T23:47:00Z">
            <w:r w:rsidR="00887B15">
              <w:rPr>
                <w:rFonts w:ascii="Times New Roman" w:hAnsi="Times New Roman" w:cs="Times New Roman"/>
                <w:noProof/>
                <w:webHidden/>
                <w:sz w:val="26"/>
                <w:szCs w:val="26"/>
              </w:rPr>
              <w:t>71</w:t>
            </w:r>
          </w:ins>
          <w:ins w:id="799" w:author="TRAN THI LY LY" w:date="2019-06-20T23:37:00Z">
            <w:r w:rsidRPr="009E4E78">
              <w:rPr>
                <w:rFonts w:ascii="Times New Roman" w:hAnsi="Times New Roman" w:cs="Times New Roman"/>
                <w:noProof/>
                <w:webHidden/>
                <w:sz w:val="26"/>
                <w:szCs w:val="26"/>
                <w:rPrChange w:id="80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801" w:author="TRAN THI LY LY" w:date="2019-06-20T23:38:00Z">
                  <w:rPr>
                    <w:rStyle w:val="Siuktni"/>
                    <w:noProof/>
                  </w:rPr>
                </w:rPrChange>
              </w:rPr>
              <w:fldChar w:fldCharType="end"/>
            </w:r>
          </w:ins>
        </w:p>
        <w:p w14:paraId="62F8497A" w14:textId="49BBAEF7" w:rsidR="009E4E78" w:rsidRPr="009E4E78" w:rsidRDefault="009E4E78">
          <w:pPr>
            <w:pStyle w:val="Mucluc4"/>
            <w:tabs>
              <w:tab w:val="right" w:leader="dot" w:pos="8990"/>
            </w:tabs>
            <w:rPr>
              <w:ins w:id="802" w:author="TRAN THI LY LY" w:date="2019-06-20T23:37:00Z"/>
              <w:rFonts w:ascii="Times New Roman" w:eastAsiaTheme="minorEastAsia" w:hAnsi="Times New Roman" w:cs="Times New Roman"/>
              <w:noProof/>
              <w:sz w:val="26"/>
              <w:szCs w:val="26"/>
              <w:rPrChange w:id="803" w:author="TRAN THI LY LY" w:date="2019-06-20T23:38:00Z">
                <w:rPr>
                  <w:ins w:id="804" w:author="TRAN THI LY LY" w:date="2019-06-20T23:37:00Z"/>
                  <w:rFonts w:eastAsiaTheme="minorEastAsia"/>
                  <w:noProof/>
                </w:rPr>
              </w:rPrChange>
            </w:rPr>
          </w:pPr>
          <w:ins w:id="805" w:author="TRAN THI LY LY" w:date="2019-06-20T23:37:00Z">
            <w:r w:rsidRPr="009E4E78">
              <w:rPr>
                <w:rStyle w:val="Siuktni"/>
                <w:rFonts w:ascii="Times New Roman" w:hAnsi="Times New Roman" w:cs="Times New Roman"/>
                <w:noProof/>
                <w:sz w:val="26"/>
                <w:szCs w:val="26"/>
                <w:rPrChange w:id="80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80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808" w:author="TRAN THI LY LY" w:date="2019-06-20T23:38:00Z">
                  <w:rPr>
                    <w:noProof/>
                  </w:rPr>
                </w:rPrChange>
              </w:rPr>
              <w:instrText>HYPERLINK \l "_Toc11966321"</w:instrText>
            </w:r>
            <w:r w:rsidRPr="009E4E78">
              <w:rPr>
                <w:rStyle w:val="Siuktni"/>
                <w:rFonts w:ascii="Times New Roman" w:hAnsi="Times New Roman" w:cs="Times New Roman"/>
                <w:noProof/>
                <w:sz w:val="26"/>
                <w:szCs w:val="26"/>
                <w:rPrChange w:id="80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810" w:author="TRAN THI LY LY" w:date="2019-06-20T23:38:00Z">
                  <w:rPr>
                    <w:rStyle w:val="Siuktni"/>
                    <w:noProof/>
                  </w:rPr>
                </w:rPrChange>
              </w:rPr>
            </w:r>
            <w:r w:rsidRPr="009E4E78">
              <w:rPr>
                <w:rStyle w:val="Siuktni"/>
                <w:rFonts w:ascii="Times New Roman" w:hAnsi="Times New Roman" w:cs="Times New Roman"/>
                <w:noProof/>
                <w:sz w:val="26"/>
                <w:szCs w:val="26"/>
                <w:rPrChange w:id="81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812" w:author="TRAN THI LY LY" w:date="2019-06-20T23:38:00Z">
                  <w:rPr>
                    <w:rStyle w:val="Siuktni"/>
                    <w:noProof/>
                  </w:rPr>
                </w:rPrChange>
              </w:rPr>
              <w:t>3.4.2.1 Mô hình (Architecture)</w:t>
            </w:r>
            <w:r w:rsidRPr="009E4E78">
              <w:rPr>
                <w:rFonts w:ascii="Times New Roman" w:hAnsi="Times New Roman" w:cs="Times New Roman"/>
                <w:noProof/>
                <w:webHidden/>
                <w:sz w:val="26"/>
                <w:szCs w:val="26"/>
                <w:rPrChange w:id="813" w:author="TRAN THI LY LY" w:date="2019-06-20T23:38:00Z">
                  <w:rPr>
                    <w:noProof/>
                    <w:webHidden/>
                  </w:rPr>
                </w:rPrChange>
              </w:rPr>
              <w:tab/>
            </w:r>
            <w:r w:rsidRPr="009E4E78">
              <w:rPr>
                <w:rFonts w:ascii="Times New Roman" w:hAnsi="Times New Roman" w:cs="Times New Roman"/>
                <w:noProof/>
                <w:webHidden/>
                <w:sz w:val="26"/>
                <w:szCs w:val="26"/>
                <w:rPrChange w:id="814" w:author="TRAN THI LY LY" w:date="2019-06-20T23:38:00Z">
                  <w:rPr>
                    <w:noProof/>
                    <w:webHidden/>
                  </w:rPr>
                </w:rPrChange>
              </w:rPr>
              <w:fldChar w:fldCharType="begin"/>
            </w:r>
            <w:r w:rsidRPr="009E4E78">
              <w:rPr>
                <w:rFonts w:ascii="Times New Roman" w:hAnsi="Times New Roman" w:cs="Times New Roman"/>
                <w:noProof/>
                <w:webHidden/>
                <w:sz w:val="26"/>
                <w:szCs w:val="26"/>
                <w:rPrChange w:id="815" w:author="TRAN THI LY LY" w:date="2019-06-20T23:38:00Z">
                  <w:rPr>
                    <w:noProof/>
                    <w:webHidden/>
                  </w:rPr>
                </w:rPrChange>
              </w:rPr>
              <w:instrText xml:space="preserve"> PAGEREF _Toc11966321 \h </w:instrText>
            </w:r>
            <w:r w:rsidRPr="009E4E78">
              <w:rPr>
                <w:rFonts w:ascii="Times New Roman" w:hAnsi="Times New Roman" w:cs="Times New Roman"/>
                <w:noProof/>
                <w:webHidden/>
                <w:sz w:val="26"/>
                <w:szCs w:val="26"/>
                <w:rPrChange w:id="816" w:author="TRAN THI LY LY" w:date="2019-06-20T23:38:00Z">
                  <w:rPr>
                    <w:noProof/>
                    <w:webHidden/>
                  </w:rPr>
                </w:rPrChange>
              </w:rPr>
            </w:r>
          </w:ins>
          <w:r w:rsidRPr="009E4E78">
            <w:rPr>
              <w:rFonts w:ascii="Times New Roman" w:hAnsi="Times New Roman" w:cs="Times New Roman"/>
              <w:noProof/>
              <w:webHidden/>
              <w:sz w:val="26"/>
              <w:szCs w:val="26"/>
              <w:rPrChange w:id="817" w:author="TRAN THI LY LY" w:date="2019-06-20T23:38:00Z">
                <w:rPr>
                  <w:noProof/>
                  <w:webHidden/>
                </w:rPr>
              </w:rPrChange>
            </w:rPr>
            <w:fldChar w:fldCharType="separate"/>
          </w:r>
          <w:ins w:id="818" w:author="TRAN THI LY LY" w:date="2019-06-20T23:47:00Z">
            <w:r w:rsidR="00887B15">
              <w:rPr>
                <w:rFonts w:ascii="Times New Roman" w:hAnsi="Times New Roman" w:cs="Times New Roman"/>
                <w:noProof/>
                <w:webHidden/>
                <w:sz w:val="26"/>
                <w:szCs w:val="26"/>
              </w:rPr>
              <w:t>71</w:t>
            </w:r>
          </w:ins>
          <w:ins w:id="819" w:author="TRAN THI LY LY" w:date="2019-06-20T23:37:00Z">
            <w:r w:rsidRPr="009E4E78">
              <w:rPr>
                <w:rFonts w:ascii="Times New Roman" w:hAnsi="Times New Roman" w:cs="Times New Roman"/>
                <w:noProof/>
                <w:webHidden/>
                <w:sz w:val="26"/>
                <w:szCs w:val="26"/>
                <w:rPrChange w:id="82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821" w:author="TRAN THI LY LY" w:date="2019-06-20T23:38:00Z">
                  <w:rPr>
                    <w:rStyle w:val="Siuktni"/>
                    <w:noProof/>
                  </w:rPr>
                </w:rPrChange>
              </w:rPr>
              <w:fldChar w:fldCharType="end"/>
            </w:r>
          </w:ins>
        </w:p>
        <w:p w14:paraId="6A27AD27" w14:textId="27D7259C" w:rsidR="009E4E78" w:rsidRPr="009E4E78" w:rsidRDefault="009E4E78">
          <w:pPr>
            <w:pStyle w:val="Mucluc4"/>
            <w:tabs>
              <w:tab w:val="right" w:leader="dot" w:pos="8990"/>
            </w:tabs>
            <w:rPr>
              <w:ins w:id="822" w:author="TRAN THI LY LY" w:date="2019-06-20T23:37:00Z"/>
              <w:rFonts w:ascii="Times New Roman" w:eastAsiaTheme="minorEastAsia" w:hAnsi="Times New Roman" w:cs="Times New Roman"/>
              <w:noProof/>
              <w:sz w:val="26"/>
              <w:szCs w:val="26"/>
              <w:rPrChange w:id="823" w:author="TRAN THI LY LY" w:date="2019-06-20T23:38:00Z">
                <w:rPr>
                  <w:ins w:id="824" w:author="TRAN THI LY LY" w:date="2019-06-20T23:37:00Z"/>
                  <w:rFonts w:eastAsiaTheme="minorEastAsia"/>
                  <w:noProof/>
                </w:rPr>
              </w:rPrChange>
            </w:rPr>
          </w:pPr>
          <w:ins w:id="825" w:author="TRAN THI LY LY" w:date="2019-06-20T23:37:00Z">
            <w:r w:rsidRPr="009E4E78">
              <w:rPr>
                <w:rStyle w:val="Siuktni"/>
                <w:rFonts w:ascii="Times New Roman" w:hAnsi="Times New Roman" w:cs="Times New Roman"/>
                <w:noProof/>
                <w:sz w:val="26"/>
                <w:szCs w:val="26"/>
                <w:rPrChange w:id="82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82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828" w:author="TRAN THI LY LY" w:date="2019-06-20T23:38:00Z">
                  <w:rPr>
                    <w:noProof/>
                  </w:rPr>
                </w:rPrChange>
              </w:rPr>
              <w:instrText>HYPERLINK \l "_Toc11966322"</w:instrText>
            </w:r>
            <w:r w:rsidRPr="009E4E78">
              <w:rPr>
                <w:rStyle w:val="Siuktni"/>
                <w:rFonts w:ascii="Times New Roman" w:hAnsi="Times New Roman" w:cs="Times New Roman"/>
                <w:noProof/>
                <w:sz w:val="26"/>
                <w:szCs w:val="26"/>
                <w:rPrChange w:id="82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830" w:author="TRAN THI LY LY" w:date="2019-06-20T23:38:00Z">
                  <w:rPr>
                    <w:rStyle w:val="Siuktni"/>
                    <w:noProof/>
                  </w:rPr>
                </w:rPrChange>
              </w:rPr>
            </w:r>
            <w:r w:rsidRPr="009E4E78">
              <w:rPr>
                <w:rStyle w:val="Siuktni"/>
                <w:rFonts w:ascii="Times New Roman" w:hAnsi="Times New Roman" w:cs="Times New Roman"/>
                <w:noProof/>
                <w:sz w:val="26"/>
                <w:szCs w:val="26"/>
                <w:rPrChange w:id="83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832" w:author="TRAN THI LY LY" w:date="2019-06-20T23:38:00Z">
                  <w:rPr>
                    <w:rStyle w:val="Siuktni"/>
                    <w:noProof/>
                  </w:rPr>
                </w:rPrChange>
              </w:rPr>
              <w:t>3.4.2.2 Hành động (Action)</w:t>
            </w:r>
            <w:r w:rsidRPr="009E4E78">
              <w:rPr>
                <w:rFonts w:ascii="Times New Roman" w:hAnsi="Times New Roman" w:cs="Times New Roman"/>
                <w:noProof/>
                <w:webHidden/>
                <w:sz w:val="26"/>
                <w:szCs w:val="26"/>
                <w:rPrChange w:id="833" w:author="TRAN THI LY LY" w:date="2019-06-20T23:38:00Z">
                  <w:rPr>
                    <w:noProof/>
                    <w:webHidden/>
                  </w:rPr>
                </w:rPrChange>
              </w:rPr>
              <w:tab/>
            </w:r>
            <w:r w:rsidRPr="009E4E78">
              <w:rPr>
                <w:rFonts w:ascii="Times New Roman" w:hAnsi="Times New Roman" w:cs="Times New Roman"/>
                <w:noProof/>
                <w:webHidden/>
                <w:sz w:val="26"/>
                <w:szCs w:val="26"/>
                <w:rPrChange w:id="834" w:author="TRAN THI LY LY" w:date="2019-06-20T23:38:00Z">
                  <w:rPr>
                    <w:noProof/>
                    <w:webHidden/>
                  </w:rPr>
                </w:rPrChange>
              </w:rPr>
              <w:fldChar w:fldCharType="begin"/>
            </w:r>
            <w:r w:rsidRPr="009E4E78">
              <w:rPr>
                <w:rFonts w:ascii="Times New Roman" w:hAnsi="Times New Roman" w:cs="Times New Roman"/>
                <w:noProof/>
                <w:webHidden/>
                <w:sz w:val="26"/>
                <w:szCs w:val="26"/>
                <w:rPrChange w:id="835" w:author="TRAN THI LY LY" w:date="2019-06-20T23:38:00Z">
                  <w:rPr>
                    <w:noProof/>
                    <w:webHidden/>
                  </w:rPr>
                </w:rPrChange>
              </w:rPr>
              <w:instrText xml:space="preserve"> PAGEREF _Toc11966322 \h </w:instrText>
            </w:r>
            <w:r w:rsidRPr="009E4E78">
              <w:rPr>
                <w:rFonts w:ascii="Times New Roman" w:hAnsi="Times New Roman" w:cs="Times New Roman"/>
                <w:noProof/>
                <w:webHidden/>
                <w:sz w:val="26"/>
                <w:szCs w:val="26"/>
                <w:rPrChange w:id="836" w:author="TRAN THI LY LY" w:date="2019-06-20T23:38:00Z">
                  <w:rPr>
                    <w:noProof/>
                    <w:webHidden/>
                  </w:rPr>
                </w:rPrChange>
              </w:rPr>
            </w:r>
          </w:ins>
          <w:r w:rsidRPr="009E4E78">
            <w:rPr>
              <w:rFonts w:ascii="Times New Roman" w:hAnsi="Times New Roman" w:cs="Times New Roman"/>
              <w:noProof/>
              <w:webHidden/>
              <w:sz w:val="26"/>
              <w:szCs w:val="26"/>
              <w:rPrChange w:id="837" w:author="TRAN THI LY LY" w:date="2019-06-20T23:38:00Z">
                <w:rPr>
                  <w:noProof/>
                  <w:webHidden/>
                </w:rPr>
              </w:rPrChange>
            </w:rPr>
            <w:fldChar w:fldCharType="separate"/>
          </w:r>
          <w:ins w:id="838" w:author="TRAN THI LY LY" w:date="2019-06-20T23:47:00Z">
            <w:r w:rsidR="00887B15">
              <w:rPr>
                <w:rFonts w:ascii="Times New Roman" w:hAnsi="Times New Roman" w:cs="Times New Roman"/>
                <w:noProof/>
                <w:webHidden/>
                <w:sz w:val="26"/>
                <w:szCs w:val="26"/>
              </w:rPr>
              <w:t>72</w:t>
            </w:r>
          </w:ins>
          <w:ins w:id="839" w:author="TRAN THI LY LY" w:date="2019-06-20T23:37:00Z">
            <w:r w:rsidRPr="009E4E78">
              <w:rPr>
                <w:rFonts w:ascii="Times New Roman" w:hAnsi="Times New Roman" w:cs="Times New Roman"/>
                <w:noProof/>
                <w:webHidden/>
                <w:sz w:val="26"/>
                <w:szCs w:val="26"/>
                <w:rPrChange w:id="84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841" w:author="TRAN THI LY LY" w:date="2019-06-20T23:38:00Z">
                  <w:rPr>
                    <w:rStyle w:val="Siuktni"/>
                    <w:noProof/>
                  </w:rPr>
                </w:rPrChange>
              </w:rPr>
              <w:fldChar w:fldCharType="end"/>
            </w:r>
          </w:ins>
        </w:p>
        <w:p w14:paraId="0F2AA2B0" w14:textId="1064DACD" w:rsidR="009E4E78" w:rsidRPr="009E4E78" w:rsidRDefault="009E4E78">
          <w:pPr>
            <w:pStyle w:val="Mucluc4"/>
            <w:tabs>
              <w:tab w:val="right" w:leader="dot" w:pos="8990"/>
            </w:tabs>
            <w:rPr>
              <w:ins w:id="842" w:author="TRAN THI LY LY" w:date="2019-06-20T23:37:00Z"/>
              <w:rFonts w:ascii="Times New Roman" w:eastAsiaTheme="minorEastAsia" w:hAnsi="Times New Roman" w:cs="Times New Roman"/>
              <w:noProof/>
              <w:sz w:val="26"/>
              <w:szCs w:val="26"/>
              <w:rPrChange w:id="843" w:author="TRAN THI LY LY" w:date="2019-06-20T23:38:00Z">
                <w:rPr>
                  <w:ins w:id="844" w:author="TRAN THI LY LY" w:date="2019-06-20T23:37:00Z"/>
                  <w:rFonts w:eastAsiaTheme="minorEastAsia"/>
                  <w:noProof/>
                </w:rPr>
              </w:rPrChange>
            </w:rPr>
          </w:pPr>
          <w:ins w:id="845" w:author="TRAN THI LY LY" w:date="2019-06-20T23:37:00Z">
            <w:r w:rsidRPr="009E4E78">
              <w:rPr>
                <w:rStyle w:val="Siuktni"/>
                <w:rFonts w:ascii="Times New Roman" w:hAnsi="Times New Roman" w:cs="Times New Roman"/>
                <w:noProof/>
                <w:sz w:val="26"/>
                <w:szCs w:val="26"/>
                <w:rPrChange w:id="84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84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848" w:author="TRAN THI LY LY" w:date="2019-06-20T23:38:00Z">
                  <w:rPr>
                    <w:noProof/>
                  </w:rPr>
                </w:rPrChange>
              </w:rPr>
              <w:instrText>HYPERLINK \l "_Toc11966323"</w:instrText>
            </w:r>
            <w:r w:rsidRPr="009E4E78">
              <w:rPr>
                <w:rStyle w:val="Siuktni"/>
                <w:rFonts w:ascii="Times New Roman" w:hAnsi="Times New Roman" w:cs="Times New Roman"/>
                <w:noProof/>
                <w:sz w:val="26"/>
                <w:szCs w:val="26"/>
                <w:rPrChange w:id="84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850" w:author="TRAN THI LY LY" w:date="2019-06-20T23:38:00Z">
                  <w:rPr>
                    <w:rStyle w:val="Siuktni"/>
                    <w:noProof/>
                  </w:rPr>
                </w:rPrChange>
              </w:rPr>
            </w:r>
            <w:r w:rsidRPr="009E4E78">
              <w:rPr>
                <w:rStyle w:val="Siuktni"/>
                <w:rFonts w:ascii="Times New Roman" w:hAnsi="Times New Roman" w:cs="Times New Roman"/>
                <w:noProof/>
                <w:sz w:val="26"/>
                <w:szCs w:val="26"/>
                <w:rPrChange w:id="85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852" w:author="TRAN THI LY LY" w:date="2019-06-20T23:38:00Z">
                  <w:rPr>
                    <w:rStyle w:val="Siuktni"/>
                    <w:noProof/>
                  </w:rPr>
                </w:rPrChange>
              </w:rPr>
              <w:t>3.2.2.3 Rasa NLU (Xử lý ngôn ngữ tự nhiên)</w:t>
            </w:r>
            <w:r w:rsidRPr="009E4E78">
              <w:rPr>
                <w:rFonts w:ascii="Times New Roman" w:hAnsi="Times New Roman" w:cs="Times New Roman"/>
                <w:noProof/>
                <w:webHidden/>
                <w:sz w:val="26"/>
                <w:szCs w:val="26"/>
                <w:rPrChange w:id="853" w:author="TRAN THI LY LY" w:date="2019-06-20T23:38:00Z">
                  <w:rPr>
                    <w:noProof/>
                    <w:webHidden/>
                  </w:rPr>
                </w:rPrChange>
              </w:rPr>
              <w:tab/>
            </w:r>
            <w:r w:rsidRPr="009E4E78">
              <w:rPr>
                <w:rFonts w:ascii="Times New Roman" w:hAnsi="Times New Roman" w:cs="Times New Roman"/>
                <w:noProof/>
                <w:webHidden/>
                <w:sz w:val="26"/>
                <w:szCs w:val="26"/>
                <w:rPrChange w:id="854" w:author="TRAN THI LY LY" w:date="2019-06-20T23:38:00Z">
                  <w:rPr>
                    <w:noProof/>
                    <w:webHidden/>
                  </w:rPr>
                </w:rPrChange>
              </w:rPr>
              <w:fldChar w:fldCharType="begin"/>
            </w:r>
            <w:r w:rsidRPr="009E4E78">
              <w:rPr>
                <w:rFonts w:ascii="Times New Roman" w:hAnsi="Times New Roman" w:cs="Times New Roman"/>
                <w:noProof/>
                <w:webHidden/>
                <w:sz w:val="26"/>
                <w:szCs w:val="26"/>
                <w:rPrChange w:id="855" w:author="TRAN THI LY LY" w:date="2019-06-20T23:38:00Z">
                  <w:rPr>
                    <w:noProof/>
                    <w:webHidden/>
                  </w:rPr>
                </w:rPrChange>
              </w:rPr>
              <w:instrText xml:space="preserve"> PAGEREF _Toc11966323 \h </w:instrText>
            </w:r>
            <w:r w:rsidRPr="009E4E78">
              <w:rPr>
                <w:rFonts w:ascii="Times New Roman" w:hAnsi="Times New Roman" w:cs="Times New Roman"/>
                <w:noProof/>
                <w:webHidden/>
                <w:sz w:val="26"/>
                <w:szCs w:val="26"/>
                <w:rPrChange w:id="856" w:author="TRAN THI LY LY" w:date="2019-06-20T23:38:00Z">
                  <w:rPr>
                    <w:noProof/>
                    <w:webHidden/>
                  </w:rPr>
                </w:rPrChange>
              </w:rPr>
            </w:r>
          </w:ins>
          <w:r w:rsidRPr="009E4E78">
            <w:rPr>
              <w:rFonts w:ascii="Times New Roman" w:hAnsi="Times New Roman" w:cs="Times New Roman"/>
              <w:noProof/>
              <w:webHidden/>
              <w:sz w:val="26"/>
              <w:szCs w:val="26"/>
              <w:rPrChange w:id="857" w:author="TRAN THI LY LY" w:date="2019-06-20T23:38:00Z">
                <w:rPr>
                  <w:noProof/>
                  <w:webHidden/>
                </w:rPr>
              </w:rPrChange>
            </w:rPr>
            <w:fldChar w:fldCharType="separate"/>
          </w:r>
          <w:ins w:id="858" w:author="TRAN THI LY LY" w:date="2019-06-20T23:47:00Z">
            <w:r w:rsidR="00887B15">
              <w:rPr>
                <w:rFonts w:ascii="Times New Roman" w:hAnsi="Times New Roman" w:cs="Times New Roman"/>
                <w:noProof/>
                <w:webHidden/>
                <w:sz w:val="26"/>
                <w:szCs w:val="26"/>
              </w:rPr>
              <w:t>73</w:t>
            </w:r>
          </w:ins>
          <w:ins w:id="859" w:author="TRAN THI LY LY" w:date="2019-06-20T23:37:00Z">
            <w:r w:rsidRPr="009E4E78">
              <w:rPr>
                <w:rFonts w:ascii="Times New Roman" w:hAnsi="Times New Roman" w:cs="Times New Roman"/>
                <w:noProof/>
                <w:webHidden/>
                <w:sz w:val="26"/>
                <w:szCs w:val="26"/>
                <w:rPrChange w:id="86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861" w:author="TRAN THI LY LY" w:date="2019-06-20T23:38:00Z">
                  <w:rPr>
                    <w:rStyle w:val="Siuktni"/>
                    <w:noProof/>
                  </w:rPr>
                </w:rPrChange>
              </w:rPr>
              <w:fldChar w:fldCharType="end"/>
            </w:r>
          </w:ins>
        </w:p>
        <w:p w14:paraId="71AFF487" w14:textId="666D3FC6" w:rsidR="009E4E78" w:rsidRPr="009E4E78" w:rsidRDefault="009E4E78">
          <w:pPr>
            <w:pStyle w:val="Mucluc4"/>
            <w:tabs>
              <w:tab w:val="right" w:leader="dot" w:pos="8990"/>
            </w:tabs>
            <w:rPr>
              <w:ins w:id="862" w:author="TRAN THI LY LY" w:date="2019-06-20T23:37:00Z"/>
              <w:rFonts w:ascii="Times New Roman" w:eastAsiaTheme="minorEastAsia" w:hAnsi="Times New Roman" w:cs="Times New Roman"/>
              <w:noProof/>
              <w:sz w:val="26"/>
              <w:szCs w:val="26"/>
              <w:rPrChange w:id="863" w:author="TRAN THI LY LY" w:date="2019-06-20T23:38:00Z">
                <w:rPr>
                  <w:ins w:id="864" w:author="TRAN THI LY LY" w:date="2019-06-20T23:37:00Z"/>
                  <w:rFonts w:eastAsiaTheme="minorEastAsia"/>
                  <w:noProof/>
                </w:rPr>
              </w:rPrChange>
            </w:rPr>
          </w:pPr>
          <w:ins w:id="865" w:author="TRAN THI LY LY" w:date="2019-06-20T23:37:00Z">
            <w:r w:rsidRPr="009E4E78">
              <w:rPr>
                <w:rStyle w:val="Siuktni"/>
                <w:rFonts w:ascii="Times New Roman" w:hAnsi="Times New Roman" w:cs="Times New Roman"/>
                <w:noProof/>
                <w:sz w:val="26"/>
                <w:szCs w:val="26"/>
                <w:rPrChange w:id="86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86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868" w:author="TRAN THI LY LY" w:date="2019-06-20T23:38:00Z">
                  <w:rPr>
                    <w:noProof/>
                  </w:rPr>
                </w:rPrChange>
              </w:rPr>
              <w:instrText>HYPERLINK \l "_Toc11966324"</w:instrText>
            </w:r>
            <w:r w:rsidRPr="009E4E78">
              <w:rPr>
                <w:rStyle w:val="Siuktni"/>
                <w:rFonts w:ascii="Times New Roman" w:hAnsi="Times New Roman" w:cs="Times New Roman"/>
                <w:noProof/>
                <w:sz w:val="26"/>
                <w:szCs w:val="26"/>
                <w:rPrChange w:id="86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870" w:author="TRAN THI LY LY" w:date="2019-06-20T23:38:00Z">
                  <w:rPr>
                    <w:rStyle w:val="Siuktni"/>
                    <w:noProof/>
                  </w:rPr>
                </w:rPrChange>
              </w:rPr>
            </w:r>
            <w:r w:rsidRPr="009E4E78">
              <w:rPr>
                <w:rStyle w:val="Siuktni"/>
                <w:rFonts w:ascii="Times New Roman" w:hAnsi="Times New Roman" w:cs="Times New Roman"/>
                <w:noProof/>
                <w:sz w:val="26"/>
                <w:szCs w:val="26"/>
                <w:rPrChange w:id="87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872" w:author="TRAN THI LY LY" w:date="2019-06-20T23:38:00Z">
                  <w:rPr>
                    <w:rStyle w:val="Siuktni"/>
                    <w:noProof/>
                  </w:rPr>
                </w:rPrChange>
              </w:rPr>
              <w:t>3.2.2.4 Chính sách (Policy)</w:t>
            </w:r>
            <w:r w:rsidRPr="009E4E78">
              <w:rPr>
                <w:rFonts w:ascii="Times New Roman" w:hAnsi="Times New Roman" w:cs="Times New Roman"/>
                <w:noProof/>
                <w:webHidden/>
                <w:sz w:val="26"/>
                <w:szCs w:val="26"/>
                <w:rPrChange w:id="873" w:author="TRAN THI LY LY" w:date="2019-06-20T23:38:00Z">
                  <w:rPr>
                    <w:noProof/>
                    <w:webHidden/>
                  </w:rPr>
                </w:rPrChange>
              </w:rPr>
              <w:tab/>
            </w:r>
            <w:r w:rsidRPr="009E4E78">
              <w:rPr>
                <w:rFonts w:ascii="Times New Roman" w:hAnsi="Times New Roman" w:cs="Times New Roman"/>
                <w:noProof/>
                <w:webHidden/>
                <w:sz w:val="26"/>
                <w:szCs w:val="26"/>
                <w:rPrChange w:id="874" w:author="TRAN THI LY LY" w:date="2019-06-20T23:38:00Z">
                  <w:rPr>
                    <w:noProof/>
                    <w:webHidden/>
                  </w:rPr>
                </w:rPrChange>
              </w:rPr>
              <w:fldChar w:fldCharType="begin"/>
            </w:r>
            <w:r w:rsidRPr="009E4E78">
              <w:rPr>
                <w:rFonts w:ascii="Times New Roman" w:hAnsi="Times New Roman" w:cs="Times New Roman"/>
                <w:noProof/>
                <w:webHidden/>
                <w:sz w:val="26"/>
                <w:szCs w:val="26"/>
                <w:rPrChange w:id="875" w:author="TRAN THI LY LY" w:date="2019-06-20T23:38:00Z">
                  <w:rPr>
                    <w:noProof/>
                    <w:webHidden/>
                  </w:rPr>
                </w:rPrChange>
              </w:rPr>
              <w:instrText xml:space="preserve"> PAGEREF _Toc11966324 \h </w:instrText>
            </w:r>
            <w:r w:rsidRPr="009E4E78">
              <w:rPr>
                <w:rFonts w:ascii="Times New Roman" w:hAnsi="Times New Roman" w:cs="Times New Roman"/>
                <w:noProof/>
                <w:webHidden/>
                <w:sz w:val="26"/>
                <w:szCs w:val="26"/>
                <w:rPrChange w:id="876" w:author="TRAN THI LY LY" w:date="2019-06-20T23:38:00Z">
                  <w:rPr>
                    <w:noProof/>
                    <w:webHidden/>
                  </w:rPr>
                </w:rPrChange>
              </w:rPr>
            </w:r>
          </w:ins>
          <w:r w:rsidRPr="009E4E78">
            <w:rPr>
              <w:rFonts w:ascii="Times New Roman" w:hAnsi="Times New Roman" w:cs="Times New Roman"/>
              <w:noProof/>
              <w:webHidden/>
              <w:sz w:val="26"/>
              <w:szCs w:val="26"/>
              <w:rPrChange w:id="877" w:author="TRAN THI LY LY" w:date="2019-06-20T23:38:00Z">
                <w:rPr>
                  <w:noProof/>
                  <w:webHidden/>
                </w:rPr>
              </w:rPrChange>
            </w:rPr>
            <w:fldChar w:fldCharType="separate"/>
          </w:r>
          <w:ins w:id="878" w:author="TRAN THI LY LY" w:date="2019-06-20T23:47:00Z">
            <w:r w:rsidR="00887B15">
              <w:rPr>
                <w:rFonts w:ascii="Times New Roman" w:hAnsi="Times New Roman" w:cs="Times New Roman"/>
                <w:noProof/>
                <w:webHidden/>
                <w:sz w:val="26"/>
                <w:szCs w:val="26"/>
              </w:rPr>
              <w:t>73</w:t>
            </w:r>
          </w:ins>
          <w:ins w:id="879" w:author="TRAN THI LY LY" w:date="2019-06-20T23:37:00Z">
            <w:r w:rsidRPr="009E4E78">
              <w:rPr>
                <w:rFonts w:ascii="Times New Roman" w:hAnsi="Times New Roman" w:cs="Times New Roman"/>
                <w:noProof/>
                <w:webHidden/>
                <w:sz w:val="26"/>
                <w:szCs w:val="26"/>
                <w:rPrChange w:id="88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881" w:author="TRAN THI LY LY" w:date="2019-06-20T23:38:00Z">
                  <w:rPr>
                    <w:rStyle w:val="Siuktni"/>
                    <w:noProof/>
                  </w:rPr>
                </w:rPrChange>
              </w:rPr>
              <w:fldChar w:fldCharType="end"/>
            </w:r>
          </w:ins>
        </w:p>
        <w:p w14:paraId="0644E0E6" w14:textId="619DB175" w:rsidR="009E4E78" w:rsidRPr="009E4E78" w:rsidRDefault="009E4E78">
          <w:pPr>
            <w:pStyle w:val="Mucluc3"/>
            <w:tabs>
              <w:tab w:val="right" w:leader="dot" w:pos="8990"/>
            </w:tabs>
            <w:rPr>
              <w:ins w:id="882" w:author="TRAN THI LY LY" w:date="2019-06-20T23:37:00Z"/>
              <w:rFonts w:ascii="Times New Roman" w:eastAsiaTheme="minorEastAsia" w:hAnsi="Times New Roman" w:cs="Times New Roman"/>
              <w:noProof/>
              <w:sz w:val="26"/>
              <w:szCs w:val="26"/>
              <w:rPrChange w:id="883" w:author="TRAN THI LY LY" w:date="2019-06-20T23:38:00Z">
                <w:rPr>
                  <w:ins w:id="884" w:author="TRAN THI LY LY" w:date="2019-06-20T23:37:00Z"/>
                  <w:rFonts w:eastAsiaTheme="minorEastAsia"/>
                  <w:noProof/>
                </w:rPr>
              </w:rPrChange>
            </w:rPr>
          </w:pPr>
          <w:ins w:id="885" w:author="TRAN THI LY LY" w:date="2019-06-20T23:37:00Z">
            <w:r w:rsidRPr="009E4E78">
              <w:rPr>
                <w:rStyle w:val="Siuktni"/>
                <w:rFonts w:ascii="Times New Roman" w:hAnsi="Times New Roman" w:cs="Times New Roman"/>
                <w:noProof/>
                <w:sz w:val="26"/>
                <w:szCs w:val="26"/>
                <w:rPrChange w:id="88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88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888" w:author="TRAN THI LY LY" w:date="2019-06-20T23:38:00Z">
                  <w:rPr>
                    <w:noProof/>
                  </w:rPr>
                </w:rPrChange>
              </w:rPr>
              <w:instrText>HYPERLINK \l "_Toc11966325"</w:instrText>
            </w:r>
            <w:r w:rsidRPr="009E4E78">
              <w:rPr>
                <w:rStyle w:val="Siuktni"/>
                <w:rFonts w:ascii="Times New Roman" w:hAnsi="Times New Roman" w:cs="Times New Roman"/>
                <w:noProof/>
                <w:sz w:val="26"/>
                <w:szCs w:val="26"/>
                <w:rPrChange w:id="88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890" w:author="TRAN THI LY LY" w:date="2019-06-20T23:38:00Z">
                  <w:rPr>
                    <w:rStyle w:val="Siuktni"/>
                    <w:noProof/>
                  </w:rPr>
                </w:rPrChange>
              </w:rPr>
            </w:r>
            <w:r w:rsidRPr="009E4E78">
              <w:rPr>
                <w:rStyle w:val="Siuktni"/>
                <w:rFonts w:ascii="Times New Roman" w:hAnsi="Times New Roman" w:cs="Times New Roman"/>
                <w:noProof/>
                <w:sz w:val="26"/>
                <w:szCs w:val="26"/>
                <w:rPrChange w:id="89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892" w:author="TRAN THI LY LY" w:date="2019-06-20T23:38:00Z">
                  <w:rPr>
                    <w:rStyle w:val="Siuktni"/>
                    <w:noProof/>
                  </w:rPr>
                </w:rPrChange>
              </w:rPr>
              <w:t>3.4.3 Rasa NLU</w:t>
            </w:r>
            <w:r w:rsidRPr="009E4E78">
              <w:rPr>
                <w:rFonts w:ascii="Times New Roman" w:hAnsi="Times New Roman" w:cs="Times New Roman"/>
                <w:noProof/>
                <w:webHidden/>
                <w:sz w:val="26"/>
                <w:szCs w:val="26"/>
                <w:rPrChange w:id="893" w:author="TRAN THI LY LY" w:date="2019-06-20T23:38:00Z">
                  <w:rPr>
                    <w:noProof/>
                    <w:webHidden/>
                  </w:rPr>
                </w:rPrChange>
              </w:rPr>
              <w:tab/>
            </w:r>
            <w:r w:rsidRPr="009E4E78">
              <w:rPr>
                <w:rFonts w:ascii="Times New Roman" w:hAnsi="Times New Roman" w:cs="Times New Roman"/>
                <w:noProof/>
                <w:webHidden/>
                <w:sz w:val="26"/>
                <w:szCs w:val="26"/>
                <w:rPrChange w:id="894" w:author="TRAN THI LY LY" w:date="2019-06-20T23:38:00Z">
                  <w:rPr>
                    <w:noProof/>
                    <w:webHidden/>
                  </w:rPr>
                </w:rPrChange>
              </w:rPr>
              <w:fldChar w:fldCharType="begin"/>
            </w:r>
            <w:r w:rsidRPr="009E4E78">
              <w:rPr>
                <w:rFonts w:ascii="Times New Roman" w:hAnsi="Times New Roman" w:cs="Times New Roman"/>
                <w:noProof/>
                <w:webHidden/>
                <w:sz w:val="26"/>
                <w:szCs w:val="26"/>
                <w:rPrChange w:id="895" w:author="TRAN THI LY LY" w:date="2019-06-20T23:38:00Z">
                  <w:rPr>
                    <w:noProof/>
                    <w:webHidden/>
                  </w:rPr>
                </w:rPrChange>
              </w:rPr>
              <w:instrText xml:space="preserve"> PAGEREF _Toc11966325 \h </w:instrText>
            </w:r>
            <w:r w:rsidRPr="009E4E78">
              <w:rPr>
                <w:rFonts w:ascii="Times New Roman" w:hAnsi="Times New Roman" w:cs="Times New Roman"/>
                <w:noProof/>
                <w:webHidden/>
                <w:sz w:val="26"/>
                <w:szCs w:val="26"/>
                <w:rPrChange w:id="896" w:author="TRAN THI LY LY" w:date="2019-06-20T23:38:00Z">
                  <w:rPr>
                    <w:noProof/>
                    <w:webHidden/>
                  </w:rPr>
                </w:rPrChange>
              </w:rPr>
            </w:r>
          </w:ins>
          <w:r w:rsidRPr="009E4E78">
            <w:rPr>
              <w:rFonts w:ascii="Times New Roman" w:hAnsi="Times New Roman" w:cs="Times New Roman"/>
              <w:noProof/>
              <w:webHidden/>
              <w:sz w:val="26"/>
              <w:szCs w:val="26"/>
              <w:rPrChange w:id="897" w:author="TRAN THI LY LY" w:date="2019-06-20T23:38:00Z">
                <w:rPr>
                  <w:noProof/>
                  <w:webHidden/>
                </w:rPr>
              </w:rPrChange>
            </w:rPr>
            <w:fldChar w:fldCharType="separate"/>
          </w:r>
          <w:ins w:id="898" w:author="TRAN THI LY LY" w:date="2019-06-20T23:47:00Z">
            <w:r w:rsidR="00887B15">
              <w:rPr>
                <w:rFonts w:ascii="Times New Roman" w:hAnsi="Times New Roman" w:cs="Times New Roman"/>
                <w:noProof/>
                <w:webHidden/>
                <w:sz w:val="26"/>
                <w:szCs w:val="26"/>
              </w:rPr>
              <w:t>73</w:t>
            </w:r>
          </w:ins>
          <w:ins w:id="899" w:author="TRAN THI LY LY" w:date="2019-06-20T23:37:00Z">
            <w:r w:rsidRPr="009E4E78">
              <w:rPr>
                <w:rFonts w:ascii="Times New Roman" w:hAnsi="Times New Roman" w:cs="Times New Roman"/>
                <w:noProof/>
                <w:webHidden/>
                <w:sz w:val="26"/>
                <w:szCs w:val="26"/>
                <w:rPrChange w:id="90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901" w:author="TRAN THI LY LY" w:date="2019-06-20T23:38:00Z">
                  <w:rPr>
                    <w:rStyle w:val="Siuktni"/>
                    <w:noProof/>
                  </w:rPr>
                </w:rPrChange>
              </w:rPr>
              <w:fldChar w:fldCharType="end"/>
            </w:r>
          </w:ins>
        </w:p>
        <w:p w14:paraId="1B7482CA" w14:textId="16F3173B" w:rsidR="009E4E78" w:rsidRPr="009E4E78" w:rsidRDefault="009E4E78">
          <w:pPr>
            <w:pStyle w:val="Mucluc4"/>
            <w:tabs>
              <w:tab w:val="right" w:leader="dot" w:pos="8990"/>
            </w:tabs>
            <w:rPr>
              <w:ins w:id="902" w:author="TRAN THI LY LY" w:date="2019-06-20T23:37:00Z"/>
              <w:rFonts w:ascii="Times New Roman" w:eastAsiaTheme="minorEastAsia" w:hAnsi="Times New Roman" w:cs="Times New Roman"/>
              <w:noProof/>
              <w:sz w:val="26"/>
              <w:szCs w:val="26"/>
              <w:rPrChange w:id="903" w:author="TRAN THI LY LY" w:date="2019-06-20T23:38:00Z">
                <w:rPr>
                  <w:ins w:id="904" w:author="TRAN THI LY LY" w:date="2019-06-20T23:37:00Z"/>
                  <w:rFonts w:eastAsiaTheme="minorEastAsia"/>
                  <w:noProof/>
                </w:rPr>
              </w:rPrChange>
            </w:rPr>
          </w:pPr>
          <w:ins w:id="905" w:author="TRAN THI LY LY" w:date="2019-06-20T23:37:00Z">
            <w:r w:rsidRPr="009E4E78">
              <w:rPr>
                <w:rStyle w:val="Siuktni"/>
                <w:rFonts w:ascii="Times New Roman" w:hAnsi="Times New Roman" w:cs="Times New Roman"/>
                <w:noProof/>
                <w:sz w:val="26"/>
                <w:szCs w:val="26"/>
                <w:rPrChange w:id="90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90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908" w:author="TRAN THI LY LY" w:date="2019-06-20T23:38:00Z">
                  <w:rPr>
                    <w:noProof/>
                  </w:rPr>
                </w:rPrChange>
              </w:rPr>
              <w:instrText>HYPERLINK \l "_Toc11966326"</w:instrText>
            </w:r>
            <w:r w:rsidRPr="009E4E78">
              <w:rPr>
                <w:rStyle w:val="Siuktni"/>
                <w:rFonts w:ascii="Times New Roman" w:hAnsi="Times New Roman" w:cs="Times New Roman"/>
                <w:noProof/>
                <w:sz w:val="26"/>
                <w:szCs w:val="26"/>
                <w:rPrChange w:id="90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910" w:author="TRAN THI LY LY" w:date="2019-06-20T23:38:00Z">
                  <w:rPr>
                    <w:rStyle w:val="Siuktni"/>
                    <w:noProof/>
                  </w:rPr>
                </w:rPrChange>
              </w:rPr>
            </w:r>
            <w:r w:rsidRPr="009E4E78">
              <w:rPr>
                <w:rStyle w:val="Siuktni"/>
                <w:rFonts w:ascii="Times New Roman" w:hAnsi="Times New Roman" w:cs="Times New Roman"/>
                <w:noProof/>
                <w:sz w:val="26"/>
                <w:szCs w:val="26"/>
                <w:rPrChange w:id="91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912" w:author="TRAN THI LY LY" w:date="2019-06-20T23:38:00Z">
                  <w:rPr>
                    <w:rStyle w:val="Siuktni"/>
                    <w:noProof/>
                  </w:rPr>
                </w:rPrChange>
              </w:rPr>
              <w:t>3.4.3.1 Pipeline</w:t>
            </w:r>
            <w:r w:rsidRPr="009E4E78">
              <w:rPr>
                <w:rFonts w:ascii="Times New Roman" w:hAnsi="Times New Roman" w:cs="Times New Roman"/>
                <w:noProof/>
                <w:webHidden/>
                <w:sz w:val="26"/>
                <w:szCs w:val="26"/>
                <w:rPrChange w:id="913" w:author="TRAN THI LY LY" w:date="2019-06-20T23:38:00Z">
                  <w:rPr>
                    <w:noProof/>
                    <w:webHidden/>
                  </w:rPr>
                </w:rPrChange>
              </w:rPr>
              <w:tab/>
            </w:r>
            <w:r w:rsidRPr="009E4E78">
              <w:rPr>
                <w:rFonts w:ascii="Times New Roman" w:hAnsi="Times New Roman" w:cs="Times New Roman"/>
                <w:noProof/>
                <w:webHidden/>
                <w:sz w:val="26"/>
                <w:szCs w:val="26"/>
                <w:rPrChange w:id="914" w:author="TRAN THI LY LY" w:date="2019-06-20T23:38:00Z">
                  <w:rPr>
                    <w:noProof/>
                    <w:webHidden/>
                  </w:rPr>
                </w:rPrChange>
              </w:rPr>
              <w:fldChar w:fldCharType="begin"/>
            </w:r>
            <w:r w:rsidRPr="009E4E78">
              <w:rPr>
                <w:rFonts w:ascii="Times New Roman" w:hAnsi="Times New Roman" w:cs="Times New Roman"/>
                <w:noProof/>
                <w:webHidden/>
                <w:sz w:val="26"/>
                <w:szCs w:val="26"/>
                <w:rPrChange w:id="915" w:author="TRAN THI LY LY" w:date="2019-06-20T23:38:00Z">
                  <w:rPr>
                    <w:noProof/>
                    <w:webHidden/>
                  </w:rPr>
                </w:rPrChange>
              </w:rPr>
              <w:instrText xml:space="preserve"> PAGEREF _Toc11966326 \h </w:instrText>
            </w:r>
            <w:r w:rsidRPr="009E4E78">
              <w:rPr>
                <w:rFonts w:ascii="Times New Roman" w:hAnsi="Times New Roman" w:cs="Times New Roman"/>
                <w:noProof/>
                <w:webHidden/>
                <w:sz w:val="26"/>
                <w:szCs w:val="26"/>
                <w:rPrChange w:id="916" w:author="TRAN THI LY LY" w:date="2019-06-20T23:38:00Z">
                  <w:rPr>
                    <w:noProof/>
                    <w:webHidden/>
                  </w:rPr>
                </w:rPrChange>
              </w:rPr>
            </w:r>
          </w:ins>
          <w:r w:rsidRPr="009E4E78">
            <w:rPr>
              <w:rFonts w:ascii="Times New Roman" w:hAnsi="Times New Roman" w:cs="Times New Roman"/>
              <w:noProof/>
              <w:webHidden/>
              <w:sz w:val="26"/>
              <w:szCs w:val="26"/>
              <w:rPrChange w:id="917" w:author="TRAN THI LY LY" w:date="2019-06-20T23:38:00Z">
                <w:rPr>
                  <w:noProof/>
                  <w:webHidden/>
                </w:rPr>
              </w:rPrChange>
            </w:rPr>
            <w:fldChar w:fldCharType="separate"/>
          </w:r>
          <w:ins w:id="918" w:author="TRAN THI LY LY" w:date="2019-06-20T23:47:00Z">
            <w:r w:rsidR="00887B15">
              <w:rPr>
                <w:rFonts w:ascii="Times New Roman" w:hAnsi="Times New Roman" w:cs="Times New Roman"/>
                <w:noProof/>
                <w:webHidden/>
                <w:sz w:val="26"/>
                <w:szCs w:val="26"/>
              </w:rPr>
              <w:t>74</w:t>
            </w:r>
          </w:ins>
          <w:ins w:id="919" w:author="TRAN THI LY LY" w:date="2019-06-20T23:37:00Z">
            <w:r w:rsidRPr="009E4E78">
              <w:rPr>
                <w:rFonts w:ascii="Times New Roman" w:hAnsi="Times New Roman" w:cs="Times New Roman"/>
                <w:noProof/>
                <w:webHidden/>
                <w:sz w:val="26"/>
                <w:szCs w:val="26"/>
                <w:rPrChange w:id="92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921" w:author="TRAN THI LY LY" w:date="2019-06-20T23:38:00Z">
                  <w:rPr>
                    <w:rStyle w:val="Siuktni"/>
                    <w:noProof/>
                  </w:rPr>
                </w:rPrChange>
              </w:rPr>
              <w:fldChar w:fldCharType="end"/>
            </w:r>
          </w:ins>
        </w:p>
        <w:p w14:paraId="5FCA51CD" w14:textId="4B25E401" w:rsidR="009E4E78" w:rsidRPr="009E4E78" w:rsidRDefault="009E4E78">
          <w:pPr>
            <w:pStyle w:val="Mucluc4"/>
            <w:tabs>
              <w:tab w:val="right" w:leader="dot" w:pos="8990"/>
            </w:tabs>
            <w:rPr>
              <w:ins w:id="922" w:author="TRAN THI LY LY" w:date="2019-06-20T23:37:00Z"/>
              <w:rFonts w:ascii="Times New Roman" w:eastAsiaTheme="minorEastAsia" w:hAnsi="Times New Roman" w:cs="Times New Roman"/>
              <w:noProof/>
              <w:sz w:val="26"/>
              <w:szCs w:val="26"/>
              <w:rPrChange w:id="923" w:author="TRAN THI LY LY" w:date="2019-06-20T23:38:00Z">
                <w:rPr>
                  <w:ins w:id="924" w:author="TRAN THI LY LY" w:date="2019-06-20T23:37:00Z"/>
                  <w:rFonts w:eastAsiaTheme="minorEastAsia"/>
                  <w:noProof/>
                </w:rPr>
              </w:rPrChange>
            </w:rPr>
          </w:pPr>
          <w:ins w:id="925" w:author="TRAN THI LY LY" w:date="2019-06-20T23:37:00Z">
            <w:r w:rsidRPr="009E4E78">
              <w:rPr>
                <w:rStyle w:val="Siuktni"/>
                <w:rFonts w:ascii="Times New Roman" w:hAnsi="Times New Roman" w:cs="Times New Roman"/>
                <w:noProof/>
                <w:sz w:val="26"/>
                <w:szCs w:val="26"/>
                <w:rPrChange w:id="92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92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928" w:author="TRAN THI LY LY" w:date="2019-06-20T23:38:00Z">
                  <w:rPr>
                    <w:noProof/>
                  </w:rPr>
                </w:rPrChange>
              </w:rPr>
              <w:instrText>HYPERLINK \l "_Toc11966327"</w:instrText>
            </w:r>
            <w:r w:rsidRPr="009E4E78">
              <w:rPr>
                <w:rStyle w:val="Siuktni"/>
                <w:rFonts w:ascii="Times New Roman" w:hAnsi="Times New Roman" w:cs="Times New Roman"/>
                <w:noProof/>
                <w:sz w:val="26"/>
                <w:szCs w:val="26"/>
                <w:rPrChange w:id="92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930" w:author="TRAN THI LY LY" w:date="2019-06-20T23:38:00Z">
                  <w:rPr>
                    <w:rStyle w:val="Siuktni"/>
                    <w:noProof/>
                  </w:rPr>
                </w:rPrChange>
              </w:rPr>
            </w:r>
            <w:r w:rsidRPr="009E4E78">
              <w:rPr>
                <w:rStyle w:val="Siuktni"/>
                <w:rFonts w:ascii="Times New Roman" w:hAnsi="Times New Roman" w:cs="Times New Roman"/>
                <w:noProof/>
                <w:sz w:val="26"/>
                <w:szCs w:val="26"/>
                <w:rPrChange w:id="93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932" w:author="TRAN THI LY LY" w:date="2019-06-20T23:38:00Z">
                  <w:rPr>
                    <w:rStyle w:val="Siuktni"/>
                    <w:noProof/>
                  </w:rPr>
                </w:rPrChange>
              </w:rPr>
              <w:t>3.4.3.2 Phân loại ý định và rút trích thực thể</w:t>
            </w:r>
            <w:r w:rsidRPr="009E4E78">
              <w:rPr>
                <w:rFonts w:ascii="Times New Roman" w:hAnsi="Times New Roman" w:cs="Times New Roman"/>
                <w:noProof/>
                <w:webHidden/>
                <w:sz w:val="26"/>
                <w:szCs w:val="26"/>
                <w:rPrChange w:id="933" w:author="TRAN THI LY LY" w:date="2019-06-20T23:38:00Z">
                  <w:rPr>
                    <w:noProof/>
                    <w:webHidden/>
                  </w:rPr>
                </w:rPrChange>
              </w:rPr>
              <w:tab/>
            </w:r>
            <w:r w:rsidRPr="009E4E78">
              <w:rPr>
                <w:rFonts w:ascii="Times New Roman" w:hAnsi="Times New Roman" w:cs="Times New Roman"/>
                <w:noProof/>
                <w:webHidden/>
                <w:sz w:val="26"/>
                <w:szCs w:val="26"/>
                <w:rPrChange w:id="934" w:author="TRAN THI LY LY" w:date="2019-06-20T23:38:00Z">
                  <w:rPr>
                    <w:noProof/>
                    <w:webHidden/>
                  </w:rPr>
                </w:rPrChange>
              </w:rPr>
              <w:fldChar w:fldCharType="begin"/>
            </w:r>
            <w:r w:rsidRPr="009E4E78">
              <w:rPr>
                <w:rFonts w:ascii="Times New Roman" w:hAnsi="Times New Roman" w:cs="Times New Roman"/>
                <w:noProof/>
                <w:webHidden/>
                <w:sz w:val="26"/>
                <w:szCs w:val="26"/>
                <w:rPrChange w:id="935" w:author="TRAN THI LY LY" w:date="2019-06-20T23:38:00Z">
                  <w:rPr>
                    <w:noProof/>
                    <w:webHidden/>
                  </w:rPr>
                </w:rPrChange>
              </w:rPr>
              <w:instrText xml:space="preserve"> PAGEREF _Toc11966327 \h </w:instrText>
            </w:r>
            <w:r w:rsidRPr="009E4E78">
              <w:rPr>
                <w:rFonts w:ascii="Times New Roman" w:hAnsi="Times New Roman" w:cs="Times New Roman"/>
                <w:noProof/>
                <w:webHidden/>
                <w:sz w:val="26"/>
                <w:szCs w:val="26"/>
                <w:rPrChange w:id="936" w:author="TRAN THI LY LY" w:date="2019-06-20T23:38:00Z">
                  <w:rPr>
                    <w:noProof/>
                    <w:webHidden/>
                  </w:rPr>
                </w:rPrChange>
              </w:rPr>
            </w:r>
          </w:ins>
          <w:r w:rsidRPr="009E4E78">
            <w:rPr>
              <w:rFonts w:ascii="Times New Roman" w:hAnsi="Times New Roman" w:cs="Times New Roman"/>
              <w:noProof/>
              <w:webHidden/>
              <w:sz w:val="26"/>
              <w:szCs w:val="26"/>
              <w:rPrChange w:id="937" w:author="TRAN THI LY LY" w:date="2019-06-20T23:38:00Z">
                <w:rPr>
                  <w:noProof/>
                  <w:webHidden/>
                </w:rPr>
              </w:rPrChange>
            </w:rPr>
            <w:fldChar w:fldCharType="separate"/>
          </w:r>
          <w:ins w:id="938" w:author="TRAN THI LY LY" w:date="2019-06-20T23:47:00Z">
            <w:r w:rsidR="00887B15">
              <w:rPr>
                <w:rFonts w:ascii="Times New Roman" w:hAnsi="Times New Roman" w:cs="Times New Roman"/>
                <w:noProof/>
                <w:webHidden/>
                <w:sz w:val="26"/>
                <w:szCs w:val="26"/>
              </w:rPr>
              <w:t>76</w:t>
            </w:r>
          </w:ins>
          <w:ins w:id="939" w:author="TRAN THI LY LY" w:date="2019-06-20T23:37:00Z">
            <w:r w:rsidRPr="009E4E78">
              <w:rPr>
                <w:rFonts w:ascii="Times New Roman" w:hAnsi="Times New Roman" w:cs="Times New Roman"/>
                <w:noProof/>
                <w:webHidden/>
                <w:sz w:val="26"/>
                <w:szCs w:val="26"/>
                <w:rPrChange w:id="940"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941" w:author="TRAN THI LY LY" w:date="2019-06-20T23:38:00Z">
                  <w:rPr>
                    <w:rStyle w:val="Siuktni"/>
                    <w:noProof/>
                  </w:rPr>
                </w:rPrChange>
              </w:rPr>
              <w:fldChar w:fldCharType="end"/>
            </w:r>
          </w:ins>
        </w:p>
        <w:p w14:paraId="6FB11E2E" w14:textId="74574FBF" w:rsidR="009E4E78" w:rsidRPr="009E4E78" w:rsidRDefault="009E4E78">
          <w:pPr>
            <w:pStyle w:val="Mucluc3"/>
            <w:tabs>
              <w:tab w:val="right" w:leader="dot" w:pos="8990"/>
            </w:tabs>
            <w:rPr>
              <w:ins w:id="942" w:author="TRAN THI LY LY" w:date="2019-06-20T23:37:00Z"/>
              <w:rFonts w:ascii="Times New Roman" w:eastAsiaTheme="minorEastAsia" w:hAnsi="Times New Roman" w:cs="Times New Roman"/>
              <w:noProof/>
              <w:sz w:val="26"/>
              <w:szCs w:val="26"/>
              <w:rPrChange w:id="943" w:author="TRAN THI LY LY" w:date="2019-06-20T23:38:00Z">
                <w:rPr>
                  <w:ins w:id="944" w:author="TRAN THI LY LY" w:date="2019-06-20T23:37:00Z"/>
                  <w:rFonts w:eastAsiaTheme="minorEastAsia"/>
                  <w:noProof/>
                </w:rPr>
              </w:rPrChange>
            </w:rPr>
          </w:pPr>
          <w:ins w:id="945" w:author="TRAN THI LY LY" w:date="2019-06-20T23:37:00Z">
            <w:r w:rsidRPr="009E4E78">
              <w:rPr>
                <w:rStyle w:val="Siuktni"/>
                <w:rFonts w:ascii="Times New Roman" w:hAnsi="Times New Roman" w:cs="Times New Roman"/>
                <w:noProof/>
                <w:sz w:val="26"/>
                <w:szCs w:val="26"/>
                <w:rPrChange w:id="946"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947"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948" w:author="TRAN THI LY LY" w:date="2019-06-20T23:38:00Z">
                  <w:rPr>
                    <w:noProof/>
                  </w:rPr>
                </w:rPrChange>
              </w:rPr>
              <w:instrText>HYPERLINK \l "_Toc11966328"</w:instrText>
            </w:r>
            <w:r w:rsidRPr="009E4E78">
              <w:rPr>
                <w:rStyle w:val="Siuktni"/>
                <w:rFonts w:ascii="Times New Roman" w:hAnsi="Times New Roman" w:cs="Times New Roman"/>
                <w:noProof/>
                <w:sz w:val="26"/>
                <w:szCs w:val="26"/>
                <w:rPrChange w:id="949"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950" w:author="TRAN THI LY LY" w:date="2019-06-20T23:38:00Z">
                  <w:rPr>
                    <w:rStyle w:val="Siuktni"/>
                    <w:noProof/>
                  </w:rPr>
                </w:rPrChange>
              </w:rPr>
            </w:r>
            <w:r w:rsidRPr="009E4E78">
              <w:rPr>
                <w:rStyle w:val="Siuktni"/>
                <w:rFonts w:ascii="Times New Roman" w:hAnsi="Times New Roman" w:cs="Times New Roman"/>
                <w:noProof/>
                <w:sz w:val="26"/>
                <w:szCs w:val="26"/>
                <w:rPrChange w:id="951"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952" w:author="TRAN THI LY LY" w:date="2019-06-20T23:38:00Z">
                  <w:rPr>
                    <w:rStyle w:val="Siuktni"/>
                    <w:noProof/>
                  </w:rPr>
                </w:rPrChange>
              </w:rPr>
              <w:t>3.2.4</w:t>
            </w:r>
            <w:r w:rsidRPr="009E4E78">
              <w:rPr>
                <w:rStyle w:val="Siuktni"/>
                <w:rFonts w:ascii="Times New Roman" w:hAnsi="Times New Roman" w:cs="Times New Roman"/>
                <w:noProof/>
                <w:sz w:val="26"/>
                <w:szCs w:val="26"/>
                <w:lang w:val="vi-VN"/>
                <w:rPrChange w:id="953" w:author="TRAN THI LY LY" w:date="2019-06-20T23:38:00Z">
                  <w:rPr>
                    <w:rStyle w:val="Siuktni"/>
                    <w:noProof/>
                    <w:lang w:val="vi-VN"/>
                  </w:rPr>
                </w:rPrChange>
              </w:rPr>
              <w:t xml:space="preserve"> </w:t>
            </w:r>
            <w:r w:rsidRPr="009E4E78">
              <w:rPr>
                <w:rStyle w:val="Siuktni"/>
                <w:rFonts w:ascii="Times New Roman" w:hAnsi="Times New Roman" w:cs="Times New Roman"/>
                <w:noProof/>
                <w:sz w:val="26"/>
                <w:szCs w:val="26"/>
                <w:rPrChange w:id="954" w:author="TRAN THI LY LY" w:date="2019-06-20T23:38:00Z">
                  <w:rPr>
                    <w:rStyle w:val="Siuktni"/>
                    <w:noProof/>
                  </w:rPr>
                </w:rPrChange>
              </w:rPr>
              <w:t>Rasa Core</w:t>
            </w:r>
            <w:r w:rsidRPr="009E4E78">
              <w:rPr>
                <w:rFonts w:ascii="Times New Roman" w:hAnsi="Times New Roman" w:cs="Times New Roman"/>
                <w:noProof/>
                <w:webHidden/>
                <w:sz w:val="26"/>
                <w:szCs w:val="26"/>
                <w:rPrChange w:id="955" w:author="TRAN THI LY LY" w:date="2019-06-20T23:38:00Z">
                  <w:rPr>
                    <w:noProof/>
                    <w:webHidden/>
                  </w:rPr>
                </w:rPrChange>
              </w:rPr>
              <w:tab/>
            </w:r>
            <w:r w:rsidRPr="009E4E78">
              <w:rPr>
                <w:rFonts w:ascii="Times New Roman" w:hAnsi="Times New Roman" w:cs="Times New Roman"/>
                <w:noProof/>
                <w:webHidden/>
                <w:sz w:val="26"/>
                <w:szCs w:val="26"/>
                <w:rPrChange w:id="956" w:author="TRAN THI LY LY" w:date="2019-06-20T23:38:00Z">
                  <w:rPr>
                    <w:noProof/>
                    <w:webHidden/>
                  </w:rPr>
                </w:rPrChange>
              </w:rPr>
              <w:fldChar w:fldCharType="begin"/>
            </w:r>
            <w:r w:rsidRPr="009E4E78">
              <w:rPr>
                <w:rFonts w:ascii="Times New Roman" w:hAnsi="Times New Roman" w:cs="Times New Roman"/>
                <w:noProof/>
                <w:webHidden/>
                <w:sz w:val="26"/>
                <w:szCs w:val="26"/>
                <w:rPrChange w:id="957" w:author="TRAN THI LY LY" w:date="2019-06-20T23:38:00Z">
                  <w:rPr>
                    <w:noProof/>
                    <w:webHidden/>
                  </w:rPr>
                </w:rPrChange>
              </w:rPr>
              <w:instrText xml:space="preserve"> PAGEREF _Toc11966328 \h </w:instrText>
            </w:r>
            <w:r w:rsidRPr="009E4E78">
              <w:rPr>
                <w:rFonts w:ascii="Times New Roman" w:hAnsi="Times New Roman" w:cs="Times New Roman"/>
                <w:noProof/>
                <w:webHidden/>
                <w:sz w:val="26"/>
                <w:szCs w:val="26"/>
                <w:rPrChange w:id="958" w:author="TRAN THI LY LY" w:date="2019-06-20T23:38:00Z">
                  <w:rPr>
                    <w:noProof/>
                    <w:webHidden/>
                  </w:rPr>
                </w:rPrChange>
              </w:rPr>
            </w:r>
          </w:ins>
          <w:r w:rsidRPr="009E4E78">
            <w:rPr>
              <w:rFonts w:ascii="Times New Roman" w:hAnsi="Times New Roman" w:cs="Times New Roman"/>
              <w:noProof/>
              <w:webHidden/>
              <w:sz w:val="26"/>
              <w:szCs w:val="26"/>
              <w:rPrChange w:id="959" w:author="TRAN THI LY LY" w:date="2019-06-20T23:38:00Z">
                <w:rPr>
                  <w:noProof/>
                  <w:webHidden/>
                </w:rPr>
              </w:rPrChange>
            </w:rPr>
            <w:fldChar w:fldCharType="separate"/>
          </w:r>
          <w:ins w:id="960" w:author="TRAN THI LY LY" w:date="2019-06-20T23:47:00Z">
            <w:r w:rsidR="00887B15">
              <w:rPr>
                <w:rFonts w:ascii="Times New Roman" w:hAnsi="Times New Roman" w:cs="Times New Roman"/>
                <w:noProof/>
                <w:webHidden/>
                <w:sz w:val="26"/>
                <w:szCs w:val="26"/>
              </w:rPr>
              <w:t>86</w:t>
            </w:r>
          </w:ins>
          <w:ins w:id="961" w:author="TRAN THI LY LY" w:date="2019-06-20T23:37:00Z">
            <w:r w:rsidRPr="009E4E78">
              <w:rPr>
                <w:rFonts w:ascii="Times New Roman" w:hAnsi="Times New Roman" w:cs="Times New Roman"/>
                <w:noProof/>
                <w:webHidden/>
                <w:sz w:val="26"/>
                <w:szCs w:val="26"/>
                <w:rPrChange w:id="96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963" w:author="TRAN THI LY LY" w:date="2019-06-20T23:38:00Z">
                  <w:rPr>
                    <w:rStyle w:val="Siuktni"/>
                    <w:noProof/>
                  </w:rPr>
                </w:rPrChange>
              </w:rPr>
              <w:fldChar w:fldCharType="end"/>
            </w:r>
          </w:ins>
        </w:p>
        <w:p w14:paraId="78DFBC73" w14:textId="65DEBB0C" w:rsidR="009E4E78" w:rsidRPr="009E4E78" w:rsidRDefault="009E4E78">
          <w:pPr>
            <w:pStyle w:val="Mucluc1"/>
            <w:tabs>
              <w:tab w:val="right" w:leader="dot" w:pos="8990"/>
            </w:tabs>
            <w:rPr>
              <w:ins w:id="964" w:author="TRAN THI LY LY" w:date="2019-06-20T23:37:00Z"/>
              <w:rFonts w:ascii="Times New Roman" w:eastAsiaTheme="minorEastAsia" w:hAnsi="Times New Roman" w:cs="Times New Roman"/>
              <w:noProof/>
              <w:sz w:val="26"/>
              <w:szCs w:val="26"/>
              <w:rPrChange w:id="965" w:author="TRAN THI LY LY" w:date="2019-06-20T23:38:00Z">
                <w:rPr>
                  <w:ins w:id="966" w:author="TRAN THI LY LY" w:date="2019-06-20T23:37:00Z"/>
                  <w:rFonts w:eastAsiaTheme="minorEastAsia"/>
                  <w:noProof/>
                </w:rPr>
              </w:rPrChange>
            </w:rPr>
          </w:pPr>
          <w:ins w:id="967" w:author="TRAN THI LY LY" w:date="2019-06-20T23:37:00Z">
            <w:r w:rsidRPr="009E4E78">
              <w:rPr>
                <w:rStyle w:val="Siuktni"/>
                <w:rFonts w:ascii="Times New Roman" w:hAnsi="Times New Roman" w:cs="Times New Roman"/>
                <w:noProof/>
                <w:sz w:val="26"/>
                <w:szCs w:val="26"/>
                <w:rPrChange w:id="96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96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970" w:author="TRAN THI LY LY" w:date="2019-06-20T23:38:00Z">
                  <w:rPr>
                    <w:noProof/>
                  </w:rPr>
                </w:rPrChange>
              </w:rPr>
              <w:instrText>HYPERLINK \l "_Toc11966329"</w:instrText>
            </w:r>
            <w:r w:rsidRPr="009E4E78">
              <w:rPr>
                <w:rStyle w:val="Siuktni"/>
                <w:rFonts w:ascii="Times New Roman" w:hAnsi="Times New Roman" w:cs="Times New Roman"/>
                <w:noProof/>
                <w:sz w:val="26"/>
                <w:szCs w:val="26"/>
                <w:rPrChange w:id="97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972" w:author="TRAN THI LY LY" w:date="2019-06-20T23:38:00Z">
                  <w:rPr>
                    <w:rStyle w:val="Siuktni"/>
                    <w:noProof/>
                  </w:rPr>
                </w:rPrChange>
              </w:rPr>
            </w:r>
            <w:r w:rsidRPr="009E4E78">
              <w:rPr>
                <w:rStyle w:val="Siuktni"/>
                <w:rFonts w:ascii="Times New Roman" w:hAnsi="Times New Roman" w:cs="Times New Roman"/>
                <w:noProof/>
                <w:sz w:val="26"/>
                <w:szCs w:val="26"/>
                <w:rPrChange w:id="97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974" w:author="TRAN THI LY LY" w:date="2019-06-20T23:38:00Z">
                  <w:rPr>
                    <w:rStyle w:val="Siuktni"/>
                    <w:rFonts w:cs="Times New Roman"/>
                    <w:noProof/>
                  </w:rPr>
                </w:rPrChange>
              </w:rPr>
              <w:t>CHƯƠNG 4: CÀI ĐẶT ỨNG DỤNG</w:t>
            </w:r>
            <w:r w:rsidRPr="009E4E78">
              <w:rPr>
                <w:rFonts w:ascii="Times New Roman" w:hAnsi="Times New Roman" w:cs="Times New Roman"/>
                <w:noProof/>
                <w:webHidden/>
                <w:sz w:val="26"/>
                <w:szCs w:val="26"/>
                <w:rPrChange w:id="975" w:author="TRAN THI LY LY" w:date="2019-06-20T23:38:00Z">
                  <w:rPr>
                    <w:noProof/>
                    <w:webHidden/>
                  </w:rPr>
                </w:rPrChange>
              </w:rPr>
              <w:tab/>
            </w:r>
            <w:r w:rsidRPr="009E4E78">
              <w:rPr>
                <w:rFonts w:ascii="Times New Roman" w:hAnsi="Times New Roman" w:cs="Times New Roman"/>
                <w:noProof/>
                <w:webHidden/>
                <w:sz w:val="26"/>
                <w:szCs w:val="26"/>
                <w:rPrChange w:id="976" w:author="TRAN THI LY LY" w:date="2019-06-20T23:38:00Z">
                  <w:rPr>
                    <w:noProof/>
                    <w:webHidden/>
                  </w:rPr>
                </w:rPrChange>
              </w:rPr>
              <w:fldChar w:fldCharType="begin"/>
            </w:r>
            <w:r w:rsidRPr="009E4E78">
              <w:rPr>
                <w:rFonts w:ascii="Times New Roman" w:hAnsi="Times New Roman" w:cs="Times New Roman"/>
                <w:noProof/>
                <w:webHidden/>
                <w:sz w:val="26"/>
                <w:szCs w:val="26"/>
                <w:rPrChange w:id="977" w:author="TRAN THI LY LY" w:date="2019-06-20T23:38:00Z">
                  <w:rPr>
                    <w:noProof/>
                    <w:webHidden/>
                  </w:rPr>
                </w:rPrChange>
              </w:rPr>
              <w:instrText xml:space="preserve"> PAGEREF _Toc11966329 \h </w:instrText>
            </w:r>
            <w:r w:rsidRPr="009E4E78">
              <w:rPr>
                <w:rFonts w:ascii="Times New Roman" w:hAnsi="Times New Roman" w:cs="Times New Roman"/>
                <w:noProof/>
                <w:webHidden/>
                <w:sz w:val="26"/>
                <w:szCs w:val="26"/>
                <w:rPrChange w:id="978" w:author="TRAN THI LY LY" w:date="2019-06-20T23:38:00Z">
                  <w:rPr>
                    <w:noProof/>
                    <w:webHidden/>
                  </w:rPr>
                </w:rPrChange>
              </w:rPr>
            </w:r>
          </w:ins>
          <w:r w:rsidRPr="009E4E78">
            <w:rPr>
              <w:rFonts w:ascii="Times New Roman" w:hAnsi="Times New Roman" w:cs="Times New Roman"/>
              <w:noProof/>
              <w:webHidden/>
              <w:sz w:val="26"/>
              <w:szCs w:val="26"/>
              <w:rPrChange w:id="979" w:author="TRAN THI LY LY" w:date="2019-06-20T23:38:00Z">
                <w:rPr>
                  <w:noProof/>
                  <w:webHidden/>
                </w:rPr>
              </w:rPrChange>
            </w:rPr>
            <w:fldChar w:fldCharType="separate"/>
          </w:r>
          <w:ins w:id="980" w:author="TRAN THI LY LY" w:date="2019-06-20T23:47:00Z">
            <w:r w:rsidR="00887B15">
              <w:rPr>
                <w:rFonts w:ascii="Times New Roman" w:hAnsi="Times New Roman" w:cs="Times New Roman"/>
                <w:noProof/>
                <w:webHidden/>
                <w:sz w:val="26"/>
                <w:szCs w:val="26"/>
              </w:rPr>
              <w:t>90</w:t>
            </w:r>
          </w:ins>
          <w:ins w:id="981" w:author="TRAN THI LY LY" w:date="2019-06-20T23:37:00Z">
            <w:r w:rsidRPr="009E4E78">
              <w:rPr>
                <w:rFonts w:ascii="Times New Roman" w:hAnsi="Times New Roman" w:cs="Times New Roman"/>
                <w:noProof/>
                <w:webHidden/>
                <w:sz w:val="26"/>
                <w:szCs w:val="26"/>
                <w:rPrChange w:id="98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983" w:author="TRAN THI LY LY" w:date="2019-06-20T23:38:00Z">
                  <w:rPr>
                    <w:rStyle w:val="Siuktni"/>
                    <w:noProof/>
                  </w:rPr>
                </w:rPrChange>
              </w:rPr>
              <w:fldChar w:fldCharType="end"/>
            </w:r>
          </w:ins>
        </w:p>
        <w:p w14:paraId="3A4D7DCA" w14:textId="120AFCE0" w:rsidR="009E4E78" w:rsidRPr="009E4E78" w:rsidRDefault="009E4E78">
          <w:pPr>
            <w:pStyle w:val="Mucluc2"/>
            <w:tabs>
              <w:tab w:val="right" w:leader="dot" w:pos="8990"/>
            </w:tabs>
            <w:rPr>
              <w:ins w:id="984" w:author="TRAN THI LY LY" w:date="2019-06-20T23:37:00Z"/>
              <w:rFonts w:ascii="Times New Roman" w:eastAsiaTheme="minorEastAsia" w:hAnsi="Times New Roman" w:cs="Times New Roman"/>
              <w:noProof/>
              <w:sz w:val="26"/>
              <w:szCs w:val="26"/>
              <w:rPrChange w:id="985" w:author="TRAN THI LY LY" w:date="2019-06-20T23:38:00Z">
                <w:rPr>
                  <w:ins w:id="986" w:author="TRAN THI LY LY" w:date="2019-06-20T23:37:00Z"/>
                  <w:rFonts w:eastAsiaTheme="minorEastAsia"/>
                  <w:noProof/>
                </w:rPr>
              </w:rPrChange>
            </w:rPr>
          </w:pPr>
          <w:ins w:id="987" w:author="TRAN THI LY LY" w:date="2019-06-20T23:37:00Z">
            <w:r w:rsidRPr="009E4E78">
              <w:rPr>
                <w:rStyle w:val="Siuktni"/>
                <w:rFonts w:ascii="Times New Roman" w:hAnsi="Times New Roman" w:cs="Times New Roman"/>
                <w:noProof/>
                <w:sz w:val="26"/>
                <w:szCs w:val="26"/>
                <w:rPrChange w:id="988" w:author="TRAN THI LY LY" w:date="2019-06-20T23:38:00Z">
                  <w:rPr>
                    <w:rStyle w:val="Siuktni"/>
                    <w:noProof/>
                  </w:rPr>
                </w:rPrChange>
              </w:rPr>
              <w:lastRenderedPageBreak/>
              <w:fldChar w:fldCharType="begin"/>
            </w:r>
            <w:r w:rsidRPr="009E4E78">
              <w:rPr>
                <w:rStyle w:val="Siuktni"/>
                <w:rFonts w:ascii="Times New Roman" w:hAnsi="Times New Roman" w:cs="Times New Roman"/>
                <w:noProof/>
                <w:sz w:val="26"/>
                <w:szCs w:val="26"/>
                <w:rPrChange w:id="98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990" w:author="TRAN THI LY LY" w:date="2019-06-20T23:38:00Z">
                  <w:rPr>
                    <w:noProof/>
                  </w:rPr>
                </w:rPrChange>
              </w:rPr>
              <w:instrText>HYPERLINK \l "_Toc11966330"</w:instrText>
            </w:r>
            <w:r w:rsidRPr="009E4E78">
              <w:rPr>
                <w:rStyle w:val="Siuktni"/>
                <w:rFonts w:ascii="Times New Roman" w:hAnsi="Times New Roman" w:cs="Times New Roman"/>
                <w:noProof/>
                <w:sz w:val="26"/>
                <w:szCs w:val="26"/>
                <w:rPrChange w:id="99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992" w:author="TRAN THI LY LY" w:date="2019-06-20T23:38:00Z">
                  <w:rPr>
                    <w:rStyle w:val="Siuktni"/>
                    <w:noProof/>
                  </w:rPr>
                </w:rPrChange>
              </w:rPr>
            </w:r>
            <w:r w:rsidRPr="009E4E78">
              <w:rPr>
                <w:rStyle w:val="Siuktni"/>
                <w:rFonts w:ascii="Times New Roman" w:hAnsi="Times New Roman" w:cs="Times New Roman"/>
                <w:noProof/>
                <w:sz w:val="26"/>
                <w:szCs w:val="26"/>
                <w:rPrChange w:id="99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994" w:author="TRAN THI LY LY" w:date="2019-06-20T23:38:00Z">
                  <w:rPr>
                    <w:rStyle w:val="Siuktni"/>
                    <w:rFonts w:cs="Times New Roman"/>
                    <w:noProof/>
                  </w:rPr>
                </w:rPrChange>
              </w:rPr>
              <w:t>4.1 Quá trình chuẩn bị</w:t>
            </w:r>
            <w:r w:rsidRPr="009E4E78">
              <w:rPr>
                <w:rFonts w:ascii="Times New Roman" w:hAnsi="Times New Roman" w:cs="Times New Roman"/>
                <w:noProof/>
                <w:webHidden/>
                <w:sz w:val="26"/>
                <w:szCs w:val="26"/>
                <w:rPrChange w:id="995" w:author="TRAN THI LY LY" w:date="2019-06-20T23:38:00Z">
                  <w:rPr>
                    <w:noProof/>
                    <w:webHidden/>
                  </w:rPr>
                </w:rPrChange>
              </w:rPr>
              <w:tab/>
            </w:r>
            <w:r w:rsidRPr="009E4E78">
              <w:rPr>
                <w:rFonts w:ascii="Times New Roman" w:hAnsi="Times New Roman" w:cs="Times New Roman"/>
                <w:noProof/>
                <w:webHidden/>
                <w:sz w:val="26"/>
                <w:szCs w:val="26"/>
                <w:rPrChange w:id="996" w:author="TRAN THI LY LY" w:date="2019-06-20T23:38:00Z">
                  <w:rPr>
                    <w:noProof/>
                    <w:webHidden/>
                  </w:rPr>
                </w:rPrChange>
              </w:rPr>
              <w:fldChar w:fldCharType="begin"/>
            </w:r>
            <w:r w:rsidRPr="009E4E78">
              <w:rPr>
                <w:rFonts w:ascii="Times New Roman" w:hAnsi="Times New Roman" w:cs="Times New Roman"/>
                <w:noProof/>
                <w:webHidden/>
                <w:sz w:val="26"/>
                <w:szCs w:val="26"/>
                <w:rPrChange w:id="997" w:author="TRAN THI LY LY" w:date="2019-06-20T23:38:00Z">
                  <w:rPr>
                    <w:noProof/>
                    <w:webHidden/>
                  </w:rPr>
                </w:rPrChange>
              </w:rPr>
              <w:instrText xml:space="preserve"> PAGEREF _Toc11966330 \h </w:instrText>
            </w:r>
            <w:r w:rsidRPr="009E4E78">
              <w:rPr>
                <w:rFonts w:ascii="Times New Roman" w:hAnsi="Times New Roman" w:cs="Times New Roman"/>
                <w:noProof/>
                <w:webHidden/>
                <w:sz w:val="26"/>
                <w:szCs w:val="26"/>
                <w:rPrChange w:id="998" w:author="TRAN THI LY LY" w:date="2019-06-20T23:38:00Z">
                  <w:rPr>
                    <w:noProof/>
                    <w:webHidden/>
                  </w:rPr>
                </w:rPrChange>
              </w:rPr>
            </w:r>
          </w:ins>
          <w:r w:rsidRPr="009E4E78">
            <w:rPr>
              <w:rFonts w:ascii="Times New Roman" w:hAnsi="Times New Roman" w:cs="Times New Roman"/>
              <w:noProof/>
              <w:webHidden/>
              <w:sz w:val="26"/>
              <w:szCs w:val="26"/>
              <w:rPrChange w:id="999" w:author="TRAN THI LY LY" w:date="2019-06-20T23:38:00Z">
                <w:rPr>
                  <w:noProof/>
                  <w:webHidden/>
                </w:rPr>
              </w:rPrChange>
            </w:rPr>
            <w:fldChar w:fldCharType="separate"/>
          </w:r>
          <w:ins w:id="1000" w:author="TRAN THI LY LY" w:date="2019-06-20T23:47:00Z">
            <w:r w:rsidR="00887B15">
              <w:rPr>
                <w:rFonts w:ascii="Times New Roman" w:hAnsi="Times New Roman" w:cs="Times New Roman"/>
                <w:noProof/>
                <w:webHidden/>
                <w:sz w:val="26"/>
                <w:szCs w:val="26"/>
              </w:rPr>
              <w:t>94</w:t>
            </w:r>
          </w:ins>
          <w:ins w:id="1001" w:author="TRAN THI LY LY" w:date="2019-06-20T23:37:00Z">
            <w:r w:rsidRPr="009E4E78">
              <w:rPr>
                <w:rFonts w:ascii="Times New Roman" w:hAnsi="Times New Roman" w:cs="Times New Roman"/>
                <w:noProof/>
                <w:webHidden/>
                <w:sz w:val="26"/>
                <w:szCs w:val="26"/>
                <w:rPrChange w:id="100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003" w:author="TRAN THI LY LY" w:date="2019-06-20T23:38:00Z">
                  <w:rPr>
                    <w:rStyle w:val="Siuktni"/>
                    <w:noProof/>
                  </w:rPr>
                </w:rPrChange>
              </w:rPr>
              <w:fldChar w:fldCharType="end"/>
            </w:r>
          </w:ins>
        </w:p>
        <w:p w14:paraId="49DF8B85" w14:textId="26DC490C" w:rsidR="009E4E78" w:rsidRPr="009E4E78" w:rsidRDefault="009E4E78">
          <w:pPr>
            <w:pStyle w:val="Mucluc3"/>
            <w:tabs>
              <w:tab w:val="right" w:leader="dot" w:pos="8990"/>
            </w:tabs>
            <w:rPr>
              <w:ins w:id="1004" w:author="TRAN THI LY LY" w:date="2019-06-20T23:37:00Z"/>
              <w:rFonts w:ascii="Times New Roman" w:eastAsiaTheme="minorEastAsia" w:hAnsi="Times New Roman" w:cs="Times New Roman"/>
              <w:noProof/>
              <w:sz w:val="26"/>
              <w:szCs w:val="26"/>
              <w:rPrChange w:id="1005" w:author="TRAN THI LY LY" w:date="2019-06-20T23:38:00Z">
                <w:rPr>
                  <w:ins w:id="1006" w:author="TRAN THI LY LY" w:date="2019-06-20T23:37:00Z"/>
                  <w:rFonts w:eastAsiaTheme="minorEastAsia"/>
                  <w:noProof/>
                </w:rPr>
              </w:rPrChange>
            </w:rPr>
          </w:pPr>
          <w:ins w:id="1007" w:author="TRAN THI LY LY" w:date="2019-06-20T23:37:00Z">
            <w:r w:rsidRPr="009E4E78">
              <w:rPr>
                <w:rStyle w:val="Siuktni"/>
                <w:rFonts w:ascii="Times New Roman" w:hAnsi="Times New Roman" w:cs="Times New Roman"/>
                <w:noProof/>
                <w:sz w:val="26"/>
                <w:szCs w:val="26"/>
                <w:rPrChange w:id="100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00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010" w:author="TRAN THI LY LY" w:date="2019-06-20T23:38:00Z">
                  <w:rPr>
                    <w:noProof/>
                  </w:rPr>
                </w:rPrChange>
              </w:rPr>
              <w:instrText>HYPERLINK \l "_Toc11966331"</w:instrText>
            </w:r>
            <w:r w:rsidRPr="009E4E78">
              <w:rPr>
                <w:rStyle w:val="Siuktni"/>
                <w:rFonts w:ascii="Times New Roman" w:hAnsi="Times New Roman" w:cs="Times New Roman"/>
                <w:noProof/>
                <w:sz w:val="26"/>
                <w:szCs w:val="26"/>
                <w:rPrChange w:id="101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012" w:author="TRAN THI LY LY" w:date="2019-06-20T23:38:00Z">
                  <w:rPr>
                    <w:rStyle w:val="Siuktni"/>
                    <w:noProof/>
                  </w:rPr>
                </w:rPrChange>
              </w:rPr>
            </w:r>
            <w:r w:rsidRPr="009E4E78">
              <w:rPr>
                <w:rStyle w:val="Siuktni"/>
                <w:rFonts w:ascii="Times New Roman" w:hAnsi="Times New Roman" w:cs="Times New Roman"/>
                <w:noProof/>
                <w:sz w:val="26"/>
                <w:szCs w:val="26"/>
                <w:rPrChange w:id="101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014" w:author="TRAN THI LY LY" w:date="2019-06-20T23:38:00Z">
                  <w:rPr>
                    <w:rStyle w:val="Siuktni"/>
                    <w:rFonts w:cs="Times New Roman"/>
                    <w:noProof/>
                  </w:rPr>
                </w:rPrChange>
              </w:rPr>
              <w:t>4.1.1 Về dữ liệu ontology</w:t>
            </w:r>
            <w:r w:rsidRPr="009E4E78">
              <w:rPr>
                <w:rFonts w:ascii="Times New Roman" w:hAnsi="Times New Roman" w:cs="Times New Roman"/>
                <w:noProof/>
                <w:webHidden/>
                <w:sz w:val="26"/>
                <w:szCs w:val="26"/>
                <w:rPrChange w:id="1015" w:author="TRAN THI LY LY" w:date="2019-06-20T23:38:00Z">
                  <w:rPr>
                    <w:noProof/>
                    <w:webHidden/>
                  </w:rPr>
                </w:rPrChange>
              </w:rPr>
              <w:tab/>
            </w:r>
            <w:r w:rsidRPr="009E4E78">
              <w:rPr>
                <w:rFonts w:ascii="Times New Roman" w:hAnsi="Times New Roman" w:cs="Times New Roman"/>
                <w:noProof/>
                <w:webHidden/>
                <w:sz w:val="26"/>
                <w:szCs w:val="26"/>
                <w:rPrChange w:id="1016" w:author="TRAN THI LY LY" w:date="2019-06-20T23:38:00Z">
                  <w:rPr>
                    <w:noProof/>
                    <w:webHidden/>
                  </w:rPr>
                </w:rPrChange>
              </w:rPr>
              <w:fldChar w:fldCharType="begin"/>
            </w:r>
            <w:r w:rsidRPr="009E4E78">
              <w:rPr>
                <w:rFonts w:ascii="Times New Roman" w:hAnsi="Times New Roman" w:cs="Times New Roman"/>
                <w:noProof/>
                <w:webHidden/>
                <w:sz w:val="26"/>
                <w:szCs w:val="26"/>
                <w:rPrChange w:id="1017" w:author="TRAN THI LY LY" w:date="2019-06-20T23:38:00Z">
                  <w:rPr>
                    <w:noProof/>
                    <w:webHidden/>
                  </w:rPr>
                </w:rPrChange>
              </w:rPr>
              <w:instrText xml:space="preserve"> PAGEREF _Toc11966331 \h </w:instrText>
            </w:r>
            <w:r w:rsidRPr="009E4E78">
              <w:rPr>
                <w:rFonts w:ascii="Times New Roman" w:hAnsi="Times New Roman" w:cs="Times New Roman"/>
                <w:noProof/>
                <w:webHidden/>
                <w:sz w:val="26"/>
                <w:szCs w:val="26"/>
                <w:rPrChange w:id="1018" w:author="TRAN THI LY LY" w:date="2019-06-20T23:38:00Z">
                  <w:rPr>
                    <w:noProof/>
                    <w:webHidden/>
                  </w:rPr>
                </w:rPrChange>
              </w:rPr>
            </w:r>
          </w:ins>
          <w:r w:rsidRPr="009E4E78">
            <w:rPr>
              <w:rFonts w:ascii="Times New Roman" w:hAnsi="Times New Roman" w:cs="Times New Roman"/>
              <w:noProof/>
              <w:webHidden/>
              <w:sz w:val="26"/>
              <w:szCs w:val="26"/>
              <w:rPrChange w:id="1019" w:author="TRAN THI LY LY" w:date="2019-06-20T23:38:00Z">
                <w:rPr>
                  <w:noProof/>
                  <w:webHidden/>
                </w:rPr>
              </w:rPrChange>
            </w:rPr>
            <w:fldChar w:fldCharType="separate"/>
          </w:r>
          <w:ins w:id="1020" w:author="TRAN THI LY LY" w:date="2019-06-20T23:47:00Z">
            <w:r w:rsidR="00887B15">
              <w:rPr>
                <w:rFonts w:ascii="Times New Roman" w:hAnsi="Times New Roman" w:cs="Times New Roman"/>
                <w:noProof/>
                <w:webHidden/>
                <w:sz w:val="26"/>
                <w:szCs w:val="26"/>
              </w:rPr>
              <w:t>94</w:t>
            </w:r>
          </w:ins>
          <w:ins w:id="1021" w:author="TRAN THI LY LY" w:date="2019-06-20T23:37:00Z">
            <w:r w:rsidRPr="009E4E78">
              <w:rPr>
                <w:rFonts w:ascii="Times New Roman" w:hAnsi="Times New Roman" w:cs="Times New Roman"/>
                <w:noProof/>
                <w:webHidden/>
                <w:sz w:val="26"/>
                <w:szCs w:val="26"/>
                <w:rPrChange w:id="102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023" w:author="TRAN THI LY LY" w:date="2019-06-20T23:38:00Z">
                  <w:rPr>
                    <w:rStyle w:val="Siuktni"/>
                    <w:noProof/>
                  </w:rPr>
                </w:rPrChange>
              </w:rPr>
              <w:fldChar w:fldCharType="end"/>
            </w:r>
          </w:ins>
        </w:p>
        <w:p w14:paraId="1FF83EB1" w14:textId="337B6806" w:rsidR="009E4E78" w:rsidRPr="009E4E78" w:rsidRDefault="009E4E78">
          <w:pPr>
            <w:pStyle w:val="Mucluc3"/>
            <w:tabs>
              <w:tab w:val="right" w:leader="dot" w:pos="8990"/>
            </w:tabs>
            <w:rPr>
              <w:ins w:id="1024" w:author="TRAN THI LY LY" w:date="2019-06-20T23:37:00Z"/>
              <w:rFonts w:ascii="Times New Roman" w:eastAsiaTheme="minorEastAsia" w:hAnsi="Times New Roman" w:cs="Times New Roman"/>
              <w:noProof/>
              <w:sz w:val="26"/>
              <w:szCs w:val="26"/>
              <w:rPrChange w:id="1025" w:author="TRAN THI LY LY" w:date="2019-06-20T23:38:00Z">
                <w:rPr>
                  <w:ins w:id="1026" w:author="TRAN THI LY LY" w:date="2019-06-20T23:37:00Z"/>
                  <w:rFonts w:eastAsiaTheme="minorEastAsia"/>
                  <w:noProof/>
                </w:rPr>
              </w:rPrChange>
            </w:rPr>
          </w:pPr>
          <w:ins w:id="1027" w:author="TRAN THI LY LY" w:date="2019-06-20T23:37:00Z">
            <w:r w:rsidRPr="009E4E78">
              <w:rPr>
                <w:rStyle w:val="Siuktni"/>
                <w:rFonts w:ascii="Times New Roman" w:hAnsi="Times New Roman" w:cs="Times New Roman"/>
                <w:noProof/>
                <w:sz w:val="26"/>
                <w:szCs w:val="26"/>
                <w:rPrChange w:id="102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02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030" w:author="TRAN THI LY LY" w:date="2019-06-20T23:38:00Z">
                  <w:rPr>
                    <w:noProof/>
                  </w:rPr>
                </w:rPrChange>
              </w:rPr>
              <w:instrText>HYPERLINK \l "_Toc11966332"</w:instrText>
            </w:r>
            <w:r w:rsidRPr="009E4E78">
              <w:rPr>
                <w:rStyle w:val="Siuktni"/>
                <w:rFonts w:ascii="Times New Roman" w:hAnsi="Times New Roman" w:cs="Times New Roman"/>
                <w:noProof/>
                <w:sz w:val="26"/>
                <w:szCs w:val="26"/>
                <w:rPrChange w:id="103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032" w:author="TRAN THI LY LY" w:date="2019-06-20T23:38:00Z">
                  <w:rPr>
                    <w:rStyle w:val="Siuktni"/>
                    <w:noProof/>
                  </w:rPr>
                </w:rPrChange>
              </w:rPr>
            </w:r>
            <w:r w:rsidRPr="009E4E78">
              <w:rPr>
                <w:rStyle w:val="Siuktni"/>
                <w:rFonts w:ascii="Times New Roman" w:hAnsi="Times New Roman" w:cs="Times New Roman"/>
                <w:noProof/>
                <w:sz w:val="26"/>
                <w:szCs w:val="26"/>
                <w:rPrChange w:id="103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034" w:author="TRAN THI LY LY" w:date="2019-06-20T23:38:00Z">
                  <w:rPr>
                    <w:rStyle w:val="Siuktni"/>
                    <w:rFonts w:cs="Times New Roman"/>
                    <w:noProof/>
                  </w:rPr>
                </w:rPrChange>
              </w:rPr>
              <w:t>4.1.2 Về dữ liệu training xử lí câu hỏi</w:t>
            </w:r>
            <w:r w:rsidRPr="009E4E78">
              <w:rPr>
                <w:rFonts w:ascii="Times New Roman" w:hAnsi="Times New Roman" w:cs="Times New Roman"/>
                <w:noProof/>
                <w:webHidden/>
                <w:sz w:val="26"/>
                <w:szCs w:val="26"/>
                <w:rPrChange w:id="1035" w:author="TRAN THI LY LY" w:date="2019-06-20T23:38:00Z">
                  <w:rPr>
                    <w:noProof/>
                    <w:webHidden/>
                  </w:rPr>
                </w:rPrChange>
              </w:rPr>
              <w:tab/>
            </w:r>
            <w:r w:rsidRPr="009E4E78">
              <w:rPr>
                <w:rFonts w:ascii="Times New Roman" w:hAnsi="Times New Roman" w:cs="Times New Roman"/>
                <w:noProof/>
                <w:webHidden/>
                <w:sz w:val="26"/>
                <w:szCs w:val="26"/>
                <w:rPrChange w:id="1036" w:author="TRAN THI LY LY" w:date="2019-06-20T23:38:00Z">
                  <w:rPr>
                    <w:noProof/>
                    <w:webHidden/>
                  </w:rPr>
                </w:rPrChange>
              </w:rPr>
              <w:fldChar w:fldCharType="begin"/>
            </w:r>
            <w:r w:rsidRPr="009E4E78">
              <w:rPr>
                <w:rFonts w:ascii="Times New Roman" w:hAnsi="Times New Roman" w:cs="Times New Roman"/>
                <w:noProof/>
                <w:webHidden/>
                <w:sz w:val="26"/>
                <w:szCs w:val="26"/>
                <w:rPrChange w:id="1037" w:author="TRAN THI LY LY" w:date="2019-06-20T23:38:00Z">
                  <w:rPr>
                    <w:noProof/>
                    <w:webHidden/>
                  </w:rPr>
                </w:rPrChange>
              </w:rPr>
              <w:instrText xml:space="preserve"> PAGEREF _Toc11966332 \h </w:instrText>
            </w:r>
            <w:r w:rsidRPr="009E4E78">
              <w:rPr>
                <w:rFonts w:ascii="Times New Roman" w:hAnsi="Times New Roman" w:cs="Times New Roman"/>
                <w:noProof/>
                <w:webHidden/>
                <w:sz w:val="26"/>
                <w:szCs w:val="26"/>
                <w:rPrChange w:id="1038" w:author="TRAN THI LY LY" w:date="2019-06-20T23:38:00Z">
                  <w:rPr>
                    <w:noProof/>
                    <w:webHidden/>
                  </w:rPr>
                </w:rPrChange>
              </w:rPr>
            </w:r>
          </w:ins>
          <w:r w:rsidRPr="009E4E78">
            <w:rPr>
              <w:rFonts w:ascii="Times New Roman" w:hAnsi="Times New Roman" w:cs="Times New Roman"/>
              <w:noProof/>
              <w:webHidden/>
              <w:sz w:val="26"/>
              <w:szCs w:val="26"/>
              <w:rPrChange w:id="1039" w:author="TRAN THI LY LY" w:date="2019-06-20T23:38:00Z">
                <w:rPr>
                  <w:noProof/>
                  <w:webHidden/>
                </w:rPr>
              </w:rPrChange>
            </w:rPr>
            <w:fldChar w:fldCharType="separate"/>
          </w:r>
          <w:ins w:id="1040" w:author="TRAN THI LY LY" w:date="2019-06-20T23:47:00Z">
            <w:r w:rsidR="00887B15">
              <w:rPr>
                <w:rFonts w:ascii="Times New Roman" w:hAnsi="Times New Roman" w:cs="Times New Roman"/>
                <w:noProof/>
                <w:webHidden/>
                <w:sz w:val="26"/>
                <w:szCs w:val="26"/>
              </w:rPr>
              <w:t>94</w:t>
            </w:r>
          </w:ins>
          <w:ins w:id="1041" w:author="TRAN THI LY LY" w:date="2019-06-20T23:37:00Z">
            <w:r w:rsidRPr="009E4E78">
              <w:rPr>
                <w:rFonts w:ascii="Times New Roman" w:hAnsi="Times New Roman" w:cs="Times New Roman"/>
                <w:noProof/>
                <w:webHidden/>
                <w:sz w:val="26"/>
                <w:szCs w:val="26"/>
                <w:rPrChange w:id="104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043" w:author="TRAN THI LY LY" w:date="2019-06-20T23:38:00Z">
                  <w:rPr>
                    <w:rStyle w:val="Siuktni"/>
                    <w:noProof/>
                  </w:rPr>
                </w:rPrChange>
              </w:rPr>
              <w:fldChar w:fldCharType="end"/>
            </w:r>
          </w:ins>
        </w:p>
        <w:p w14:paraId="1189C9D2" w14:textId="1A69ABC8" w:rsidR="009E4E78" w:rsidRPr="009E4E78" w:rsidRDefault="009E4E78">
          <w:pPr>
            <w:pStyle w:val="Mucluc2"/>
            <w:tabs>
              <w:tab w:val="right" w:leader="dot" w:pos="8990"/>
            </w:tabs>
            <w:rPr>
              <w:ins w:id="1044" w:author="TRAN THI LY LY" w:date="2019-06-20T23:37:00Z"/>
              <w:rFonts w:ascii="Times New Roman" w:eastAsiaTheme="minorEastAsia" w:hAnsi="Times New Roman" w:cs="Times New Roman"/>
              <w:noProof/>
              <w:sz w:val="26"/>
              <w:szCs w:val="26"/>
              <w:rPrChange w:id="1045" w:author="TRAN THI LY LY" w:date="2019-06-20T23:38:00Z">
                <w:rPr>
                  <w:ins w:id="1046" w:author="TRAN THI LY LY" w:date="2019-06-20T23:37:00Z"/>
                  <w:rFonts w:eastAsiaTheme="minorEastAsia"/>
                  <w:noProof/>
                </w:rPr>
              </w:rPrChange>
            </w:rPr>
          </w:pPr>
          <w:ins w:id="1047" w:author="TRAN THI LY LY" w:date="2019-06-20T23:37:00Z">
            <w:r w:rsidRPr="009E4E78">
              <w:rPr>
                <w:rStyle w:val="Siuktni"/>
                <w:rFonts w:ascii="Times New Roman" w:hAnsi="Times New Roman" w:cs="Times New Roman"/>
                <w:noProof/>
                <w:sz w:val="26"/>
                <w:szCs w:val="26"/>
                <w:rPrChange w:id="104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04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050" w:author="TRAN THI LY LY" w:date="2019-06-20T23:38:00Z">
                  <w:rPr>
                    <w:noProof/>
                  </w:rPr>
                </w:rPrChange>
              </w:rPr>
              <w:instrText>HYPERLINK \l "_Toc11966333"</w:instrText>
            </w:r>
            <w:r w:rsidRPr="009E4E78">
              <w:rPr>
                <w:rStyle w:val="Siuktni"/>
                <w:rFonts w:ascii="Times New Roman" w:hAnsi="Times New Roman" w:cs="Times New Roman"/>
                <w:noProof/>
                <w:sz w:val="26"/>
                <w:szCs w:val="26"/>
                <w:rPrChange w:id="105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052" w:author="TRAN THI LY LY" w:date="2019-06-20T23:38:00Z">
                  <w:rPr>
                    <w:rStyle w:val="Siuktni"/>
                    <w:noProof/>
                  </w:rPr>
                </w:rPrChange>
              </w:rPr>
            </w:r>
            <w:r w:rsidRPr="009E4E78">
              <w:rPr>
                <w:rStyle w:val="Siuktni"/>
                <w:rFonts w:ascii="Times New Roman" w:hAnsi="Times New Roman" w:cs="Times New Roman"/>
                <w:noProof/>
                <w:sz w:val="26"/>
                <w:szCs w:val="26"/>
                <w:rPrChange w:id="105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054" w:author="TRAN THI LY LY" w:date="2019-06-20T23:38:00Z">
                  <w:rPr>
                    <w:rStyle w:val="Siuktni"/>
                    <w:rFonts w:cs="Times New Roman"/>
                    <w:noProof/>
                  </w:rPr>
                </w:rPrChange>
              </w:rPr>
              <w:t>4.2 Quá trình cài đặt chi tiết</w:t>
            </w:r>
            <w:r w:rsidRPr="009E4E78">
              <w:rPr>
                <w:rFonts w:ascii="Times New Roman" w:hAnsi="Times New Roman" w:cs="Times New Roman"/>
                <w:noProof/>
                <w:webHidden/>
                <w:sz w:val="26"/>
                <w:szCs w:val="26"/>
                <w:rPrChange w:id="1055" w:author="TRAN THI LY LY" w:date="2019-06-20T23:38:00Z">
                  <w:rPr>
                    <w:noProof/>
                    <w:webHidden/>
                  </w:rPr>
                </w:rPrChange>
              </w:rPr>
              <w:tab/>
            </w:r>
            <w:r w:rsidRPr="009E4E78">
              <w:rPr>
                <w:rFonts w:ascii="Times New Roman" w:hAnsi="Times New Roman" w:cs="Times New Roman"/>
                <w:noProof/>
                <w:webHidden/>
                <w:sz w:val="26"/>
                <w:szCs w:val="26"/>
                <w:rPrChange w:id="1056" w:author="TRAN THI LY LY" w:date="2019-06-20T23:38:00Z">
                  <w:rPr>
                    <w:noProof/>
                    <w:webHidden/>
                  </w:rPr>
                </w:rPrChange>
              </w:rPr>
              <w:fldChar w:fldCharType="begin"/>
            </w:r>
            <w:r w:rsidRPr="009E4E78">
              <w:rPr>
                <w:rFonts w:ascii="Times New Roman" w:hAnsi="Times New Roman" w:cs="Times New Roman"/>
                <w:noProof/>
                <w:webHidden/>
                <w:sz w:val="26"/>
                <w:szCs w:val="26"/>
                <w:rPrChange w:id="1057" w:author="TRAN THI LY LY" w:date="2019-06-20T23:38:00Z">
                  <w:rPr>
                    <w:noProof/>
                    <w:webHidden/>
                  </w:rPr>
                </w:rPrChange>
              </w:rPr>
              <w:instrText xml:space="preserve"> PAGEREF _Toc11966333 \h </w:instrText>
            </w:r>
            <w:r w:rsidRPr="009E4E78">
              <w:rPr>
                <w:rFonts w:ascii="Times New Roman" w:hAnsi="Times New Roman" w:cs="Times New Roman"/>
                <w:noProof/>
                <w:webHidden/>
                <w:sz w:val="26"/>
                <w:szCs w:val="26"/>
                <w:rPrChange w:id="1058" w:author="TRAN THI LY LY" w:date="2019-06-20T23:38:00Z">
                  <w:rPr>
                    <w:noProof/>
                    <w:webHidden/>
                  </w:rPr>
                </w:rPrChange>
              </w:rPr>
            </w:r>
          </w:ins>
          <w:r w:rsidRPr="009E4E78">
            <w:rPr>
              <w:rFonts w:ascii="Times New Roman" w:hAnsi="Times New Roman" w:cs="Times New Roman"/>
              <w:noProof/>
              <w:webHidden/>
              <w:sz w:val="26"/>
              <w:szCs w:val="26"/>
              <w:rPrChange w:id="1059" w:author="TRAN THI LY LY" w:date="2019-06-20T23:38:00Z">
                <w:rPr>
                  <w:noProof/>
                  <w:webHidden/>
                </w:rPr>
              </w:rPrChange>
            </w:rPr>
            <w:fldChar w:fldCharType="separate"/>
          </w:r>
          <w:ins w:id="1060" w:author="TRAN THI LY LY" w:date="2019-06-20T23:47:00Z">
            <w:r w:rsidR="00887B15">
              <w:rPr>
                <w:rFonts w:ascii="Times New Roman" w:hAnsi="Times New Roman" w:cs="Times New Roman"/>
                <w:noProof/>
                <w:webHidden/>
                <w:sz w:val="26"/>
                <w:szCs w:val="26"/>
              </w:rPr>
              <w:t>96</w:t>
            </w:r>
          </w:ins>
          <w:ins w:id="1061" w:author="TRAN THI LY LY" w:date="2019-06-20T23:37:00Z">
            <w:r w:rsidRPr="009E4E78">
              <w:rPr>
                <w:rFonts w:ascii="Times New Roman" w:hAnsi="Times New Roman" w:cs="Times New Roman"/>
                <w:noProof/>
                <w:webHidden/>
                <w:sz w:val="26"/>
                <w:szCs w:val="26"/>
                <w:rPrChange w:id="106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063" w:author="TRAN THI LY LY" w:date="2019-06-20T23:38:00Z">
                  <w:rPr>
                    <w:rStyle w:val="Siuktni"/>
                    <w:noProof/>
                  </w:rPr>
                </w:rPrChange>
              </w:rPr>
              <w:fldChar w:fldCharType="end"/>
            </w:r>
          </w:ins>
        </w:p>
        <w:p w14:paraId="6E1035A2" w14:textId="27C60131" w:rsidR="009E4E78" w:rsidRPr="009E4E78" w:rsidRDefault="009E4E78">
          <w:pPr>
            <w:pStyle w:val="Mucluc3"/>
            <w:tabs>
              <w:tab w:val="right" w:leader="dot" w:pos="8990"/>
            </w:tabs>
            <w:rPr>
              <w:ins w:id="1064" w:author="TRAN THI LY LY" w:date="2019-06-20T23:37:00Z"/>
              <w:rFonts w:ascii="Times New Roman" w:eastAsiaTheme="minorEastAsia" w:hAnsi="Times New Roman" w:cs="Times New Roman"/>
              <w:noProof/>
              <w:sz w:val="26"/>
              <w:szCs w:val="26"/>
              <w:rPrChange w:id="1065" w:author="TRAN THI LY LY" w:date="2019-06-20T23:38:00Z">
                <w:rPr>
                  <w:ins w:id="1066" w:author="TRAN THI LY LY" w:date="2019-06-20T23:37:00Z"/>
                  <w:rFonts w:eastAsiaTheme="minorEastAsia"/>
                  <w:noProof/>
                </w:rPr>
              </w:rPrChange>
            </w:rPr>
          </w:pPr>
          <w:ins w:id="1067" w:author="TRAN THI LY LY" w:date="2019-06-20T23:37:00Z">
            <w:r w:rsidRPr="009E4E78">
              <w:rPr>
                <w:rStyle w:val="Siuktni"/>
                <w:rFonts w:ascii="Times New Roman" w:hAnsi="Times New Roman" w:cs="Times New Roman"/>
                <w:noProof/>
                <w:sz w:val="26"/>
                <w:szCs w:val="26"/>
                <w:rPrChange w:id="106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06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070" w:author="TRAN THI LY LY" w:date="2019-06-20T23:38:00Z">
                  <w:rPr>
                    <w:noProof/>
                  </w:rPr>
                </w:rPrChange>
              </w:rPr>
              <w:instrText>HYPERLINK \l "_Toc11966334"</w:instrText>
            </w:r>
            <w:r w:rsidRPr="009E4E78">
              <w:rPr>
                <w:rStyle w:val="Siuktni"/>
                <w:rFonts w:ascii="Times New Roman" w:hAnsi="Times New Roman" w:cs="Times New Roman"/>
                <w:noProof/>
                <w:sz w:val="26"/>
                <w:szCs w:val="26"/>
                <w:rPrChange w:id="107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072" w:author="TRAN THI LY LY" w:date="2019-06-20T23:38:00Z">
                  <w:rPr>
                    <w:rStyle w:val="Siuktni"/>
                    <w:noProof/>
                  </w:rPr>
                </w:rPrChange>
              </w:rPr>
            </w:r>
            <w:r w:rsidRPr="009E4E78">
              <w:rPr>
                <w:rStyle w:val="Siuktni"/>
                <w:rFonts w:ascii="Times New Roman" w:hAnsi="Times New Roman" w:cs="Times New Roman"/>
                <w:noProof/>
                <w:sz w:val="26"/>
                <w:szCs w:val="26"/>
                <w:rPrChange w:id="107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074" w:author="TRAN THI LY LY" w:date="2019-06-20T23:38:00Z">
                  <w:rPr>
                    <w:rStyle w:val="Siuktni"/>
                    <w:rFonts w:cs="Times New Roman"/>
                    <w:noProof/>
                  </w:rPr>
                </w:rPrChange>
              </w:rPr>
              <w:t>4.2.1 Cài đặt ontology</w:t>
            </w:r>
            <w:r w:rsidRPr="009E4E78">
              <w:rPr>
                <w:rFonts w:ascii="Times New Roman" w:hAnsi="Times New Roman" w:cs="Times New Roman"/>
                <w:noProof/>
                <w:webHidden/>
                <w:sz w:val="26"/>
                <w:szCs w:val="26"/>
                <w:rPrChange w:id="1075" w:author="TRAN THI LY LY" w:date="2019-06-20T23:38:00Z">
                  <w:rPr>
                    <w:noProof/>
                    <w:webHidden/>
                  </w:rPr>
                </w:rPrChange>
              </w:rPr>
              <w:tab/>
            </w:r>
            <w:r w:rsidRPr="009E4E78">
              <w:rPr>
                <w:rFonts w:ascii="Times New Roman" w:hAnsi="Times New Roman" w:cs="Times New Roman"/>
                <w:noProof/>
                <w:webHidden/>
                <w:sz w:val="26"/>
                <w:szCs w:val="26"/>
                <w:rPrChange w:id="1076" w:author="TRAN THI LY LY" w:date="2019-06-20T23:38:00Z">
                  <w:rPr>
                    <w:noProof/>
                    <w:webHidden/>
                  </w:rPr>
                </w:rPrChange>
              </w:rPr>
              <w:fldChar w:fldCharType="begin"/>
            </w:r>
            <w:r w:rsidRPr="009E4E78">
              <w:rPr>
                <w:rFonts w:ascii="Times New Roman" w:hAnsi="Times New Roman" w:cs="Times New Roman"/>
                <w:noProof/>
                <w:webHidden/>
                <w:sz w:val="26"/>
                <w:szCs w:val="26"/>
                <w:rPrChange w:id="1077" w:author="TRAN THI LY LY" w:date="2019-06-20T23:38:00Z">
                  <w:rPr>
                    <w:noProof/>
                    <w:webHidden/>
                  </w:rPr>
                </w:rPrChange>
              </w:rPr>
              <w:instrText xml:space="preserve"> PAGEREF _Toc11966334 \h </w:instrText>
            </w:r>
            <w:r w:rsidRPr="009E4E78">
              <w:rPr>
                <w:rFonts w:ascii="Times New Roman" w:hAnsi="Times New Roman" w:cs="Times New Roman"/>
                <w:noProof/>
                <w:webHidden/>
                <w:sz w:val="26"/>
                <w:szCs w:val="26"/>
                <w:rPrChange w:id="1078" w:author="TRAN THI LY LY" w:date="2019-06-20T23:38:00Z">
                  <w:rPr>
                    <w:noProof/>
                    <w:webHidden/>
                  </w:rPr>
                </w:rPrChange>
              </w:rPr>
            </w:r>
          </w:ins>
          <w:r w:rsidRPr="009E4E78">
            <w:rPr>
              <w:rFonts w:ascii="Times New Roman" w:hAnsi="Times New Roman" w:cs="Times New Roman"/>
              <w:noProof/>
              <w:webHidden/>
              <w:sz w:val="26"/>
              <w:szCs w:val="26"/>
              <w:rPrChange w:id="1079" w:author="TRAN THI LY LY" w:date="2019-06-20T23:38:00Z">
                <w:rPr>
                  <w:noProof/>
                  <w:webHidden/>
                </w:rPr>
              </w:rPrChange>
            </w:rPr>
            <w:fldChar w:fldCharType="separate"/>
          </w:r>
          <w:ins w:id="1080" w:author="TRAN THI LY LY" w:date="2019-06-20T23:47:00Z">
            <w:r w:rsidR="00887B15">
              <w:rPr>
                <w:rFonts w:ascii="Times New Roman" w:hAnsi="Times New Roman" w:cs="Times New Roman"/>
                <w:noProof/>
                <w:webHidden/>
                <w:sz w:val="26"/>
                <w:szCs w:val="26"/>
              </w:rPr>
              <w:t>96</w:t>
            </w:r>
          </w:ins>
          <w:ins w:id="1081" w:author="TRAN THI LY LY" w:date="2019-06-20T23:37:00Z">
            <w:r w:rsidRPr="009E4E78">
              <w:rPr>
                <w:rFonts w:ascii="Times New Roman" w:hAnsi="Times New Roman" w:cs="Times New Roman"/>
                <w:noProof/>
                <w:webHidden/>
                <w:sz w:val="26"/>
                <w:szCs w:val="26"/>
                <w:rPrChange w:id="108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083" w:author="TRAN THI LY LY" w:date="2019-06-20T23:38:00Z">
                  <w:rPr>
                    <w:rStyle w:val="Siuktni"/>
                    <w:noProof/>
                  </w:rPr>
                </w:rPrChange>
              </w:rPr>
              <w:fldChar w:fldCharType="end"/>
            </w:r>
          </w:ins>
        </w:p>
        <w:p w14:paraId="7EE67877" w14:textId="186541B8" w:rsidR="009E4E78" w:rsidRPr="009E4E78" w:rsidRDefault="009E4E78">
          <w:pPr>
            <w:pStyle w:val="Mucluc3"/>
            <w:tabs>
              <w:tab w:val="right" w:leader="dot" w:pos="8990"/>
            </w:tabs>
            <w:rPr>
              <w:ins w:id="1084" w:author="TRAN THI LY LY" w:date="2019-06-20T23:37:00Z"/>
              <w:rFonts w:ascii="Times New Roman" w:eastAsiaTheme="minorEastAsia" w:hAnsi="Times New Roman" w:cs="Times New Roman"/>
              <w:noProof/>
              <w:sz w:val="26"/>
              <w:szCs w:val="26"/>
              <w:rPrChange w:id="1085" w:author="TRAN THI LY LY" w:date="2019-06-20T23:38:00Z">
                <w:rPr>
                  <w:ins w:id="1086" w:author="TRAN THI LY LY" w:date="2019-06-20T23:37:00Z"/>
                  <w:rFonts w:eastAsiaTheme="minorEastAsia"/>
                  <w:noProof/>
                </w:rPr>
              </w:rPrChange>
            </w:rPr>
          </w:pPr>
          <w:ins w:id="1087" w:author="TRAN THI LY LY" w:date="2019-06-20T23:37:00Z">
            <w:r w:rsidRPr="009E4E78">
              <w:rPr>
                <w:rStyle w:val="Siuktni"/>
                <w:rFonts w:ascii="Times New Roman" w:hAnsi="Times New Roman" w:cs="Times New Roman"/>
                <w:noProof/>
                <w:sz w:val="26"/>
                <w:szCs w:val="26"/>
                <w:rPrChange w:id="108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08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090" w:author="TRAN THI LY LY" w:date="2019-06-20T23:38:00Z">
                  <w:rPr>
                    <w:noProof/>
                  </w:rPr>
                </w:rPrChange>
              </w:rPr>
              <w:instrText>HYPERLINK \l "_Toc11966335"</w:instrText>
            </w:r>
            <w:r w:rsidRPr="009E4E78">
              <w:rPr>
                <w:rStyle w:val="Siuktni"/>
                <w:rFonts w:ascii="Times New Roman" w:hAnsi="Times New Roman" w:cs="Times New Roman"/>
                <w:noProof/>
                <w:sz w:val="26"/>
                <w:szCs w:val="26"/>
                <w:rPrChange w:id="109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092" w:author="TRAN THI LY LY" w:date="2019-06-20T23:38:00Z">
                  <w:rPr>
                    <w:rStyle w:val="Siuktni"/>
                    <w:noProof/>
                  </w:rPr>
                </w:rPrChange>
              </w:rPr>
            </w:r>
            <w:r w:rsidRPr="009E4E78">
              <w:rPr>
                <w:rStyle w:val="Siuktni"/>
                <w:rFonts w:ascii="Times New Roman" w:hAnsi="Times New Roman" w:cs="Times New Roman"/>
                <w:noProof/>
                <w:sz w:val="26"/>
                <w:szCs w:val="26"/>
                <w:rPrChange w:id="109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094" w:author="TRAN THI LY LY" w:date="2019-06-20T23:38:00Z">
                  <w:rPr>
                    <w:rStyle w:val="Siuktni"/>
                    <w:rFonts w:cs="Times New Roman"/>
                    <w:noProof/>
                  </w:rPr>
                </w:rPrChange>
              </w:rPr>
              <w:t>4.2.2 Cài đặt RASA</w:t>
            </w:r>
            <w:r w:rsidRPr="009E4E78">
              <w:rPr>
                <w:rFonts w:ascii="Times New Roman" w:hAnsi="Times New Roman" w:cs="Times New Roman"/>
                <w:noProof/>
                <w:webHidden/>
                <w:sz w:val="26"/>
                <w:szCs w:val="26"/>
                <w:rPrChange w:id="1095" w:author="TRAN THI LY LY" w:date="2019-06-20T23:38:00Z">
                  <w:rPr>
                    <w:noProof/>
                    <w:webHidden/>
                  </w:rPr>
                </w:rPrChange>
              </w:rPr>
              <w:tab/>
            </w:r>
            <w:r w:rsidRPr="009E4E78">
              <w:rPr>
                <w:rFonts w:ascii="Times New Roman" w:hAnsi="Times New Roman" w:cs="Times New Roman"/>
                <w:noProof/>
                <w:webHidden/>
                <w:sz w:val="26"/>
                <w:szCs w:val="26"/>
                <w:rPrChange w:id="1096" w:author="TRAN THI LY LY" w:date="2019-06-20T23:38:00Z">
                  <w:rPr>
                    <w:noProof/>
                    <w:webHidden/>
                  </w:rPr>
                </w:rPrChange>
              </w:rPr>
              <w:fldChar w:fldCharType="begin"/>
            </w:r>
            <w:r w:rsidRPr="009E4E78">
              <w:rPr>
                <w:rFonts w:ascii="Times New Roman" w:hAnsi="Times New Roman" w:cs="Times New Roman"/>
                <w:noProof/>
                <w:webHidden/>
                <w:sz w:val="26"/>
                <w:szCs w:val="26"/>
                <w:rPrChange w:id="1097" w:author="TRAN THI LY LY" w:date="2019-06-20T23:38:00Z">
                  <w:rPr>
                    <w:noProof/>
                    <w:webHidden/>
                  </w:rPr>
                </w:rPrChange>
              </w:rPr>
              <w:instrText xml:space="preserve"> PAGEREF _Toc11966335 \h </w:instrText>
            </w:r>
            <w:r w:rsidRPr="009E4E78">
              <w:rPr>
                <w:rFonts w:ascii="Times New Roman" w:hAnsi="Times New Roman" w:cs="Times New Roman"/>
                <w:noProof/>
                <w:webHidden/>
                <w:sz w:val="26"/>
                <w:szCs w:val="26"/>
                <w:rPrChange w:id="1098" w:author="TRAN THI LY LY" w:date="2019-06-20T23:38:00Z">
                  <w:rPr>
                    <w:noProof/>
                    <w:webHidden/>
                  </w:rPr>
                </w:rPrChange>
              </w:rPr>
            </w:r>
          </w:ins>
          <w:r w:rsidRPr="009E4E78">
            <w:rPr>
              <w:rFonts w:ascii="Times New Roman" w:hAnsi="Times New Roman" w:cs="Times New Roman"/>
              <w:noProof/>
              <w:webHidden/>
              <w:sz w:val="26"/>
              <w:szCs w:val="26"/>
              <w:rPrChange w:id="1099" w:author="TRAN THI LY LY" w:date="2019-06-20T23:38:00Z">
                <w:rPr>
                  <w:noProof/>
                  <w:webHidden/>
                </w:rPr>
              </w:rPrChange>
            </w:rPr>
            <w:fldChar w:fldCharType="separate"/>
          </w:r>
          <w:ins w:id="1100" w:author="TRAN THI LY LY" w:date="2019-06-20T23:47:00Z">
            <w:r w:rsidR="00887B15">
              <w:rPr>
                <w:rFonts w:ascii="Times New Roman" w:hAnsi="Times New Roman" w:cs="Times New Roman"/>
                <w:noProof/>
                <w:webHidden/>
                <w:sz w:val="26"/>
                <w:szCs w:val="26"/>
              </w:rPr>
              <w:t>99</w:t>
            </w:r>
          </w:ins>
          <w:ins w:id="1101" w:author="TRAN THI LY LY" w:date="2019-06-20T23:37:00Z">
            <w:r w:rsidRPr="009E4E78">
              <w:rPr>
                <w:rFonts w:ascii="Times New Roman" w:hAnsi="Times New Roman" w:cs="Times New Roman"/>
                <w:noProof/>
                <w:webHidden/>
                <w:sz w:val="26"/>
                <w:szCs w:val="26"/>
                <w:rPrChange w:id="110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103" w:author="TRAN THI LY LY" w:date="2019-06-20T23:38:00Z">
                  <w:rPr>
                    <w:rStyle w:val="Siuktni"/>
                    <w:noProof/>
                  </w:rPr>
                </w:rPrChange>
              </w:rPr>
              <w:fldChar w:fldCharType="end"/>
            </w:r>
          </w:ins>
        </w:p>
        <w:p w14:paraId="6AA86DBB" w14:textId="5CAC7AAA" w:rsidR="009E4E78" w:rsidRPr="009E4E78" w:rsidRDefault="009E4E78">
          <w:pPr>
            <w:pStyle w:val="Mucluc4"/>
            <w:tabs>
              <w:tab w:val="right" w:leader="dot" w:pos="8990"/>
            </w:tabs>
            <w:rPr>
              <w:ins w:id="1104" w:author="TRAN THI LY LY" w:date="2019-06-20T23:37:00Z"/>
              <w:rFonts w:ascii="Times New Roman" w:eastAsiaTheme="minorEastAsia" w:hAnsi="Times New Roman" w:cs="Times New Roman"/>
              <w:noProof/>
              <w:sz w:val="26"/>
              <w:szCs w:val="26"/>
              <w:rPrChange w:id="1105" w:author="TRAN THI LY LY" w:date="2019-06-20T23:38:00Z">
                <w:rPr>
                  <w:ins w:id="1106" w:author="TRAN THI LY LY" w:date="2019-06-20T23:37:00Z"/>
                  <w:rFonts w:eastAsiaTheme="minorEastAsia"/>
                  <w:noProof/>
                </w:rPr>
              </w:rPrChange>
            </w:rPr>
          </w:pPr>
          <w:ins w:id="1107" w:author="TRAN THI LY LY" w:date="2019-06-20T23:37:00Z">
            <w:r w:rsidRPr="009E4E78">
              <w:rPr>
                <w:rStyle w:val="Siuktni"/>
                <w:rFonts w:ascii="Times New Roman" w:hAnsi="Times New Roman" w:cs="Times New Roman"/>
                <w:noProof/>
                <w:sz w:val="26"/>
                <w:szCs w:val="26"/>
                <w:rPrChange w:id="110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10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110" w:author="TRAN THI LY LY" w:date="2019-06-20T23:38:00Z">
                  <w:rPr>
                    <w:noProof/>
                  </w:rPr>
                </w:rPrChange>
              </w:rPr>
              <w:instrText>HYPERLINK \l "_Toc11966336"</w:instrText>
            </w:r>
            <w:r w:rsidRPr="009E4E78">
              <w:rPr>
                <w:rStyle w:val="Siuktni"/>
                <w:rFonts w:ascii="Times New Roman" w:hAnsi="Times New Roman" w:cs="Times New Roman"/>
                <w:noProof/>
                <w:sz w:val="26"/>
                <w:szCs w:val="26"/>
                <w:rPrChange w:id="111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112" w:author="TRAN THI LY LY" w:date="2019-06-20T23:38:00Z">
                  <w:rPr>
                    <w:rStyle w:val="Siuktni"/>
                    <w:noProof/>
                  </w:rPr>
                </w:rPrChange>
              </w:rPr>
            </w:r>
            <w:r w:rsidRPr="009E4E78">
              <w:rPr>
                <w:rStyle w:val="Siuktni"/>
                <w:rFonts w:ascii="Times New Roman" w:hAnsi="Times New Roman" w:cs="Times New Roman"/>
                <w:noProof/>
                <w:sz w:val="26"/>
                <w:szCs w:val="26"/>
                <w:rPrChange w:id="111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114" w:author="TRAN THI LY LY" w:date="2019-06-20T23:38:00Z">
                  <w:rPr>
                    <w:rStyle w:val="Siuktni"/>
                    <w:rFonts w:cs="Times New Roman"/>
                    <w:noProof/>
                  </w:rPr>
                </w:rPrChange>
              </w:rPr>
              <w:t>4.2.2.1 Cài đặt Rasa NLU</w:t>
            </w:r>
            <w:r w:rsidRPr="009E4E78">
              <w:rPr>
                <w:rFonts w:ascii="Times New Roman" w:hAnsi="Times New Roman" w:cs="Times New Roman"/>
                <w:noProof/>
                <w:webHidden/>
                <w:sz w:val="26"/>
                <w:szCs w:val="26"/>
                <w:rPrChange w:id="1115" w:author="TRAN THI LY LY" w:date="2019-06-20T23:38:00Z">
                  <w:rPr>
                    <w:noProof/>
                    <w:webHidden/>
                  </w:rPr>
                </w:rPrChange>
              </w:rPr>
              <w:tab/>
            </w:r>
            <w:r w:rsidRPr="009E4E78">
              <w:rPr>
                <w:rFonts w:ascii="Times New Roman" w:hAnsi="Times New Roman" w:cs="Times New Roman"/>
                <w:noProof/>
                <w:webHidden/>
                <w:sz w:val="26"/>
                <w:szCs w:val="26"/>
                <w:rPrChange w:id="1116" w:author="TRAN THI LY LY" w:date="2019-06-20T23:38:00Z">
                  <w:rPr>
                    <w:noProof/>
                    <w:webHidden/>
                  </w:rPr>
                </w:rPrChange>
              </w:rPr>
              <w:fldChar w:fldCharType="begin"/>
            </w:r>
            <w:r w:rsidRPr="009E4E78">
              <w:rPr>
                <w:rFonts w:ascii="Times New Roman" w:hAnsi="Times New Roman" w:cs="Times New Roman"/>
                <w:noProof/>
                <w:webHidden/>
                <w:sz w:val="26"/>
                <w:szCs w:val="26"/>
                <w:rPrChange w:id="1117" w:author="TRAN THI LY LY" w:date="2019-06-20T23:38:00Z">
                  <w:rPr>
                    <w:noProof/>
                    <w:webHidden/>
                  </w:rPr>
                </w:rPrChange>
              </w:rPr>
              <w:instrText xml:space="preserve"> PAGEREF _Toc11966336 \h </w:instrText>
            </w:r>
            <w:r w:rsidRPr="009E4E78">
              <w:rPr>
                <w:rFonts w:ascii="Times New Roman" w:hAnsi="Times New Roman" w:cs="Times New Roman"/>
                <w:noProof/>
                <w:webHidden/>
                <w:sz w:val="26"/>
                <w:szCs w:val="26"/>
                <w:rPrChange w:id="1118" w:author="TRAN THI LY LY" w:date="2019-06-20T23:38:00Z">
                  <w:rPr>
                    <w:noProof/>
                    <w:webHidden/>
                  </w:rPr>
                </w:rPrChange>
              </w:rPr>
            </w:r>
          </w:ins>
          <w:r w:rsidRPr="009E4E78">
            <w:rPr>
              <w:rFonts w:ascii="Times New Roman" w:hAnsi="Times New Roman" w:cs="Times New Roman"/>
              <w:noProof/>
              <w:webHidden/>
              <w:sz w:val="26"/>
              <w:szCs w:val="26"/>
              <w:rPrChange w:id="1119" w:author="TRAN THI LY LY" w:date="2019-06-20T23:38:00Z">
                <w:rPr>
                  <w:noProof/>
                  <w:webHidden/>
                </w:rPr>
              </w:rPrChange>
            </w:rPr>
            <w:fldChar w:fldCharType="separate"/>
          </w:r>
          <w:ins w:id="1120" w:author="TRAN THI LY LY" w:date="2019-06-20T23:47:00Z">
            <w:r w:rsidR="00887B15">
              <w:rPr>
                <w:rFonts w:ascii="Times New Roman" w:hAnsi="Times New Roman" w:cs="Times New Roman"/>
                <w:noProof/>
                <w:webHidden/>
                <w:sz w:val="26"/>
                <w:szCs w:val="26"/>
              </w:rPr>
              <w:t>99</w:t>
            </w:r>
          </w:ins>
          <w:ins w:id="1121" w:author="TRAN THI LY LY" w:date="2019-06-20T23:37:00Z">
            <w:r w:rsidRPr="009E4E78">
              <w:rPr>
                <w:rFonts w:ascii="Times New Roman" w:hAnsi="Times New Roman" w:cs="Times New Roman"/>
                <w:noProof/>
                <w:webHidden/>
                <w:sz w:val="26"/>
                <w:szCs w:val="26"/>
                <w:rPrChange w:id="1122"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123" w:author="TRAN THI LY LY" w:date="2019-06-20T23:38:00Z">
                  <w:rPr>
                    <w:rStyle w:val="Siuktni"/>
                    <w:noProof/>
                  </w:rPr>
                </w:rPrChange>
              </w:rPr>
              <w:fldChar w:fldCharType="end"/>
            </w:r>
          </w:ins>
        </w:p>
        <w:p w14:paraId="5A868C8D" w14:textId="492D2140" w:rsidR="009E4E78" w:rsidRPr="009E4E78" w:rsidRDefault="009E4E78">
          <w:pPr>
            <w:pStyle w:val="Mucluc4"/>
            <w:tabs>
              <w:tab w:val="left" w:pos="1540"/>
              <w:tab w:val="right" w:leader="dot" w:pos="8990"/>
            </w:tabs>
            <w:rPr>
              <w:ins w:id="1124" w:author="TRAN THI LY LY" w:date="2019-06-20T23:37:00Z"/>
              <w:rFonts w:ascii="Times New Roman" w:eastAsiaTheme="minorEastAsia" w:hAnsi="Times New Roman" w:cs="Times New Roman"/>
              <w:noProof/>
              <w:sz w:val="26"/>
              <w:szCs w:val="26"/>
              <w:rPrChange w:id="1125" w:author="TRAN THI LY LY" w:date="2019-06-20T23:38:00Z">
                <w:rPr>
                  <w:ins w:id="1126" w:author="TRAN THI LY LY" w:date="2019-06-20T23:37:00Z"/>
                  <w:rFonts w:eastAsiaTheme="minorEastAsia"/>
                  <w:noProof/>
                </w:rPr>
              </w:rPrChange>
            </w:rPr>
          </w:pPr>
          <w:ins w:id="1127" w:author="TRAN THI LY LY" w:date="2019-06-20T23:37:00Z">
            <w:r w:rsidRPr="009E4E78">
              <w:rPr>
                <w:rStyle w:val="Siuktni"/>
                <w:rFonts w:ascii="Times New Roman" w:hAnsi="Times New Roman" w:cs="Times New Roman"/>
                <w:noProof/>
                <w:sz w:val="26"/>
                <w:szCs w:val="26"/>
                <w:rPrChange w:id="1128"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129"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130" w:author="TRAN THI LY LY" w:date="2019-06-20T23:38:00Z">
                  <w:rPr>
                    <w:noProof/>
                  </w:rPr>
                </w:rPrChange>
              </w:rPr>
              <w:instrText>HYPERLINK \l "_Toc11966337"</w:instrText>
            </w:r>
            <w:r w:rsidRPr="009E4E78">
              <w:rPr>
                <w:rStyle w:val="Siuktni"/>
                <w:rFonts w:ascii="Times New Roman" w:hAnsi="Times New Roman" w:cs="Times New Roman"/>
                <w:noProof/>
                <w:sz w:val="26"/>
                <w:szCs w:val="26"/>
                <w:rPrChange w:id="1131"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132" w:author="TRAN THI LY LY" w:date="2019-06-20T23:38:00Z">
                  <w:rPr>
                    <w:rStyle w:val="Siuktni"/>
                    <w:noProof/>
                  </w:rPr>
                </w:rPrChange>
              </w:rPr>
            </w:r>
            <w:r w:rsidRPr="009E4E78">
              <w:rPr>
                <w:rStyle w:val="Siuktni"/>
                <w:rFonts w:ascii="Times New Roman" w:hAnsi="Times New Roman" w:cs="Times New Roman"/>
                <w:noProof/>
                <w:sz w:val="26"/>
                <w:szCs w:val="26"/>
                <w:rPrChange w:id="1133"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134" w:author="TRAN THI LY LY" w:date="2019-06-20T23:38:00Z">
                  <w:rPr>
                    <w:rStyle w:val="Siuktni"/>
                    <w:rFonts w:cs="Times New Roman"/>
                    <w:noProof/>
                  </w:rPr>
                </w:rPrChange>
              </w:rPr>
              <w:t>4.2.2.2</w:t>
            </w:r>
            <w:r w:rsidRPr="009E4E78">
              <w:rPr>
                <w:rFonts w:ascii="Times New Roman" w:eastAsiaTheme="minorEastAsia" w:hAnsi="Times New Roman" w:cs="Times New Roman"/>
                <w:noProof/>
                <w:sz w:val="26"/>
                <w:szCs w:val="26"/>
                <w:rPrChange w:id="1135" w:author="TRAN THI LY LY" w:date="2019-06-20T23:38:00Z">
                  <w:rPr>
                    <w:rFonts w:eastAsiaTheme="minorEastAsia"/>
                    <w:noProof/>
                  </w:rPr>
                </w:rPrChange>
              </w:rPr>
              <w:tab/>
            </w:r>
            <w:r w:rsidRPr="009E4E78">
              <w:rPr>
                <w:rStyle w:val="Siuktni"/>
                <w:rFonts w:ascii="Times New Roman" w:hAnsi="Times New Roman" w:cs="Times New Roman"/>
                <w:noProof/>
                <w:sz w:val="26"/>
                <w:szCs w:val="26"/>
                <w:lang w:val="vi-VN"/>
                <w:rPrChange w:id="1136" w:author="TRAN THI LY LY" w:date="2019-06-20T23:38:00Z">
                  <w:rPr>
                    <w:rStyle w:val="Siuktni"/>
                    <w:rFonts w:cs="Times New Roman"/>
                    <w:noProof/>
                    <w:lang w:val="vi-VN"/>
                  </w:rPr>
                </w:rPrChange>
              </w:rPr>
              <w:t xml:space="preserve"> </w:t>
            </w:r>
            <w:r w:rsidRPr="009E4E78">
              <w:rPr>
                <w:rStyle w:val="Siuktni"/>
                <w:rFonts w:ascii="Times New Roman" w:hAnsi="Times New Roman" w:cs="Times New Roman"/>
                <w:noProof/>
                <w:sz w:val="26"/>
                <w:szCs w:val="26"/>
                <w:rPrChange w:id="1137" w:author="TRAN THI LY LY" w:date="2019-06-20T23:38:00Z">
                  <w:rPr>
                    <w:rStyle w:val="Siuktni"/>
                    <w:rFonts w:cs="Times New Roman"/>
                    <w:noProof/>
                  </w:rPr>
                </w:rPrChange>
              </w:rPr>
              <w:t>Cài đặt Rasa Core:</w:t>
            </w:r>
            <w:r w:rsidRPr="009E4E78">
              <w:rPr>
                <w:rFonts w:ascii="Times New Roman" w:hAnsi="Times New Roman" w:cs="Times New Roman"/>
                <w:noProof/>
                <w:webHidden/>
                <w:sz w:val="26"/>
                <w:szCs w:val="26"/>
                <w:rPrChange w:id="1138" w:author="TRAN THI LY LY" w:date="2019-06-20T23:38:00Z">
                  <w:rPr>
                    <w:noProof/>
                    <w:webHidden/>
                  </w:rPr>
                </w:rPrChange>
              </w:rPr>
              <w:tab/>
            </w:r>
            <w:r w:rsidRPr="009E4E78">
              <w:rPr>
                <w:rFonts w:ascii="Times New Roman" w:hAnsi="Times New Roman" w:cs="Times New Roman"/>
                <w:noProof/>
                <w:webHidden/>
                <w:sz w:val="26"/>
                <w:szCs w:val="26"/>
                <w:rPrChange w:id="1139" w:author="TRAN THI LY LY" w:date="2019-06-20T23:38:00Z">
                  <w:rPr>
                    <w:noProof/>
                    <w:webHidden/>
                  </w:rPr>
                </w:rPrChange>
              </w:rPr>
              <w:fldChar w:fldCharType="begin"/>
            </w:r>
            <w:r w:rsidRPr="009E4E78">
              <w:rPr>
                <w:rFonts w:ascii="Times New Roman" w:hAnsi="Times New Roman" w:cs="Times New Roman"/>
                <w:noProof/>
                <w:webHidden/>
                <w:sz w:val="26"/>
                <w:szCs w:val="26"/>
                <w:rPrChange w:id="1140" w:author="TRAN THI LY LY" w:date="2019-06-20T23:38:00Z">
                  <w:rPr>
                    <w:noProof/>
                    <w:webHidden/>
                  </w:rPr>
                </w:rPrChange>
              </w:rPr>
              <w:instrText xml:space="preserve"> PAGEREF _Toc11966337 \h </w:instrText>
            </w:r>
            <w:r w:rsidRPr="009E4E78">
              <w:rPr>
                <w:rFonts w:ascii="Times New Roman" w:hAnsi="Times New Roman" w:cs="Times New Roman"/>
                <w:noProof/>
                <w:webHidden/>
                <w:sz w:val="26"/>
                <w:szCs w:val="26"/>
                <w:rPrChange w:id="1141" w:author="TRAN THI LY LY" w:date="2019-06-20T23:38:00Z">
                  <w:rPr>
                    <w:noProof/>
                    <w:webHidden/>
                  </w:rPr>
                </w:rPrChange>
              </w:rPr>
            </w:r>
          </w:ins>
          <w:r w:rsidRPr="009E4E78">
            <w:rPr>
              <w:rFonts w:ascii="Times New Roman" w:hAnsi="Times New Roman" w:cs="Times New Roman"/>
              <w:noProof/>
              <w:webHidden/>
              <w:sz w:val="26"/>
              <w:szCs w:val="26"/>
              <w:rPrChange w:id="1142" w:author="TRAN THI LY LY" w:date="2019-06-20T23:38:00Z">
                <w:rPr>
                  <w:noProof/>
                  <w:webHidden/>
                </w:rPr>
              </w:rPrChange>
            </w:rPr>
            <w:fldChar w:fldCharType="separate"/>
          </w:r>
          <w:ins w:id="1143" w:author="TRAN THI LY LY" w:date="2019-06-20T23:47:00Z">
            <w:r w:rsidR="00887B15">
              <w:rPr>
                <w:rFonts w:ascii="Times New Roman" w:hAnsi="Times New Roman" w:cs="Times New Roman"/>
                <w:noProof/>
                <w:webHidden/>
                <w:sz w:val="26"/>
                <w:szCs w:val="26"/>
              </w:rPr>
              <w:t>103</w:t>
            </w:r>
          </w:ins>
          <w:ins w:id="1144" w:author="TRAN THI LY LY" w:date="2019-06-20T23:37:00Z">
            <w:r w:rsidRPr="009E4E78">
              <w:rPr>
                <w:rFonts w:ascii="Times New Roman" w:hAnsi="Times New Roman" w:cs="Times New Roman"/>
                <w:noProof/>
                <w:webHidden/>
                <w:sz w:val="26"/>
                <w:szCs w:val="26"/>
                <w:rPrChange w:id="1145"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146" w:author="TRAN THI LY LY" w:date="2019-06-20T23:38:00Z">
                  <w:rPr>
                    <w:rStyle w:val="Siuktni"/>
                    <w:noProof/>
                  </w:rPr>
                </w:rPrChange>
              </w:rPr>
              <w:fldChar w:fldCharType="end"/>
            </w:r>
          </w:ins>
        </w:p>
        <w:p w14:paraId="76CAF375" w14:textId="2ED1571C" w:rsidR="009E4E78" w:rsidRPr="009E4E78" w:rsidRDefault="009E4E78">
          <w:pPr>
            <w:pStyle w:val="Mucluc3"/>
            <w:tabs>
              <w:tab w:val="right" w:leader="dot" w:pos="8990"/>
            </w:tabs>
            <w:rPr>
              <w:ins w:id="1147" w:author="TRAN THI LY LY" w:date="2019-06-20T23:37:00Z"/>
              <w:rFonts w:ascii="Times New Roman" w:eastAsiaTheme="minorEastAsia" w:hAnsi="Times New Roman" w:cs="Times New Roman"/>
              <w:noProof/>
              <w:sz w:val="26"/>
              <w:szCs w:val="26"/>
              <w:rPrChange w:id="1148" w:author="TRAN THI LY LY" w:date="2019-06-20T23:38:00Z">
                <w:rPr>
                  <w:ins w:id="1149" w:author="TRAN THI LY LY" w:date="2019-06-20T23:37:00Z"/>
                  <w:rFonts w:eastAsiaTheme="minorEastAsia"/>
                  <w:noProof/>
                </w:rPr>
              </w:rPrChange>
            </w:rPr>
          </w:pPr>
          <w:ins w:id="1150" w:author="TRAN THI LY LY" w:date="2019-06-20T23:37:00Z">
            <w:r w:rsidRPr="009E4E78">
              <w:rPr>
                <w:rStyle w:val="Siuktni"/>
                <w:rFonts w:ascii="Times New Roman" w:hAnsi="Times New Roman" w:cs="Times New Roman"/>
                <w:noProof/>
                <w:sz w:val="26"/>
                <w:szCs w:val="26"/>
                <w:rPrChange w:id="1151"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152"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153" w:author="TRAN THI LY LY" w:date="2019-06-20T23:38:00Z">
                  <w:rPr>
                    <w:noProof/>
                  </w:rPr>
                </w:rPrChange>
              </w:rPr>
              <w:instrText>HYPERLINK \l "_Toc11966338"</w:instrText>
            </w:r>
            <w:r w:rsidRPr="009E4E78">
              <w:rPr>
                <w:rStyle w:val="Siuktni"/>
                <w:rFonts w:ascii="Times New Roman" w:hAnsi="Times New Roman" w:cs="Times New Roman"/>
                <w:noProof/>
                <w:sz w:val="26"/>
                <w:szCs w:val="26"/>
                <w:rPrChange w:id="1154"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155" w:author="TRAN THI LY LY" w:date="2019-06-20T23:38:00Z">
                  <w:rPr>
                    <w:rStyle w:val="Siuktni"/>
                    <w:noProof/>
                  </w:rPr>
                </w:rPrChange>
              </w:rPr>
            </w:r>
            <w:r w:rsidRPr="009E4E78">
              <w:rPr>
                <w:rStyle w:val="Siuktni"/>
                <w:rFonts w:ascii="Times New Roman" w:hAnsi="Times New Roman" w:cs="Times New Roman"/>
                <w:noProof/>
                <w:sz w:val="26"/>
                <w:szCs w:val="26"/>
                <w:rPrChange w:id="1156"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157" w:author="TRAN THI LY LY" w:date="2019-06-20T23:38:00Z">
                  <w:rPr>
                    <w:rStyle w:val="Siuktni"/>
                    <w:rFonts w:cs="Times New Roman"/>
                    <w:noProof/>
                  </w:rPr>
                </w:rPrChange>
              </w:rPr>
              <w:t>4.2.3. Kết nối ontology với RASA sử dụng thư viện Owlready2</w:t>
            </w:r>
            <w:r w:rsidRPr="009E4E78">
              <w:rPr>
                <w:rFonts w:ascii="Times New Roman" w:hAnsi="Times New Roman" w:cs="Times New Roman"/>
                <w:noProof/>
                <w:webHidden/>
                <w:sz w:val="26"/>
                <w:szCs w:val="26"/>
                <w:rPrChange w:id="1158" w:author="TRAN THI LY LY" w:date="2019-06-20T23:38:00Z">
                  <w:rPr>
                    <w:noProof/>
                    <w:webHidden/>
                  </w:rPr>
                </w:rPrChange>
              </w:rPr>
              <w:tab/>
            </w:r>
            <w:r w:rsidRPr="009E4E78">
              <w:rPr>
                <w:rFonts w:ascii="Times New Roman" w:hAnsi="Times New Roman" w:cs="Times New Roman"/>
                <w:noProof/>
                <w:webHidden/>
                <w:sz w:val="26"/>
                <w:szCs w:val="26"/>
                <w:rPrChange w:id="1159" w:author="TRAN THI LY LY" w:date="2019-06-20T23:38:00Z">
                  <w:rPr>
                    <w:noProof/>
                    <w:webHidden/>
                  </w:rPr>
                </w:rPrChange>
              </w:rPr>
              <w:fldChar w:fldCharType="begin"/>
            </w:r>
            <w:r w:rsidRPr="009E4E78">
              <w:rPr>
                <w:rFonts w:ascii="Times New Roman" w:hAnsi="Times New Roman" w:cs="Times New Roman"/>
                <w:noProof/>
                <w:webHidden/>
                <w:sz w:val="26"/>
                <w:szCs w:val="26"/>
                <w:rPrChange w:id="1160" w:author="TRAN THI LY LY" w:date="2019-06-20T23:38:00Z">
                  <w:rPr>
                    <w:noProof/>
                    <w:webHidden/>
                  </w:rPr>
                </w:rPrChange>
              </w:rPr>
              <w:instrText xml:space="preserve"> PAGEREF _Toc11966338 \h </w:instrText>
            </w:r>
            <w:r w:rsidRPr="009E4E78">
              <w:rPr>
                <w:rFonts w:ascii="Times New Roman" w:hAnsi="Times New Roman" w:cs="Times New Roman"/>
                <w:noProof/>
                <w:webHidden/>
                <w:sz w:val="26"/>
                <w:szCs w:val="26"/>
                <w:rPrChange w:id="1161" w:author="TRAN THI LY LY" w:date="2019-06-20T23:38:00Z">
                  <w:rPr>
                    <w:noProof/>
                    <w:webHidden/>
                  </w:rPr>
                </w:rPrChange>
              </w:rPr>
            </w:r>
          </w:ins>
          <w:r w:rsidRPr="009E4E78">
            <w:rPr>
              <w:rFonts w:ascii="Times New Roman" w:hAnsi="Times New Roman" w:cs="Times New Roman"/>
              <w:noProof/>
              <w:webHidden/>
              <w:sz w:val="26"/>
              <w:szCs w:val="26"/>
              <w:rPrChange w:id="1162" w:author="TRAN THI LY LY" w:date="2019-06-20T23:38:00Z">
                <w:rPr>
                  <w:noProof/>
                  <w:webHidden/>
                </w:rPr>
              </w:rPrChange>
            </w:rPr>
            <w:fldChar w:fldCharType="separate"/>
          </w:r>
          <w:ins w:id="1163" w:author="TRAN THI LY LY" w:date="2019-06-20T23:47:00Z">
            <w:r w:rsidR="00887B15">
              <w:rPr>
                <w:rFonts w:ascii="Times New Roman" w:hAnsi="Times New Roman" w:cs="Times New Roman"/>
                <w:noProof/>
                <w:webHidden/>
                <w:sz w:val="26"/>
                <w:szCs w:val="26"/>
              </w:rPr>
              <w:t>107</w:t>
            </w:r>
          </w:ins>
          <w:ins w:id="1164" w:author="TRAN THI LY LY" w:date="2019-06-20T23:37:00Z">
            <w:r w:rsidRPr="009E4E78">
              <w:rPr>
                <w:rFonts w:ascii="Times New Roman" w:hAnsi="Times New Roman" w:cs="Times New Roman"/>
                <w:noProof/>
                <w:webHidden/>
                <w:sz w:val="26"/>
                <w:szCs w:val="26"/>
                <w:rPrChange w:id="1165"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166" w:author="TRAN THI LY LY" w:date="2019-06-20T23:38:00Z">
                  <w:rPr>
                    <w:rStyle w:val="Siuktni"/>
                    <w:noProof/>
                  </w:rPr>
                </w:rPrChange>
              </w:rPr>
              <w:fldChar w:fldCharType="end"/>
            </w:r>
          </w:ins>
        </w:p>
        <w:p w14:paraId="62EAC178" w14:textId="3087F0CC" w:rsidR="009E4E78" w:rsidRPr="009E4E78" w:rsidRDefault="009E4E78">
          <w:pPr>
            <w:pStyle w:val="Mucluc3"/>
            <w:tabs>
              <w:tab w:val="right" w:leader="dot" w:pos="8990"/>
            </w:tabs>
            <w:rPr>
              <w:ins w:id="1167" w:author="TRAN THI LY LY" w:date="2019-06-20T23:37:00Z"/>
              <w:rFonts w:ascii="Times New Roman" w:eastAsiaTheme="minorEastAsia" w:hAnsi="Times New Roman" w:cs="Times New Roman"/>
              <w:noProof/>
              <w:sz w:val="26"/>
              <w:szCs w:val="26"/>
              <w:rPrChange w:id="1168" w:author="TRAN THI LY LY" w:date="2019-06-20T23:38:00Z">
                <w:rPr>
                  <w:ins w:id="1169" w:author="TRAN THI LY LY" w:date="2019-06-20T23:37:00Z"/>
                  <w:rFonts w:eastAsiaTheme="minorEastAsia"/>
                  <w:noProof/>
                </w:rPr>
              </w:rPrChange>
            </w:rPr>
          </w:pPr>
          <w:ins w:id="1170" w:author="TRAN THI LY LY" w:date="2019-06-20T23:37:00Z">
            <w:r w:rsidRPr="009E4E78">
              <w:rPr>
                <w:rStyle w:val="Siuktni"/>
                <w:rFonts w:ascii="Times New Roman" w:hAnsi="Times New Roman" w:cs="Times New Roman"/>
                <w:noProof/>
                <w:sz w:val="26"/>
                <w:szCs w:val="26"/>
                <w:rPrChange w:id="1171"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172"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173" w:author="TRAN THI LY LY" w:date="2019-06-20T23:38:00Z">
                  <w:rPr>
                    <w:noProof/>
                  </w:rPr>
                </w:rPrChange>
              </w:rPr>
              <w:instrText>HYPERLINK \l "_Toc11966339"</w:instrText>
            </w:r>
            <w:r w:rsidRPr="009E4E78">
              <w:rPr>
                <w:rStyle w:val="Siuktni"/>
                <w:rFonts w:ascii="Times New Roman" w:hAnsi="Times New Roman" w:cs="Times New Roman"/>
                <w:noProof/>
                <w:sz w:val="26"/>
                <w:szCs w:val="26"/>
                <w:rPrChange w:id="1174"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175" w:author="TRAN THI LY LY" w:date="2019-06-20T23:38:00Z">
                  <w:rPr>
                    <w:rStyle w:val="Siuktni"/>
                    <w:noProof/>
                  </w:rPr>
                </w:rPrChange>
              </w:rPr>
            </w:r>
            <w:r w:rsidRPr="009E4E78">
              <w:rPr>
                <w:rStyle w:val="Siuktni"/>
                <w:rFonts w:ascii="Times New Roman" w:hAnsi="Times New Roman" w:cs="Times New Roman"/>
                <w:noProof/>
                <w:sz w:val="26"/>
                <w:szCs w:val="26"/>
                <w:rPrChange w:id="1176"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177" w:author="TRAN THI LY LY" w:date="2019-06-20T23:38:00Z">
                  <w:rPr>
                    <w:rStyle w:val="Siuktni"/>
                    <w:rFonts w:cs="Times New Roman"/>
                    <w:noProof/>
                  </w:rPr>
                </w:rPrChange>
              </w:rPr>
              <w:t>4.2.</w:t>
            </w:r>
            <w:r w:rsidRPr="009E4E78">
              <w:rPr>
                <w:rStyle w:val="Siuktni"/>
                <w:rFonts w:ascii="Times New Roman" w:hAnsi="Times New Roman" w:cs="Times New Roman"/>
                <w:noProof/>
                <w:sz w:val="26"/>
                <w:szCs w:val="26"/>
                <w:lang w:val="vi-VN"/>
                <w:rPrChange w:id="1178" w:author="TRAN THI LY LY" w:date="2019-06-20T23:38:00Z">
                  <w:rPr>
                    <w:rStyle w:val="Siuktni"/>
                    <w:rFonts w:cs="Times New Roman"/>
                    <w:noProof/>
                    <w:lang w:val="vi-VN"/>
                  </w:rPr>
                </w:rPrChange>
              </w:rPr>
              <w:t>4</w:t>
            </w:r>
            <w:r w:rsidRPr="009E4E78">
              <w:rPr>
                <w:rStyle w:val="Siuktni"/>
                <w:rFonts w:ascii="Times New Roman" w:hAnsi="Times New Roman" w:cs="Times New Roman"/>
                <w:noProof/>
                <w:sz w:val="26"/>
                <w:szCs w:val="26"/>
                <w:rPrChange w:id="1179" w:author="TRAN THI LY LY" w:date="2019-06-20T23:38:00Z">
                  <w:rPr>
                    <w:rStyle w:val="Siuktni"/>
                    <w:rFonts w:cs="Times New Roman"/>
                    <w:noProof/>
                  </w:rPr>
                </w:rPrChange>
              </w:rPr>
              <w:t xml:space="preserve"> Cài đặt giao diện người dùng</w:t>
            </w:r>
            <w:r w:rsidRPr="009E4E78">
              <w:rPr>
                <w:rFonts w:ascii="Times New Roman" w:hAnsi="Times New Roman" w:cs="Times New Roman"/>
                <w:noProof/>
                <w:webHidden/>
                <w:sz w:val="26"/>
                <w:szCs w:val="26"/>
                <w:rPrChange w:id="1180" w:author="TRAN THI LY LY" w:date="2019-06-20T23:38:00Z">
                  <w:rPr>
                    <w:noProof/>
                    <w:webHidden/>
                  </w:rPr>
                </w:rPrChange>
              </w:rPr>
              <w:tab/>
            </w:r>
            <w:r w:rsidRPr="009E4E78">
              <w:rPr>
                <w:rFonts w:ascii="Times New Roman" w:hAnsi="Times New Roman" w:cs="Times New Roman"/>
                <w:noProof/>
                <w:webHidden/>
                <w:sz w:val="26"/>
                <w:szCs w:val="26"/>
                <w:rPrChange w:id="1181" w:author="TRAN THI LY LY" w:date="2019-06-20T23:38:00Z">
                  <w:rPr>
                    <w:noProof/>
                    <w:webHidden/>
                  </w:rPr>
                </w:rPrChange>
              </w:rPr>
              <w:fldChar w:fldCharType="begin"/>
            </w:r>
            <w:r w:rsidRPr="009E4E78">
              <w:rPr>
                <w:rFonts w:ascii="Times New Roman" w:hAnsi="Times New Roman" w:cs="Times New Roman"/>
                <w:noProof/>
                <w:webHidden/>
                <w:sz w:val="26"/>
                <w:szCs w:val="26"/>
                <w:rPrChange w:id="1182" w:author="TRAN THI LY LY" w:date="2019-06-20T23:38:00Z">
                  <w:rPr>
                    <w:noProof/>
                    <w:webHidden/>
                  </w:rPr>
                </w:rPrChange>
              </w:rPr>
              <w:instrText xml:space="preserve"> PAGEREF _Toc11966339 \h </w:instrText>
            </w:r>
            <w:r w:rsidRPr="009E4E78">
              <w:rPr>
                <w:rFonts w:ascii="Times New Roman" w:hAnsi="Times New Roman" w:cs="Times New Roman"/>
                <w:noProof/>
                <w:webHidden/>
                <w:sz w:val="26"/>
                <w:szCs w:val="26"/>
                <w:rPrChange w:id="1183" w:author="TRAN THI LY LY" w:date="2019-06-20T23:38:00Z">
                  <w:rPr>
                    <w:noProof/>
                    <w:webHidden/>
                  </w:rPr>
                </w:rPrChange>
              </w:rPr>
            </w:r>
          </w:ins>
          <w:r w:rsidRPr="009E4E78">
            <w:rPr>
              <w:rFonts w:ascii="Times New Roman" w:hAnsi="Times New Roman" w:cs="Times New Roman"/>
              <w:noProof/>
              <w:webHidden/>
              <w:sz w:val="26"/>
              <w:szCs w:val="26"/>
              <w:rPrChange w:id="1184" w:author="TRAN THI LY LY" w:date="2019-06-20T23:38:00Z">
                <w:rPr>
                  <w:noProof/>
                  <w:webHidden/>
                </w:rPr>
              </w:rPrChange>
            </w:rPr>
            <w:fldChar w:fldCharType="separate"/>
          </w:r>
          <w:ins w:id="1185" w:author="TRAN THI LY LY" w:date="2019-06-20T23:47:00Z">
            <w:r w:rsidR="00887B15">
              <w:rPr>
                <w:rFonts w:ascii="Times New Roman" w:hAnsi="Times New Roman" w:cs="Times New Roman"/>
                <w:noProof/>
                <w:webHidden/>
                <w:sz w:val="26"/>
                <w:szCs w:val="26"/>
              </w:rPr>
              <w:t>114</w:t>
            </w:r>
          </w:ins>
          <w:ins w:id="1186" w:author="TRAN THI LY LY" w:date="2019-06-20T23:37:00Z">
            <w:r w:rsidRPr="009E4E78">
              <w:rPr>
                <w:rFonts w:ascii="Times New Roman" w:hAnsi="Times New Roman" w:cs="Times New Roman"/>
                <w:noProof/>
                <w:webHidden/>
                <w:sz w:val="26"/>
                <w:szCs w:val="26"/>
                <w:rPrChange w:id="118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188" w:author="TRAN THI LY LY" w:date="2019-06-20T23:38:00Z">
                  <w:rPr>
                    <w:rStyle w:val="Siuktni"/>
                    <w:noProof/>
                  </w:rPr>
                </w:rPrChange>
              </w:rPr>
              <w:fldChar w:fldCharType="end"/>
            </w:r>
          </w:ins>
        </w:p>
        <w:p w14:paraId="630CFD12" w14:textId="5F9F2232" w:rsidR="009E4E78" w:rsidRPr="009E4E78" w:rsidRDefault="009E4E78">
          <w:pPr>
            <w:pStyle w:val="Mucluc2"/>
            <w:tabs>
              <w:tab w:val="right" w:leader="dot" w:pos="8990"/>
            </w:tabs>
            <w:rPr>
              <w:ins w:id="1189" w:author="TRAN THI LY LY" w:date="2019-06-20T23:37:00Z"/>
              <w:rFonts w:ascii="Times New Roman" w:eastAsiaTheme="minorEastAsia" w:hAnsi="Times New Roman" w:cs="Times New Roman"/>
              <w:noProof/>
              <w:sz w:val="26"/>
              <w:szCs w:val="26"/>
              <w:rPrChange w:id="1190" w:author="TRAN THI LY LY" w:date="2019-06-20T23:38:00Z">
                <w:rPr>
                  <w:ins w:id="1191" w:author="TRAN THI LY LY" w:date="2019-06-20T23:37:00Z"/>
                  <w:rFonts w:eastAsiaTheme="minorEastAsia"/>
                  <w:noProof/>
                </w:rPr>
              </w:rPrChange>
            </w:rPr>
          </w:pPr>
          <w:ins w:id="1192" w:author="TRAN THI LY LY" w:date="2019-06-20T23:37:00Z">
            <w:r w:rsidRPr="009E4E78">
              <w:rPr>
                <w:rStyle w:val="Siuktni"/>
                <w:rFonts w:ascii="Times New Roman" w:hAnsi="Times New Roman" w:cs="Times New Roman"/>
                <w:noProof/>
                <w:sz w:val="26"/>
                <w:szCs w:val="26"/>
                <w:rPrChange w:id="119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19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195" w:author="TRAN THI LY LY" w:date="2019-06-20T23:38:00Z">
                  <w:rPr>
                    <w:noProof/>
                  </w:rPr>
                </w:rPrChange>
              </w:rPr>
              <w:instrText>HYPERLINK \l "_Toc11966340"</w:instrText>
            </w:r>
            <w:r w:rsidRPr="009E4E78">
              <w:rPr>
                <w:rStyle w:val="Siuktni"/>
                <w:rFonts w:ascii="Times New Roman" w:hAnsi="Times New Roman" w:cs="Times New Roman"/>
                <w:noProof/>
                <w:sz w:val="26"/>
                <w:szCs w:val="26"/>
                <w:rPrChange w:id="119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197" w:author="TRAN THI LY LY" w:date="2019-06-20T23:38:00Z">
                  <w:rPr>
                    <w:rStyle w:val="Siuktni"/>
                    <w:noProof/>
                  </w:rPr>
                </w:rPrChange>
              </w:rPr>
            </w:r>
            <w:r w:rsidRPr="009E4E78">
              <w:rPr>
                <w:rStyle w:val="Siuktni"/>
                <w:rFonts w:ascii="Times New Roman" w:hAnsi="Times New Roman" w:cs="Times New Roman"/>
                <w:noProof/>
                <w:sz w:val="26"/>
                <w:szCs w:val="26"/>
                <w:rPrChange w:id="119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199" w:author="TRAN THI LY LY" w:date="2019-06-20T23:38:00Z">
                  <w:rPr>
                    <w:rStyle w:val="Siuktni"/>
                    <w:noProof/>
                  </w:rPr>
                </w:rPrChange>
              </w:rPr>
              <w:t>4.3 Phát hành, công bố sản phẩm</w:t>
            </w:r>
            <w:r w:rsidRPr="009E4E78">
              <w:rPr>
                <w:rFonts w:ascii="Times New Roman" w:hAnsi="Times New Roman" w:cs="Times New Roman"/>
                <w:noProof/>
                <w:webHidden/>
                <w:sz w:val="26"/>
                <w:szCs w:val="26"/>
                <w:rPrChange w:id="1200" w:author="TRAN THI LY LY" w:date="2019-06-20T23:38:00Z">
                  <w:rPr>
                    <w:noProof/>
                    <w:webHidden/>
                  </w:rPr>
                </w:rPrChange>
              </w:rPr>
              <w:tab/>
            </w:r>
            <w:r w:rsidRPr="009E4E78">
              <w:rPr>
                <w:rFonts w:ascii="Times New Roman" w:hAnsi="Times New Roman" w:cs="Times New Roman"/>
                <w:noProof/>
                <w:webHidden/>
                <w:sz w:val="26"/>
                <w:szCs w:val="26"/>
                <w:rPrChange w:id="1201" w:author="TRAN THI LY LY" w:date="2019-06-20T23:38:00Z">
                  <w:rPr>
                    <w:noProof/>
                    <w:webHidden/>
                  </w:rPr>
                </w:rPrChange>
              </w:rPr>
              <w:fldChar w:fldCharType="begin"/>
            </w:r>
            <w:r w:rsidRPr="009E4E78">
              <w:rPr>
                <w:rFonts w:ascii="Times New Roman" w:hAnsi="Times New Roman" w:cs="Times New Roman"/>
                <w:noProof/>
                <w:webHidden/>
                <w:sz w:val="26"/>
                <w:szCs w:val="26"/>
                <w:rPrChange w:id="1202" w:author="TRAN THI LY LY" w:date="2019-06-20T23:38:00Z">
                  <w:rPr>
                    <w:noProof/>
                    <w:webHidden/>
                  </w:rPr>
                </w:rPrChange>
              </w:rPr>
              <w:instrText xml:space="preserve"> PAGEREF _Toc11966340 \h </w:instrText>
            </w:r>
            <w:r w:rsidRPr="009E4E78">
              <w:rPr>
                <w:rFonts w:ascii="Times New Roman" w:hAnsi="Times New Roman" w:cs="Times New Roman"/>
                <w:noProof/>
                <w:webHidden/>
                <w:sz w:val="26"/>
                <w:szCs w:val="26"/>
                <w:rPrChange w:id="1203" w:author="TRAN THI LY LY" w:date="2019-06-20T23:38:00Z">
                  <w:rPr>
                    <w:noProof/>
                    <w:webHidden/>
                  </w:rPr>
                </w:rPrChange>
              </w:rPr>
            </w:r>
          </w:ins>
          <w:r w:rsidRPr="009E4E78">
            <w:rPr>
              <w:rFonts w:ascii="Times New Roman" w:hAnsi="Times New Roman" w:cs="Times New Roman"/>
              <w:noProof/>
              <w:webHidden/>
              <w:sz w:val="26"/>
              <w:szCs w:val="26"/>
              <w:rPrChange w:id="1204" w:author="TRAN THI LY LY" w:date="2019-06-20T23:38:00Z">
                <w:rPr>
                  <w:noProof/>
                  <w:webHidden/>
                </w:rPr>
              </w:rPrChange>
            </w:rPr>
            <w:fldChar w:fldCharType="separate"/>
          </w:r>
          <w:ins w:id="1205" w:author="TRAN THI LY LY" w:date="2019-06-20T23:47:00Z">
            <w:r w:rsidR="00887B15">
              <w:rPr>
                <w:rFonts w:ascii="Times New Roman" w:hAnsi="Times New Roman" w:cs="Times New Roman"/>
                <w:noProof/>
                <w:webHidden/>
                <w:sz w:val="26"/>
                <w:szCs w:val="26"/>
              </w:rPr>
              <w:t>119</w:t>
            </w:r>
          </w:ins>
          <w:ins w:id="1206" w:author="TRAN THI LY LY" w:date="2019-06-20T23:37:00Z">
            <w:r w:rsidRPr="009E4E78">
              <w:rPr>
                <w:rFonts w:ascii="Times New Roman" w:hAnsi="Times New Roman" w:cs="Times New Roman"/>
                <w:noProof/>
                <w:webHidden/>
                <w:sz w:val="26"/>
                <w:szCs w:val="26"/>
                <w:rPrChange w:id="120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208" w:author="TRAN THI LY LY" w:date="2019-06-20T23:38:00Z">
                  <w:rPr>
                    <w:rStyle w:val="Siuktni"/>
                    <w:noProof/>
                  </w:rPr>
                </w:rPrChange>
              </w:rPr>
              <w:fldChar w:fldCharType="end"/>
            </w:r>
          </w:ins>
        </w:p>
        <w:p w14:paraId="04558BA3" w14:textId="6430A62C" w:rsidR="009E4E78" w:rsidRPr="009E4E78" w:rsidRDefault="009E4E78">
          <w:pPr>
            <w:pStyle w:val="Mucluc3"/>
            <w:tabs>
              <w:tab w:val="right" w:leader="dot" w:pos="8990"/>
            </w:tabs>
            <w:rPr>
              <w:ins w:id="1209" w:author="TRAN THI LY LY" w:date="2019-06-20T23:37:00Z"/>
              <w:rFonts w:ascii="Times New Roman" w:eastAsiaTheme="minorEastAsia" w:hAnsi="Times New Roman" w:cs="Times New Roman"/>
              <w:noProof/>
              <w:sz w:val="26"/>
              <w:szCs w:val="26"/>
              <w:rPrChange w:id="1210" w:author="TRAN THI LY LY" w:date="2019-06-20T23:38:00Z">
                <w:rPr>
                  <w:ins w:id="1211" w:author="TRAN THI LY LY" w:date="2019-06-20T23:37:00Z"/>
                  <w:rFonts w:eastAsiaTheme="minorEastAsia"/>
                  <w:noProof/>
                </w:rPr>
              </w:rPrChange>
            </w:rPr>
          </w:pPr>
          <w:ins w:id="1212" w:author="TRAN THI LY LY" w:date="2019-06-20T23:37:00Z">
            <w:r w:rsidRPr="009E4E78">
              <w:rPr>
                <w:rStyle w:val="Siuktni"/>
                <w:rFonts w:ascii="Times New Roman" w:hAnsi="Times New Roman" w:cs="Times New Roman"/>
                <w:noProof/>
                <w:sz w:val="26"/>
                <w:szCs w:val="26"/>
                <w:rPrChange w:id="121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21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215" w:author="TRAN THI LY LY" w:date="2019-06-20T23:38:00Z">
                  <w:rPr>
                    <w:noProof/>
                  </w:rPr>
                </w:rPrChange>
              </w:rPr>
              <w:instrText>HYPERLINK \l "_Toc11966341"</w:instrText>
            </w:r>
            <w:r w:rsidRPr="009E4E78">
              <w:rPr>
                <w:rStyle w:val="Siuktni"/>
                <w:rFonts w:ascii="Times New Roman" w:hAnsi="Times New Roman" w:cs="Times New Roman"/>
                <w:noProof/>
                <w:sz w:val="26"/>
                <w:szCs w:val="26"/>
                <w:rPrChange w:id="121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217" w:author="TRAN THI LY LY" w:date="2019-06-20T23:38:00Z">
                  <w:rPr>
                    <w:rStyle w:val="Siuktni"/>
                    <w:noProof/>
                  </w:rPr>
                </w:rPrChange>
              </w:rPr>
            </w:r>
            <w:r w:rsidRPr="009E4E78">
              <w:rPr>
                <w:rStyle w:val="Siuktni"/>
                <w:rFonts w:ascii="Times New Roman" w:hAnsi="Times New Roman" w:cs="Times New Roman"/>
                <w:noProof/>
                <w:sz w:val="26"/>
                <w:szCs w:val="26"/>
                <w:rPrChange w:id="121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219" w:author="TRAN THI LY LY" w:date="2019-06-20T23:38:00Z">
                  <w:rPr>
                    <w:rStyle w:val="Siuktni"/>
                    <w:rFonts w:cs="Times New Roman"/>
                    <w:noProof/>
                  </w:rPr>
                </w:rPrChange>
              </w:rPr>
              <w:t>4.3.1 Công bố ontology</w:t>
            </w:r>
            <w:r w:rsidRPr="009E4E78">
              <w:rPr>
                <w:rFonts w:ascii="Times New Roman" w:hAnsi="Times New Roman" w:cs="Times New Roman"/>
                <w:noProof/>
                <w:webHidden/>
                <w:sz w:val="26"/>
                <w:szCs w:val="26"/>
                <w:rPrChange w:id="1220" w:author="TRAN THI LY LY" w:date="2019-06-20T23:38:00Z">
                  <w:rPr>
                    <w:noProof/>
                    <w:webHidden/>
                  </w:rPr>
                </w:rPrChange>
              </w:rPr>
              <w:tab/>
            </w:r>
            <w:r w:rsidRPr="009E4E78">
              <w:rPr>
                <w:rFonts w:ascii="Times New Roman" w:hAnsi="Times New Roman" w:cs="Times New Roman"/>
                <w:noProof/>
                <w:webHidden/>
                <w:sz w:val="26"/>
                <w:szCs w:val="26"/>
                <w:rPrChange w:id="1221" w:author="TRAN THI LY LY" w:date="2019-06-20T23:38:00Z">
                  <w:rPr>
                    <w:noProof/>
                    <w:webHidden/>
                  </w:rPr>
                </w:rPrChange>
              </w:rPr>
              <w:fldChar w:fldCharType="begin"/>
            </w:r>
            <w:r w:rsidRPr="009E4E78">
              <w:rPr>
                <w:rFonts w:ascii="Times New Roman" w:hAnsi="Times New Roman" w:cs="Times New Roman"/>
                <w:noProof/>
                <w:webHidden/>
                <w:sz w:val="26"/>
                <w:szCs w:val="26"/>
                <w:rPrChange w:id="1222" w:author="TRAN THI LY LY" w:date="2019-06-20T23:38:00Z">
                  <w:rPr>
                    <w:noProof/>
                    <w:webHidden/>
                  </w:rPr>
                </w:rPrChange>
              </w:rPr>
              <w:instrText xml:space="preserve"> PAGEREF _Toc11966341 \h </w:instrText>
            </w:r>
            <w:r w:rsidRPr="009E4E78">
              <w:rPr>
                <w:rFonts w:ascii="Times New Roman" w:hAnsi="Times New Roman" w:cs="Times New Roman"/>
                <w:noProof/>
                <w:webHidden/>
                <w:sz w:val="26"/>
                <w:szCs w:val="26"/>
                <w:rPrChange w:id="1223" w:author="TRAN THI LY LY" w:date="2019-06-20T23:38:00Z">
                  <w:rPr>
                    <w:noProof/>
                    <w:webHidden/>
                  </w:rPr>
                </w:rPrChange>
              </w:rPr>
            </w:r>
          </w:ins>
          <w:r w:rsidRPr="009E4E78">
            <w:rPr>
              <w:rFonts w:ascii="Times New Roman" w:hAnsi="Times New Roman" w:cs="Times New Roman"/>
              <w:noProof/>
              <w:webHidden/>
              <w:sz w:val="26"/>
              <w:szCs w:val="26"/>
              <w:rPrChange w:id="1224" w:author="TRAN THI LY LY" w:date="2019-06-20T23:38:00Z">
                <w:rPr>
                  <w:noProof/>
                  <w:webHidden/>
                </w:rPr>
              </w:rPrChange>
            </w:rPr>
            <w:fldChar w:fldCharType="separate"/>
          </w:r>
          <w:ins w:id="1225" w:author="TRAN THI LY LY" w:date="2019-06-20T23:47:00Z">
            <w:r w:rsidR="00887B15">
              <w:rPr>
                <w:rFonts w:ascii="Times New Roman" w:hAnsi="Times New Roman" w:cs="Times New Roman"/>
                <w:noProof/>
                <w:webHidden/>
                <w:sz w:val="26"/>
                <w:szCs w:val="26"/>
              </w:rPr>
              <w:t>120</w:t>
            </w:r>
          </w:ins>
          <w:ins w:id="1226" w:author="TRAN THI LY LY" w:date="2019-06-20T23:37:00Z">
            <w:r w:rsidRPr="009E4E78">
              <w:rPr>
                <w:rFonts w:ascii="Times New Roman" w:hAnsi="Times New Roman" w:cs="Times New Roman"/>
                <w:noProof/>
                <w:webHidden/>
                <w:sz w:val="26"/>
                <w:szCs w:val="26"/>
                <w:rPrChange w:id="122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228" w:author="TRAN THI LY LY" w:date="2019-06-20T23:38:00Z">
                  <w:rPr>
                    <w:rStyle w:val="Siuktni"/>
                    <w:noProof/>
                  </w:rPr>
                </w:rPrChange>
              </w:rPr>
              <w:fldChar w:fldCharType="end"/>
            </w:r>
          </w:ins>
        </w:p>
        <w:p w14:paraId="60DA9580" w14:textId="453B36DF" w:rsidR="009E4E78" w:rsidRPr="009E4E78" w:rsidRDefault="009E4E78">
          <w:pPr>
            <w:pStyle w:val="Mucluc4"/>
            <w:tabs>
              <w:tab w:val="right" w:leader="dot" w:pos="8990"/>
            </w:tabs>
            <w:rPr>
              <w:ins w:id="1229" w:author="TRAN THI LY LY" w:date="2019-06-20T23:37:00Z"/>
              <w:rFonts w:ascii="Times New Roman" w:eastAsiaTheme="minorEastAsia" w:hAnsi="Times New Roman" w:cs="Times New Roman"/>
              <w:noProof/>
              <w:sz w:val="26"/>
              <w:szCs w:val="26"/>
              <w:rPrChange w:id="1230" w:author="TRAN THI LY LY" w:date="2019-06-20T23:38:00Z">
                <w:rPr>
                  <w:ins w:id="1231" w:author="TRAN THI LY LY" w:date="2019-06-20T23:37:00Z"/>
                  <w:rFonts w:eastAsiaTheme="minorEastAsia"/>
                  <w:noProof/>
                </w:rPr>
              </w:rPrChange>
            </w:rPr>
          </w:pPr>
          <w:ins w:id="1232" w:author="TRAN THI LY LY" w:date="2019-06-20T23:37:00Z">
            <w:r w:rsidRPr="009E4E78">
              <w:rPr>
                <w:rStyle w:val="Siuktni"/>
                <w:rFonts w:ascii="Times New Roman" w:hAnsi="Times New Roman" w:cs="Times New Roman"/>
                <w:noProof/>
                <w:sz w:val="26"/>
                <w:szCs w:val="26"/>
                <w:rPrChange w:id="123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23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235" w:author="TRAN THI LY LY" w:date="2019-06-20T23:38:00Z">
                  <w:rPr>
                    <w:noProof/>
                  </w:rPr>
                </w:rPrChange>
              </w:rPr>
              <w:instrText>HYPERLINK \l "_Toc11966342"</w:instrText>
            </w:r>
            <w:r w:rsidRPr="009E4E78">
              <w:rPr>
                <w:rStyle w:val="Siuktni"/>
                <w:rFonts w:ascii="Times New Roman" w:hAnsi="Times New Roman" w:cs="Times New Roman"/>
                <w:noProof/>
                <w:sz w:val="26"/>
                <w:szCs w:val="26"/>
                <w:rPrChange w:id="123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237" w:author="TRAN THI LY LY" w:date="2019-06-20T23:38:00Z">
                  <w:rPr>
                    <w:rStyle w:val="Siuktni"/>
                    <w:noProof/>
                  </w:rPr>
                </w:rPrChange>
              </w:rPr>
            </w:r>
            <w:r w:rsidRPr="009E4E78">
              <w:rPr>
                <w:rStyle w:val="Siuktni"/>
                <w:rFonts w:ascii="Times New Roman" w:hAnsi="Times New Roman" w:cs="Times New Roman"/>
                <w:noProof/>
                <w:sz w:val="26"/>
                <w:szCs w:val="26"/>
                <w:rPrChange w:id="123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239" w:author="TRAN THI LY LY" w:date="2019-06-20T23:38:00Z">
                  <w:rPr>
                    <w:rStyle w:val="Siuktni"/>
                    <w:rFonts w:cs="Times New Roman"/>
                    <w:noProof/>
                  </w:rPr>
                </w:rPrChange>
              </w:rPr>
              <w:t>4.3.1.1 Công bố ontology để mọi người có thể vào xem</w:t>
            </w:r>
            <w:r w:rsidRPr="009E4E78">
              <w:rPr>
                <w:rFonts w:ascii="Times New Roman" w:hAnsi="Times New Roman" w:cs="Times New Roman"/>
                <w:noProof/>
                <w:webHidden/>
                <w:sz w:val="26"/>
                <w:szCs w:val="26"/>
                <w:rPrChange w:id="1240" w:author="TRAN THI LY LY" w:date="2019-06-20T23:38:00Z">
                  <w:rPr>
                    <w:noProof/>
                    <w:webHidden/>
                  </w:rPr>
                </w:rPrChange>
              </w:rPr>
              <w:tab/>
            </w:r>
            <w:r w:rsidRPr="009E4E78">
              <w:rPr>
                <w:rFonts w:ascii="Times New Roman" w:hAnsi="Times New Roman" w:cs="Times New Roman"/>
                <w:noProof/>
                <w:webHidden/>
                <w:sz w:val="26"/>
                <w:szCs w:val="26"/>
                <w:rPrChange w:id="1241" w:author="TRAN THI LY LY" w:date="2019-06-20T23:38:00Z">
                  <w:rPr>
                    <w:noProof/>
                    <w:webHidden/>
                  </w:rPr>
                </w:rPrChange>
              </w:rPr>
              <w:fldChar w:fldCharType="begin"/>
            </w:r>
            <w:r w:rsidRPr="009E4E78">
              <w:rPr>
                <w:rFonts w:ascii="Times New Roman" w:hAnsi="Times New Roman" w:cs="Times New Roman"/>
                <w:noProof/>
                <w:webHidden/>
                <w:sz w:val="26"/>
                <w:szCs w:val="26"/>
                <w:rPrChange w:id="1242" w:author="TRAN THI LY LY" w:date="2019-06-20T23:38:00Z">
                  <w:rPr>
                    <w:noProof/>
                    <w:webHidden/>
                  </w:rPr>
                </w:rPrChange>
              </w:rPr>
              <w:instrText xml:space="preserve"> PAGEREF _Toc11966342 \h </w:instrText>
            </w:r>
            <w:r w:rsidRPr="009E4E78">
              <w:rPr>
                <w:rFonts w:ascii="Times New Roman" w:hAnsi="Times New Roman" w:cs="Times New Roman"/>
                <w:noProof/>
                <w:webHidden/>
                <w:sz w:val="26"/>
                <w:szCs w:val="26"/>
                <w:rPrChange w:id="1243" w:author="TRAN THI LY LY" w:date="2019-06-20T23:38:00Z">
                  <w:rPr>
                    <w:noProof/>
                    <w:webHidden/>
                  </w:rPr>
                </w:rPrChange>
              </w:rPr>
            </w:r>
          </w:ins>
          <w:r w:rsidRPr="009E4E78">
            <w:rPr>
              <w:rFonts w:ascii="Times New Roman" w:hAnsi="Times New Roman" w:cs="Times New Roman"/>
              <w:noProof/>
              <w:webHidden/>
              <w:sz w:val="26"/>
              <w:szCs w:val="26"/>
              <w:rPrChange w:id="1244" w:author="TRAN THI LY LY" w:date="2019-06-20T23:38:00Z">
                <w:rPr>
                  <w:noProof/>
                  <w:webHidden/>
                </w:rPr>
              </w:rPrChange>
            </w:rPr>
            <w:fldChar w:fldCharType="separate"/>
          </w:r>
          <w:ins w:id="1245" w:author="TRAN THI LY LY" w:date="2019-06-20T23:47:00Z">
            <w:r w:rsidR="00887B15">
              <w:rPr>
                <w:rFonts w:ascii="Times New Roman" w:hAnsi="Times New Roman" w:cs="Times New Roman"/>
                <w:noProof/>
                <w:webHidden/>
                <w:sz w:val="26"/>
                <w:szCs w:val="26"/>
              </w:rPr>
              <w:t>120</w:t>
            </w:r>
          </w:ins>
          <w:ins w:id="1246" w:author="TRAN THI LY LY" w:date="2019-06-20T23:37:00Z">
            <w:r w:rsidRPr="009E4E78">
              <w:rPr>
                <w:rFonts w:ascii="Times New Roman" w:hAnsi="Times New Roman" w:cs="Times New Roman"/>
                <w:noProof/>
                <w:webHidden/>
                <w:sz w:val="26"/>
                <w:szCs w:val="26"/>
                <w:rPrChange w:id="124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248" w:author="TRAN THI LY LY" w:date="2019-06-20T23:38:00Z">
                  <w:rPr>
                    <w:rStyle w:val="Siuktni"/>
                    <w:noProof/>
                  </w:rPr>
                </w:rPrChange>
              </w:rPr>
              <w:fldChar w:fldCharType="end"/>
            </w:r>
          </w:ins>
        </w:p>
        <w:p w14:paraId="3CA62C90" w14:textId="377ABF55" w:rsidR="009E4E78" w:rsidRPr="009E4E78" w:rsidRDefault="009E4E78">
          <w:pPr>
            <w:pStyle w:val="Mucluc4"/>
            <w:tabs>
              <w:tab w:val="right" w:leader="dot" w:pos="8990"/>
            </w:tabs>
            <w:rPr>
              <w:ins w:id="1249" w:author="TRAN THI LY LY" w:date="2019-06-20T23:37:00Z"/>
              <w:rFonts w:ascii="Times New Roman" w:eastAsiaTheme="minorEastAsia" w:hAnsi="Times New Roman" w:cs="Times New Roman"/>
              <w:noProof/>
              <w:sz w:val="26"/>
              <w:szCs w:val="26"/>
              <w:rPrChange w:id="1250" w:author="TRAN THI LY LY" w:date="2019-06-20T23:38:00Z">
                <w:rPr>
                  <w:ins w:id="1251" w:author="TRAN THI LY LY" w:date="2019-06-20T23:37:00Z"/>
                  <w:rFonts w:eastAsiaTheme="minorEastAsia"/>
                  <w:noProof/>
                </w:rPr>
              </w:rPrChange>
            </w:rPr>
          </w:pPr>
          <w:ins w:id="1252" w:author="TRAN THI LY LY" w:date="2019-06-20T23:37:00Z">
            <w:r w:rsidRPr="009E4E78">
              <w:rPr>
                <w:rStyle w:val="Siuktni"/>
                <w:rFonts w:ascii="Times New Roman" w:hAnsi="Times New Roman" w:cs="Times New Roman"/>
                <w:noProof/>
                <w:sz w:val="26"/>
                <w:szCs w:val="26"/>
                <w:rPrChange w:id="125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25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255" w:author="TRAN THI LY LY" w:date="2019-06-20T23:38:00Z">
                  <w:rPr>
                    <w:noProof/>
                  </w:rPr>
                </w:rPrChange>
              </w:rPr>
              <w:instrText>HYPERLINK \l "_Toc11966343"</w:instrText>
            </w:r>
            <w:r w:rsidRPr="009E4E78">
              <w:rPr>
                <w:rStyle w:val="Siuktni"/>
                <w:rFonts w:ascii="Times New Roman" w:hAnsi="Times New Roman" w:cs="Times New Roman"/>
                <w:noProof/>
                <w:sz w:val="26"/>
                <w:szCs w:val="26"/>
                <w:rPrChange w:id="125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257" w:author="TRAN THI LY LY" w:date="2019-06-20T23:38:00Z">
                  <w:rPr>
                    <w:rStyle w:val="Siuktni"/>
                    <w:noProof/>
                  </w:rPr>
                </w:rPrChange>
              </w:rPr>
            </w:r>
            <w:r w:rsidRPr="009E4E78">
              <w:rPr>
                <w:rStyle w:val="Siuktni"/>
                <w:rFonts w:ascii="Times New Roman" w:hAnsi="Times New Roman" w:cs="Times New Roman"/>
                <w:noProof/>
                <w:sz w:val="26"/>
                <w:szCs w:val="26"/>
                <w:rPrChange w:id="125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259" w:author="TRAN THI LY LY" w:date="2019-06-20T23:38:00Z">
                  <w:rPr>
                    <w:rStyle w:val="Siuktni"/>
                    <w:rFonts w:cs="Times New Roman"/>
                    <w:noProof/>
                  </w:rPr>
                </w:rPrChange>
              </w:rPr>
              <w:t>4.3.1.2 Công bố ontology để mọi người có thể truy xuất và chỉnh sửa dữ liệu</w:t>
            </w:r>
            <w:r w:rsidRPr="009E4E78">
              <w:rPr>
                <w:rFonts w:ascii="Times New Roman" w:hAnsi="Times New Roman" w:cs="Times New Roman"/>
                <w:noProof/>
                <w:webHidden/>
                <w:sz w:val="26"/>
                <w:szCs w:val="26"/>
                <w:rPrChange w:id="1260" w:author="TRAN THI LY LY" w:date="2019-06-20T23:38:00Z">
                  <w:rPr>
                    <w:noProof/>
                    <w:webHidden/>
                  </w:rPr>
                </w:rPrChange>
              </w:rPr>
              <w:tab/>
            </w:r>
            <w:r w:rsidRPr="009E4E78">
              <w:rPr>
                <w:rFonts w:ascii="Times New Roman" w:hAnsi="Times New Roman" w:cs="Times New Roman"/>
                <w:noProof/>
                <w:webHidden/>
                <w:sz w:val="26"/>
                <w:szCs w:val="26"/>
                <w:rPrChange w:id="1261" w:author="TRAN THI LY LY" w:date="2019-06-20T23:38:00Z">
                  <w:rPr>
                    <w:noProof/>
                    <w:webHidden/>
                  </w:rPr>
                </w:rPrChange>
              </w:rPr>
              <w:fldChar w:fldCharType="begin"/>
            </w:r>
            <w:r w:rsidRPr="009E4E78">
              <w:rPr>
                <w:rFonts w:ascii="Times New Roman" w:hAnsi="Times New Roman" w:cs="Times New Roman"/>
                <w:noProof/>
                <w:webHidden/>
                <w:sz w:val="26"/>
                <w:szCs w:val="26"/>
                <w:rPrChange w:id="1262" w:author="TRAN THI LY LY" w:date="2019-06-20T23:38:00Z">
                  <w:rPr>
                    <w:noProof/>
                    <w:webHidden/>
                  </w:rPr>
                </w:rPrChange>
              </w:rPr>
              <w:instrText xml:space="preserve"> PAGEREF _Toc11966343 \h </w:instrText>
            </w:r>
            <w:r w:rsidRPr="009E4E78">
              <w:rPr>
                <w:rFonts w:ascii="Times New Roman" w:hAnsi="Times New Roman" w:cs="Times New Roman"/>
                <w:noProof/>
                <w:webHidden/>
                <w:sz w:val="26"/>
                <w:szCs w:val="26"/>
                <w:rPrChange w:id="1263" w:author="TRAN THI LY LY" w:date="2019-06-20T23:38:00Z">
                  <w:rPr>
                    <w:noProof/>
                    <w:webHidden/>
                  </w:rPr>
                </w:rPrChange>
              </w:rPr>
            </w:r>
          </w:ins>
          <w:r w:rsidRPr="009E4E78">
            <w:rPr>
              <w:rFonts w:ascii="Times New Roman" w:hAnsi="Times New Roman" w:cs="Times New Roman"/>
              <w:noProof/>
              <w:webHidden/>
              <w:sz w:val="26"/>
              <w:szCs w:val="26"/>
              <w:rPrChange w:id="1264" w:author="TRAN THI LY LY" w:date="2019-06-20T23:38:00Z">
                <w:rPr>
                  <w:noProof/>
                  <w:webHidden/>
                </w:rPr>
              </w:rPrChange>
            </w:rPr>
            <w:fldChar w:fldCharType="separate"/>
          </w:r>
          <w:ins w:id="1265" w:author="TRAN THI LY LY" w:date="2019-06-20T23:47:00Z">
            <w:r w:rsidR="00887B15">
              <w:rPr>
                <w:rFonts w:ascii="Times New Roman" w:hAnsi="Times New Roman" w:cs="Times New Roman"/>
                <w:noProof/>
                <w:webHidden/>
                <w:sz w:val="26"/>
                <w:szCs w:val="26"/>
              </w:rPr>
              <w:t>125</w:t>
            </w:r>
          </w:ins>
          <w:ins w:id="1266" w:author="TRAN THI LY LY" w:date="2019-06-20T23:37:00Z">
            <w:r w:rsidRPr="009E4E78">
              <w:rPr>
                <w:rFonts w:ascii="Times New Roman" w:hAnsi="Times New Roman" w:cs="Times New Roman"/>
                <w:noProof/>
                <w:webHidden/>
                <w:sz w:val="26"/>
                <w:szCs w:val="26"/>
                <w:rPrChange w:id="126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268" w:author="TRAN THI LY LY" w:date="2019-06-20T23:38:00Z">
                  <w:rPr>
                    <w:rStyle w:val="Siuktni"/>
                    <w:noProof/>
                  </w:rPr>
                </w:rPrChange>
              </w:rPr>
              <w:fldChar w:fldCharType="end"/>
            </w:r>
          </w:ins>
        </w:p>
        <w:p w14:paraId="4E085AB7" w14:textId="6BDEFEC2" w:rsidR="009E4E78" w:rsidRPr="009E4E78" w:rsidRDefault="009E4E78">
          <w:pPr>
            <w:pStyle w:val="Mucluc3"/>
            <w:tabs>
              <w:tab w:val="right" w:leader="dot" w:pos="8990"/>
            </w:tabs>
            <w:rPr>
              <w:ins w:id="1269" w:author="TRAN THI LY LY" w:date="2019-06-20T23:37:00Z"/>
              <w:rFonts w:ascii="Times New Roman" w:eastAsiaTheme="minorEastAsia" w:hAnsi="Times New Roman" w:cs="Times New Roman"/>
              <w:noProof/>
              <w:sz w:val="26"/>
              <w:szCs w:val="26"/>
              <w:rPrChange w:id="1270" w:author="TRAN THI LY LY" w:date="2019-06-20T23:38:00Z">
                <w:rPr>
                  <w:ins w:id="1271" w:author="TRAN THI LY LY" w:date="2019-06-20T23:37:00Z"/>
                  <w:rFonts w:eastAsiaTheme="minorEastAsia"/>
                  <w:noProof/>
                </w:rPr>
              </w:rPrChange>
            </w:rPr>
          </w:pPr>
          <w:ins w:id="1272" w:author="TRAN THI LY LY" w:date="2019-06-20T23:37:00Z">
            <w:r w:rsidRPr="009E4E78">
              <w:rPr>
                <w:rStyle w:val="Siuktni"/>
                <w:rFonts w:ascii="Times New Roman" w:hAnsi="Times New Roman" w:cs="Times New Roman"/>
                <w:noProof/>
                <w:sz w:val="26"/>
                <w:szCs w:val="26"/>
                <w:rPrChange w:id="127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27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275" w:author="TRAN THI LY LY" w:date="2019-06-20T23:38:00Z">
                  <w:rPr>
                    <w:noProof/>
                  </w:rPr>
                </w:rPrChange>
              </w:rPr>
              <w:instrText>HYPERLINK \l "_Toc11966344"</w:instrText>
            </w:r>
            <w:r w:rsidRPr="009E4E78">
              <w:rPr>
                <w:rStyle w:val="Siuktni"/>
                <w:rFonts w:ascii="Times New Roman" w:hAnsi="Times New Roman" w:cs="Times New Roman"/>
                <w:noProof/>
                <w:sz w:val="26"/>
                <w:szCs w:val="26"/>
                <w:rPrChange w:id="127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277" w:author="TRAN THI LY LY" w:date="2019-06-20T23:38:00Z">
                  <w:rPr>
                    <w:rStyle w:val="Siuktni"/>
                    <w:noProof/>
                  </w:rPr>
                </w:rPrChange>
              </w:rPr>
            </w:r>
            <w:r w:rsidRPr="009E4E78">
              <w:rPr>
                <w:rStyle w:val="Siuktni"/>
                <w:rFonts w:ascii="Times New Roman" w:hAnsi="Times New Roman" w:cs="Times New Roman"/>
                <w:noProof/>
                <w:sz w:val="26"/>
                <w:szCs w:val="26"/>
                <w:rPrChange w:id="127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279" w:author="TRAN THI LY LY" w:date="2019-06-20T23:38:00Z">
                  <w:rPr>
                    <w:rStyle w:val="Siuktni"/>
                    <w:rFonts w:cs="Times New Roman"/>
                    <w:noProof/>
                  </w:rPr>
                </w:rPrChange>
              </w:rPr>
              <w:t>4.3.2 Phát hành ứng dụng</w:t>
            </w:r>
            <w:r w:rsidRPr="009E4E78">
              <w:rPr>
                <w:rFonts w:ascii="Times New Roman" w:hAnsi="Times New Roman" w:cs="Times New Roman"/>
                <w:noProof/>
                <w:webHidden/>
                <w:sz w:val="26"/>
                <w:szCs w:val="26"/>
                <w:rPrChange w:id="1280" w:author="TRAN THI LY LY" w:date="2019-06-20T23:38:00Z">
                  <w:rPr>
                    <w:noProof/>
                    <w:webHidden/>
                  </w:rPr>
                </w:rPrChange>
              </w:rPr>
              <w:tab/>
            </w:r>
            <w:r w:rsidRPr="009E4E78">
              <w:rPr>
                <w:rFonts w:ascii="Times New Roman" w:hAnsi="Times New Roman" w:cs="Times New Roman"/>
                <w:noProof/>
                <w:webHidden/>
                <w:sz w:val="26"/>
                <w:szCs w:val="26"/>
                <w:rPrChange w:id="1281" w:author="TRAN THI LY LY" w:date="2019-06-20T23:38:00Z">
                  <w:rPr>
                    <w:noProof/>
                    <w:webHidden/>
                  </w:rPr>
                </w:rPrChange>
              </w:rPr>
              <w:fldChar w:fldCharType="begin"/>
            </w:r>
            <w:r w:rsidRPr="009E4E78">
              <w:rPr>
                <w:rFonts w:ascii="Times New Roman" w:hAnsi="Times New Roman" w:cs="Times New Roman"/>
                <w:noProof/>
                <w:webHidden/>
                <w:sz w:val="26"/>
                <w:szCs w:val="26"/>
                <w:rPrChange w:id="1282" w:author="TRAN THI LY LY" w:date="2019-06-20T23:38:00Z">
                  <w:rPr>
                    <w:noProof/>
                    <w:webHidden/>
                  </w:rPr>
                </w:rPrChange>
              </w:rPr>
              <w:instrText xml:space="preserve"> PAGEREF _Toc11966344 \h </w:instrText>
            </w:r>
            <w:r w:rsidRPr="009E4E78">
              <w:rPr>
                <w:rFonts w:ascii="Times New Roman" w:hAnsi="Times New Roman" w:cs="Times New Roman"/>
                <w:noProof/>
                <w:webHidden/>
                <w:sz w:val="26"/>
                <w:szCs w:val="26"/>
                <w:rPrChange w:id="1283" w:author="TRAN THI LY LY" w:date="2019-06-20T23:38:00Z">
                  <w:rPr>
                    <w:noProof/>
                    <w:webHidden/>
                  </w:rPr>
                </w:rPrChange>
              </w:rPr>
            </w:r>
          </w:ins>
          <w:r w:rsidRPr="009E4E78">
            <w:rPr>
              <w:rFonts w:ascii="Times New Roman" w:hAnsi="Times New Roman" w:cs="Times New Roman"/>
              <w:noProof/>
              <w:webHidden/>
              <w:sz w:val="26"/>
              <w:szCs w:val="26"/>
              <w:rPrChange w:id="1284" w:author="TRAN THI LY LY" w:date="2019-06-20T23:38:00Z">
                <w:rPr>
                  <w:noProof/>
                  <w:webHidden/>
                </w:rPr>
              </w:rPrChange>
            </w:rPr>
            <w:fldChar w:fldCharType="separate"/>
          </w:r>
          <w:ins w:id="1285" w:author="TRAN THI LY LY" w:date="2019-06-20T23:47:00Z">
            <w:r w:rsidR="00887B15">
              <w:rPr>
                <w:rFonts w:ascii="Times New Roman" w:hAnsi="Times New Roman" w:cs="Times New Roman"/>
                <w:noProof/>
                <w:webHidden/>
                <w:sz w:val="26"/>
                <w:szCs w:val="26"/>
              </w:rPr>
              <w:t>126</w:t>
            </w:r>
          </w:ins>
          <w:ins w:id="1286" w:author="TRAN THI LY LY" w:date="2019-06-20T23:37:00Z">
            <w:r w:rsidRPr="009E4E78">
              <w:rPr>
                <w:rFonts w:ascii="Times New Roman" w:hAnsi="Times New Roman" w:cs="Times New Roman"/>
                <w:noProof/>
                <w:webHidden/>
                <w:sz w:val="26"/>
                <w:szCs w:val="26"/>
                <w:rPrChange w:id="128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288" w:author="TRAN THI LY LY" w:date="2019-06-20T23:38:00Z">
                  <w:rPr>
                    <w:rStyle w:val="Siuktni"/>
                    <w:noProof/>
                  </w:rPr>
                </w:rPrChange>
              </w:rPr>
              <w:fldChar w:fldCharType="end"/>
            </w:r>
          </w:ins>
        </w:p>
        <w:p w14:paraId="318D067B" w14:textId="0D4F619E" w:rsidR="009E4E78" w:rsidRPr="009E4E78" w:rsidRDefault="009E4E78">
          <w:pPr>
            <w:pStyle w:val="Mucluc4"/>
            <w:tabs>
              <w:tab w:val="right" w:leader="dot" w:pos="8990"/>
            </w:tabs>
            <w:rPr>
              <w:ins w:id="1289" w:author="TRAN THI LY LY" w:date="2019-06-20T23:37:00Z"/>
              <w:rFonts w:ascii="Times New Roman" w:eastAsiaTheme="minorEastAsia" w:hAnsi="Times New Roman" w:cs="Times New Roman"/>
              <w:noProof/>
              <w:sz w:val="26"/>
              <w:szCs w:val="26"/>
              <w:rPrChange w:id="1290" w:author="TRAN THI LY LY" w:date="2019-06-20T23:38:00Z">
                <w:rPr>
                  <w:ins w:id="1291" w:author="TRAN THI LY LY" w:date="2019-06-20T23:37:00Z"/>
                  <w:rFonts w:eastAsiaTheme="minorEastAsia"/>
                  <w:noProof/>
                </w:rPr>
              </w:rPrChange>
            </w:rPr>
          </w:pPr>
          <w:ins w:id="1292" w:author="TRAN THI LY LY" w:date="2019-06-20T23:37:00Z">
            <w:r w:rsidRPr="009E4E78">
              <w:rPr>
                <w:rStyle w:val="Siuktni"/>
                <w:rFonts w:ascii="Times New Roman" w:hAnsi="Times New Roman" w:cs="Times New Roman"/>
                <w:noProof/>
                <w:sz w:val="26"/>
                <w:szCs w:val="26"/>
                <w:rPrChange w:id="129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29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295" w:author="TRAN THI LY LY" w:date="2019-06-20T23:38:00Z">
                  <w:rPr>
                    <w:noProof/>
                  </w:rPr>
                </w:rPrChange>
              </w:rPr>
              <w:instrText>HYPERLINK \l "_Toc11966345"</w:instrText>
            </w:r>
            <w:r w:rsidRPr="009E4E78">
              <w:rPr>
                <w:rStyle w:val="Siuktni"/>
                <w:rFonts w:ascii="Times New Roman" w:hAnsi="Times New Roman" w:cs="Times New Roman"/>
                <w:noProof/>
                <w:sz w:val="26"/>
                <w:szCs w:val="26"/>
                <w:rPrChange w:id="129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297" w:author="TRAN THI LY LY" w:date="2019-06-20T23:38:00Z">
                  <w:rPr>
                    <w:rStyle w:val="Siuktni"/>
                    <w:noProof/>
                  </w:rPr>
                </w:rPrChange>
              </w:rPr>
            </w:r>
            <w:r w:rsidRPr="009E4E78">
              <w:rPr>
                <w:rStyle w:val="Siuktni"/>
                <w:rFonts w:ascii="Times New Roman" w:hAnsi="Times New Roman" w:cs="Times New Roman"/>
                <w:noProof/>
                <w:sz w:val="26"/>
                <w:szCs w:val="26"/>
                <w:rPrChange w:id="129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299" w:author="TRAN THI LY LY" w:date="2019-06-20T23:38:00Z">
                  <w:rPr>
                    <w:rStyle w:val="Siuktni"/>
                    <w:rFonts w:cs="Times New Roman"/>
                    <w:noProof/>
                  </w:rPr>
                </w:rPrChange>
              </w:rPr>
              <w:t>1. API backend</w:t>
            </w:r>
            <w:r w:rsidRPr="009E4E78">
              <w:rPr>
                <w:rFonts w:ascii="Times New Roman" w:hAnsi="Times New Roman" w:cs="Times New Roman"/>
                <w:noProof/>
                <w:webHidden/>
                <w:sz w:val="26"/>
                <w:szCs w:val="26"/>
                <w:rPrChange w:id="1300" w:author="TRAN THI LY LY" w:date="2019-06-20T23:38:00Z">
                  <w:rPr>
                    <w:noProof/>
                    <w:webHidden/>
                  </w:rPr>
                </w:rPrChange>
              </w:rPr>
              <w:tab/>
            </w:r>
            <w:r w:rsidRPr="009E4E78">
              <w:rPr>
                <w:rFonts w:ascii="Times New Roman" w:hAnsi="Times New Roman" w:cs="Times New Roman"/>
                <w:noProof/>
                <w:webHidden/>
                <w:sz w:val="26"/>
                <w:szCs w:val="26"/>
                <w:rPrChange w:id="1301" w:author="TRAN THI LY LY" w:date="2019-06-20T23:38:00Z">
                  <w:rPr>
                    <w:noProof/>
                    <w:webHidden/>
                  </w:rPr>
                </w:rPrChange>
              </w:rPr>
              <w:fldChar w:fldCharType="begin"/>
            </w:r>
            <w:r w:rsidRPr="009E4E78">
              <w:rPr>
                <w:rFonts w:ascii="Times New Roman" w:hAnsi="Times New Roman" w:cs="Times New Roman"/>
                <w:noProof/>
                <w:webHidden/>
                <w:sz w:val="26"/>
                <w:szCs w:val="26"/>
                <w:rPrChange w:id="1302" w:author="TRAN THI LY LY" w:date="2019-06-20T23:38:00Z">
                  <w:rPr>
                    <w:noProof/>
                    <w:webHidden/>
                  </w:rPr>
                </w:rPrChange>
              </w:rPr>
              <w:instrText xml:space="preserve"> PAGEREF _Toc11966345 \h </w:instrText>
            </w:r>
            <w:r w:rsidRPr="009E4E78">
              <w:rPr>
                <w:rFonts w:ascii="Times New Roman" w:hAnsi="Times New Roman" w:cs="Times New Roman"/>
                <w:noProof/>
                <w:webHidden/>
                <w:sz w:val="26"/>
                <w:szCs w:val="26"/>
                <w:rPrChange w:id="1303" w:author="TRAN THI LY LY" w:date="2019-06-20T23:38:00Z">
                  <w:rPr>
                    <w:noProof/>
                    <w:webHidden/>
                  </w:rPr>
                </w:rPrChange>
              </w:rPr>
            </w:r>
          </w:ins>
          <w:r w:rsidRPr="009E4E78">
            <w:rPr>
              <w:rFonts w:ascii="Times New Roman" w:hAnsi="Times New Roman" w:cs="Times New Roman"/>
              <w:noProof/>
              <w:webHidden/>
              <w:sz w:val="26"/>
              <w:szCs w:val="26"/>
              <w:rPrChange w:id="1304" w:author="TRAN THI LY LY" w:date="2019-06-20T23:38:00Z">
                <w:rPr>
                  <w:noProof/>
                  <w:webHidden/>
                </w:rPr>
              </w:rPrChange>
            </w:rPr>
            <w:fldChar w:fldCharType="separate"/>
          </w:r>
          <w:ins w:id="1305" w:author="TRAN THI LY LY" w:date="2019-06-20T23:47:00Z">
            <w:r w:rsidR="00887B15">
              <w:rPr>
                <w:rFonts w:ascii="Times New Roman" w:hAnsi="Times New Roman" w:cs="Times New Roman"/>
                <w:noProof/>
                <w:webHidden/>
                <w:sz w:val="26"/>
                <w:szCs w:val="26"/>
              </w:rPr>
              <w:t>126</w:t>
            </w:r>
          </w:ins>
          <w:ins w:id="1306" w:author="TRAN THI LY LY" w:date="2019-06-20T23:37:00Z">
            <w:r w:rsidRPr="009E4E78">
              <w:rPr>
                <w:rFonts w:ascii="Times New Roman" w:hAnsi="Times New Roman" w:cs="Times New Roman"/>
                <w:noProof/>
                <w:webHidden/>
                <w:sz w:val="26"/>
                <w:szCs w:val="26"/>
                <w:rPrChange w:id="130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308" w:author="TRAN THI LY LY" w:date="2019-06-20T23:38:00Z">
                  <w:rPr>
                    <w:rStyle w:val="Siuktni"/>
                    <w:noProof/>
                  </w:rPr>
                </w:rPrChange>
              </w:rPr>
              <w:fldChar w:fldCharType="end"/>
            </w:r>
          </w:ins>
        </w:p>
        <w:p w14:paraId="0A3E7B06" w14:textId="4ACC0997" w:rsidR="009E4E78" w:rsidRPr="009E4E78" w:rsidRDefault="009E4E78">
          <w:pPr>
            <w:pStyle w:val="Mucluc4"/>
            <w:tabs>
              <w:tab w:val="right" w:leader="dot" w:pos="8990"/>
            </w:tabs>
            <w:rPr>
              <w:ins w:id="1309" w:author="TRAN THI LY LY" w:date="2019-06-20T23:37:00Z"/>
              <w:rFonts w:ascii="Times New Roman" w:eastAsiaTheme="minorEastAsia" w:hAnsi="Times New Roman" w:cs="Times New Roman"/>
              <w:noProof/>
              <w:sz w:val="26"/>
              <w:szCs w:val="26"/>
              <w:rPrChange w:id="1310" w:author="TRAN THI LY LY" w:date="2019-06-20T23:38:00Z">
                <w:rPr>
                  <w:ins w:id="1311" w:author="TRAN THI LY LY" w:date="2019-06-20T23:37:00Z"/>
                  <w:rFonts w:eastAsiaTheme="minorEastAsia"/>
                  <w:noProof/>
                </w:rPr>
              </w:rPrChange>
            </w:rPr>
          </w:pPr>
          <w:ins w:id="1312" w:author="TRAN THI LY LY" w:date="2019-06-20T23:37:00Z">
            <w:r w:rsidRPr="009E4E78">
              <w:rPr>
                <w:rStyle w:val="Siuktni"/>
                <w:rFonts w:ascii="Times New Roman" w:hAnsi="Times New Roman" w:cs="Times New Roman"/>
                <w:noProof/>
                <w:sz w:val="26"/>
                <w:szCs w:val="26"/>
                <w:rPrChange w:id="131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31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315" w:author="TRAN THI LY LY" w:date="2019-06-20T23:38:00Z">
                  <w:rPr>
                    <w:noProof/>
                  </w:rPr>
                </w:rPrChange>
              </w:rPr>
              <w:instrText>HYPERLINK \l "_Toc11966346"</w:instrText>
            </w:r>
            <w:r w:rsidRPr="009E4E78">
              <w:rPr>
                <w:rStyle w:val="Siuktni"/>
                <w:rFonts w:ascii="Times New Roman" w:hAnsi="Times New Roman" w:cs="Times New Roman"/>
                <w:noProof/>
                <w:sz w:val="26"/>
                <w:szCs w:val="26"/>
                <w:rPrChange w:id="131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317" w:author="TRAN THI LY LY" w:date="2019-06-20T23:38:00Z">
                  <w:rPr>
                    <w:rStyle w:val="Siuktni"/>
                    <w:noProof/>
                  </w:rPr>
                </w:rPrChange>
              </w:rPr>
            </w:r>
            <w:r w:rsidRPr="009E4E78">
              <w:rPr>
                <w:rStyle w:val="Siuktni"/>
                <w:rFonts w:ascii="Times New Roman" w:hAnsi="Times New Roman" w:cs="Times New Roman"/>
                <w:noProof/>
                <w:sz w:val="26"/>
                <w:szCs w:val="26"/>
                <w:rPrChange w:id="131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319" w:author="TRAN THI LY LY" w:date="2019-06-20T23:38:00Z">
                  <w:rPr>
                    <w:rStyle w:val="Siuktni"/>
                    <w:rFonts w:cs="Times New Roman"/>
                    <w:noProof/>
                  </w:rPr>
                </w:rPrChange>
              </w:rPr>
              <w:t>2. Giao diện người dùng</w:t>
            </w:r>
            <w:r w:rsidRPr="009E4E78">
              <w:rPr>
                <w:rFonts w:ascii="Times New Roman" w:hAnsi="Times New Roman" w:cs="Times New Roman"/>
                <w:noProof/>
                <w:webHidden/>
                <w:sz w:val="26"/>
                <w:szCs w:val="26"/>
                <w:rPrChange w:id="1320" w:author="TRAN THI LY LY" w:date="2019-06-20T23:38:00Z">
                  <w:rPr>
                    <w:noProof/>
                    <w:webHidden/>
                  </w:rPr>
                </w:rPrChange>
              </w:rPr>
              <w:tab/>
            </w:r>
            <w:r w:rsidRPr="009E4E78">
              <w:rPr>
                <w:rFonts w:ascii="Times New Roman" w:hAnsi="Times New Roman" w:cs="Times New Roman"/>
                <w:noProof/>
                <w:webHidden/>
                <w:sz w:val="26"/>
                <w:szCs w:val="26"/>
                <w:rPrChange w:id="1321" w:author="TRAN THI LY LY" w:date="2019-06-20T23:38:00Z">
                  <w:rPr>
                    <w:noProof/>
                    <w:webHidden/>
                  </w:rPr>
                </w:rPrChange>
              </w:rPr>
              <w:fldChar w:fldCharType="begin"/>
            </w:r>
            <w:r w:rsidRPr="009E4E78">
              <w:rPr>
                <w:rFonts w:ascii="Times New Roman" w:hAnsi="Times New Roman" w:cs="Times New Roman"/>
                <w:noProof/>
                <w:webHidden/>
                <w:sz w:val="26"/>
                <w:szCs w:val="26"/>
                <w:rPrChange w:id="1322" w:author="TRAN THI LY LY" w:date="2019-06-20T23:38:00Z">
                  <w:rPr>
                    <w:noProof/>
                    <w:webHidden/>
                  </w:rPr>
                </w:rPrChange>
              </w:rPr>
              <w:instrText xml:space="preserve"> PAGEREF _Toc11966346 \h </w:instrText>
            </w:r>
            <w:r w:rsidRPr="009E4E78">
              <w:rPr>
                <w:rFonts w:ascii="Times New Roman" w:hAnsi="Times New Roman" w:cs="Times New Roman"/>
                <w:noProof/>
                <w:webHidden/>
                <w:sz w:val="26"/>
                <w:szCs w:val="26"/>
                <w:rPrChange w:id="1323" w:author="TRAN THI LY LY" w:date="2019-06-20T23:38:00Z">
                  <w:rPr>
                    <w:noProof/>
                    <w:webHidden/>
                  </w:rPr>
                </w:rPrChange>
              </w:rPr>
            </w:r>
          </w:ins>
          <w:r w:rsidRPr="009E4E78">
            <w:rPr>
              <w:rFonts w:ascii="Times New Roman" w:hAnsi="Times New Roman" w:cs="Times New Roman"/>
              <w:noProof/>
              <w:webHidden/>
              <w:sz w:val="26"/>
              <w:szCs w:val="26"/>
              <w:rPrChange w:id="1324" w:author="TRAN THI LY LY" w:date="2019-06-20T23:38:00Z">
                <w:rPr>
                  <w:noProof/>
                  <w:webHidden/>
                </w:rPr>
              </w:rPrChange>
            </w:rPr>
            <w:fldChar w:fldCharType="separate"/>
          </w:r>
          <w:ins w:id="1325" w:author="TRAN THI LY LY" w:date="2019-06-20T23:47:00Z">
            <w:r w:rsidR="00887B15">
              <w:rPr>
                <w:rFonts w:ascii="Times New Roman" w:hAnsi="Times New Roman" w:cs="Times New Roman"/>
                <w:noProof/>
                <w:webHidden/>
                <w:sz w:val="26"/>
                <w:szCs w:val="26"/>
              </w:rPr>
              <w:t>127</w:t>
            </w:r>
          </w:ins>
          <w:ins w:id="1326" w:author="TRAN THI LY LY" w:date="2019-06-20T23:37:00Z">
            <w:r w:rsidRPr="009E4E78">
              <w:rPr>
                <w:rFonts w:ascii="Times New Roman" w:hAnsi="Times New Roman" w:cs="Times New Roman"/>
                <w:noProof/>
                <w:webHidden/>
                <w:sz w:val="26"/>
                <w:szCs w:val="26"/>
                <w:rPrChange w:id="132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328" w:author="TRAN THI LY LY" w:date="2019-06-20T23:38:00Z">
                  <w:rPr>
                    <w:rStyle w:val="Siuktni"/>
                    <w:noProof/>
                  </w:rPr>
                </w:rPrChange>
              </w:rPr>
              <w:fldChar w:fldCharType="end"/>
            </w:r>
          </w:ins>
        </w:p>
        <w:p w14:paraId="1A023C98" w14:textId="4EB144D4" w:rsidR="009E4E78" w:rsidRPr="009E4E78" w:rsidRDefault="009E4E78">
          <w:pPr>
            <w:pStyle w:val="Mucluc1"/>
            <w:tabs>
              <w:tab w:val="right" w:leader="dot" w:pos="8990"/>
            </w:tabs>
            <w:rPr>
              <w:ins w:id="1329" w:author="TRAN THI LY LY" w:date="2019-06-20T23:37:00Z"/>
              <w:rFonts w:ascii="Times New Roman" w:eastAsiaTheme="minorEastAsia" w:hAnsi="Times New Roman" w:cs="Times New Roman"/>
              <w:noProof/>
              <w:sz w:val="26"/>
              <w:szCs w:val="26"/>
              <w:rPrChange w:id="1330" w:author="TRAN THI LY LY" w:date="2019-06-20T23:38:00Z">
                <w:rPr>
                  <w:ins w:id="1331" w:author="TRAN THI LY LY" w:date="2019-06-20T23:37:00Z"/>
                  <w:rFonts w:eastAsiaTheme="minorEastAsia"/>
                  <w:noProof/>
                </w:rPr>
              </w:rPrChange>
            </w:rPr>
          </w:pPr>
          <w:ins w:id="1332" w:author="TRAN THI LY LY" w:date="2019-06-20T23:37:00Z">
            <w:r w:rsidRPr="009E4E78">
              <w:rPr>
                <w:rStyle w:val="Siuktni"/>
                <w:rFonts w:ascii="Times New Roman" w:hAnsi="Times New Roman" w:cs="Times New Roman"/>
                <w:noProof/>
                <w:sz w:val="26"/>
                <w:szCs w:val="26"/>
                <w:rPrChange w:id="133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33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335" w:author="TRAN THI LY LY" w:date="2019-06-20T23:38:00Z">
                  <w:rPr>
                    <w:noProof/>
                  </w:rPr>
                </w:rPrChange>
              </w:rPr>
              <w:instrText>HYPERLINK \l "_Toc11966347"</w:instrText>
            </w:r>
            <w:r w:rsidRPr="009E4E78">
              <w:rPr>
                <w:rStyle w:val="Siuktni"/>
                <w:rFonts w:ascii="Times New Roman" w:hAnsi="Times New Roman" w:cs="Times New Roman"/>
                <w:noProof/>
                <w:sz w:val="26"/>
                <w:szCs w:val="26"/>
                <w:rPrChange w:id="133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337" w:author="TRAN THI LY LY" w:date="2019-06-20T23:38:00Z">
                  <w:rPr>
                    <w:rStyle w:val="Siuktni"/>
                    <w:noProof/>
                  </w:rPr>
                </w:rPrChange>
              </w:rPr>
            </w:r>
            <w:r w:rsidRPr="009E4E78">
              <w:rPr>
                <w:rStyle w:val="Siuktni"/>
                <w:rFonts w:ascii="Times New Roman" w:hAnsi="Times New Roman" w:cs="Times New Roman"/>
                <w:noProof/>
                <w:sz w:val="26"/>
                <w:szCs w:val="26"/>
                <w:rPrChange w:id="133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339" w:author="TRAN THI LY LY" w:date="2019-06-20T23:38:00Z">
                  <w:rPr>
                    <w:rStyle w:val="Siuktni"/>
                    <w:noProof/>
                  </w:rPr>
                </w:rPrChange>
              </w:rPr>
              <w:t>CHƯƠNG 5: THỰC NGHIỆM VÀ ĐÁNH GIÁ SẢN PHẨM CHATBOT</w:t>
            </w:r>
            <w:r w:rsidRPr="009E4E78">
              <w:rPr>
                <w:rFonts w:ascii="Times New Roman" w:hAnsi="Times New Roman" w:cs="Times New Roman"/>
                <w:noProof/>
                <w:webHidden/>
                <w:sz w:val="26"/>
                <w:szCs w:val="26"/>
                <w:rPrChange w:id="1340" w:author="TRAN THI LY LY" w:date="2019-06-20T23:38:00Z">
                  <w:rPr>
                    <w:noProof/>
                    <w:webHidden/>
                  </w:rPr>
                </w:rPrChange>
              </w:rPr>
              <w:tab/>
            </w:r>
            <w:r w:rsidRPr="009E4E78">
              <w:rPr>
                <w:rFonts w:ascii="Times New Roman" w:hAnsi="Times New Roman" w:cs="Times New Roman"/>
                <w:noProof/>
                <w:webHidden/>
                <w:sz w:val="26"/>
                <w:szCs w:val="26"/>
                <w:rPrChange w:id="1341" w:author="TRAN THI LY LY" w:date="2019-06-20T23:38:00Z">
                  <w:rPr>
                    <w:noProof/>
                    <w:webHidden/>
                  </w:rPr>
                </w:rPrChange>
              </w:rPr>
              <w:fldChar w:fldCharType="begin"/>
            </w:r>
            <w:r w:rsidRPr="009E4E78">
              <w:rPr>
                <w:rFonts w:ascii="Times New Roman" w:hAnsi="Times New Roman" w:cs="Times New Roman"/>
                <w:noProof/>
                <w:webHidden/>
                <w:sz w:val="26"/>
                <w:szCs w:val="26"/>
                <w:rPrChange w:id="1342" w:author="TRAN THI LY LY" w:date="2019-06-20T23:38:00Z">
                  <w:rPr>
                    <w:noProof/>
                    <w:webHidden/>
                  </w:rPr>
                </w:rPrChange>
              </w:rPr>
              <w:instrText xml:space="preserve"> PAGEREF _Toc11966347 \h </w:instrText>
            </w:r>
            <w:r w:rsidRPr="009E4E78">
              <w:rPr>
                <w:rFonts w:ascii="Times New Roman" w:hAnsi="Times New Roman" w:cs="Times New Roman"/>
                <w:noProof/>
                <w:webHidden/>
                <w:sz w:val="26"/>
                <w:szCs w:val="26"/>
                <w:rPrChange w:id="1343" w:author="TRAN THI LY LY" w:date="2019-06-20T23:38:00Z">
                  <w:rPr>
                    <w:noProof/>
                    <w:webHidden/>
                  </w:rPr>
                </w:rPrChange>
              </w:rPr>
            </w:r>
          </w:ins>
          <w:r w:rsidRPr="009E4E78">
            <w:rPr>
              <w:rFonts w:ascii="Times New Roman" w:hAnsi="Times New Roman" w:cs="Times New Roman"/>
              <w:noProof/>
              <w:webHidden/>
              <w:sz w:val="26"/>
              <w:szCs w:val="26"/>
              <w:rPrChange w:id="1344" w:author="TRAN THI LY LY" w:date="2019-06-20T23:38:00Z">
                <w:rPr>
                  <w:noProof/>
                  <w:webHidden/>
                </w:rPr>
              </w:rPrChange>
            </w:rPr>
            <w:fldChar w:fldCharType="separate"/>
          </w:r>
          <w:ins w:id="1345" w:author="TRAN THI LY LY" w:date="2019-06-20T23:47:00Z">
            <w:r w:rsidR="00887B15">
              <w:rPr>
                <w:rFonts w:ascii="Times New Roman" w:hAnsi="Times New Roman" w:cs="Times New Roman"/>
                <w:noProof/>
                <w:webHidden/>
                <w:sz w:val="26"/>
                <w:szCs w:val="26"/>
              </w:rPr>
              <w:t>128</w:t>
            </w:r>
          </w:ins>
          <w:ins w:id="1346" w:author="TRAN THI LY LY" w:date="2019-06-20T23:37:00Z">
            <w:r w:rsidRPr="009E4E78">
              <w:rPr>
                <w:rFonts w:ascii="Times New Roman" w:hAnsi="Times New Roman" w:cs="Times New Roman"/>
                <w:noProof/>
                <w:webHidden/>
                <w:sz w:val="26"/>
                <w:szCs w:val="26"/>
                <w:rPrChange w:id="134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348" w:author="TRAN THI LY LY" w:date="2019-06-20T23:38:00Z">
                  <w:rPr>
                    <w:rStyle w:val="Siuktni"/>
                    <w:noProof/>
                  </w:rPr>
                </w:rPrChange>
              </w:rPr>
              <w:fldChar w:fldCharType="end"/>
            </w:r>
          </w:ins>
        </w:p>
        <w:p w14:paraId="62DB5B86" w14:textId="7D959499" w:rsidR="009E4E78" w:rsidRPr="009E4E78" w:rsidRDefault="009E4E78">
          <w:pPr>
            <w:pStyle w:val="Mucluc2"/>
            <w:tabs>
              <w:tab w:val="right" w:leader="dot" w:pos="8990"/>
            </w:tabs>
            <w:rPr>
              <w:ins w:id="1349" w:author="TRAN THI LY LY" w:date="2019-06-20T23:37:00Z"/>
              <w:rFonts w:ascii="Times New Roman" w:eastAsiaTheme="minorEastAsia" w:hAnsi="Times New Roman" w:cs="Times New Roman"/>
              <w:noProof/>
              <w:sz w:val="26"/>
              <w:szCs w:val="26"/>
              <w:rPrChange w:id="1350" w:author="TRAN THI LY LY" w:date="2019-06-20T23:38:00Z">
                <w:rPr>
                  <w:ins w:id="1351" w:author="TRAN THI LY LY" w:date="2019-06-20T23:37:00Z"/>
                  <w:rFonts w:eastAsiaTheme="minorEastAsia"/>
                  <w:noProof/>
                </w:rPr>
              </w:rPrChange>
            </w:rPr>
          </w:pPr>
          <w:ins w:id="1352" w:author="TRAN THI LY LY" w:date="2019-06-20T23:37:00Z">
            <w:r w:rsidRPr="009E4E78">
              <w:rPr>
                <w:rStyle w:val="Siuktni"/>
                <w:rFonts w:ascii="Times New Roman" w:hAnsi="Times New Roman" w:cs="Times New Roman"/>
                <w:noProof/>
                <w:sz w:val="26"/>
                <w:szCs w:val="26"/>
                <w:rPrChange w:id="135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35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355" w:author="TRAN THI LY LY" w:date="2019-06-20T23:38:00Z">
                  <w:rPr>
                    <w:noProof/>
                  </w:rPr>
                </w:rPrChange>
              </w:rPr>
              <w:instrText>HYPERLINK \l "_Toc11966348"</w:instrText>
            </w:r>
            <w:r w:rsidRPr="009E4E78">
              <w:rPr>
                <w:rStyle w:val="Siuktni"/>
                <w:rFonts w:ascii="Times New Roman" w:hAnsi="Times New Roman" w:cs="Times New Roman"/>
                <w:noProof/>
                <w:sz w:val="26"/>
                <w:szCs w:val="26"/>
                <w:rPrChange w:id="135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357" w:author="TRAN THI LY LY" w:date="2019-06-20T23:38:00Z">
                  <w:rPr>
                    <w:rStyle w:val="Siuktni"/>
                    <w:noProof/>
                  </w:rPr>
                </w:rPrChange>
              </w:rPr>
            </w:r>
            <w:r w:rsidRPr="009E4E78">
              <w:rPr>
                <w:rStyle w:val="Siuktni"/>
                <w:rFonts w:ascii="Times New Roman" w:hAnsi="Times New Roman" w:cs="Times New Roman"/>
                <w:noProof/>
                <w:sz w:val="26"/>
                <w:szCs w:val="26"/>
                <w:rPrChange w:id="135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359" w:author="TRAN THI LY LY" w:date="2019-06-20T23:38:00Z">
                  <w:rPr>
                    <w:rStyle w:val="Siuktni"/>
                    <w:noProof/>
                  </w:rPr>
                </w:rPrChange>
              </w:rPr>
              <w:t>5.1 Đánh giá thuật toán Rasa NLU</w:t>
            </w:r>
            <w:r w:rsidRPr="009E4E78">
              <w:rPr>
                <w:rFonts w:ascii="Times New Roman" w:hAnsi="Times New Roman" w:cs="Times New Roman"/>
                <w:noProof/>
                <w:webHidden/>
                <w:sz w:val="26"/>
                <w:szCs w:val="26"/>
                <w:rPrChange w:id="1360" w:author="TRAN THI LY LY" w:date="2019-06-20T23:38:00Z">
                  <w:rPr>
                    <w:noProof/>
                    <w:webHidden/>
                  </w:rPr>
                </w:rPrChange>
              </w:rPr>
              <w:tab/>
            </w:r>
            <w:r w:rsidRPr="009E4E78">
              <w:rPr>
                <w:rFonts w:ascii="Times New Roman" w:hAnsi="Times New Roman" w:cs="Times New Roman"/>
                <w:noProof/>
                <w:webHidden/>
                <w:sz w:val="26"/>
                <w:szCs w:val="26"/>
                <w:rPrChange w:id="1361" w:author="TRAN THI LY LY" w:date="2019-06-20T23:38:00Z">
                  <w:rPr>
                    <w:noProof/>
                    <w:webHidden/>
                  </w:rPr>
                </w:rPrChange>
              </w:rPr>
              <w:fldChar w:fldCharType="begin"/>
            </w:r>
            <w:r w:rsidRPr="009E4E78">
              <w:rPr>
                <w:rFonts w:ascii="Times New Roman" w:hAnsi="Times New Roman" w:cs="Times New Roman"/>
                <w:noProof/>
                <w:webHidden/>
                <w:sz w:val="26"/>
                <w:szCs w:val="26"/>
                <w:rPrChange w:id="1362" w:author="TRAN THI LY LY" w:date="2019-06-20T23:38:00Z">
                  <w:rPr>
                    <w:noProof/>
                    <w:webHidden/>
                  </w:rPr>
                </w:rPrChange>
              </w:rPr>
              <w:instrText xml:space="preserve"> PAGEREF _Toc11966348 \h </w:instrText>
            </w:r>
            <w:r w:rsidRPr="009E4E78">
              <w:rPr>
                <w:rFonts w:ascii="Times New Roman" w:hAnsi="Times New Roman" w:cs="Times New Roman"/>
                <w:noProof/>
                <w:webHidden/>
                <w:sz w:val="26"/>
                <w:szCs w:val="26"/>
                <w:rPrChange w:id="1363" w:author="TRAN THI LY LY" w:date="2019-06-20T23:38:00Z">
                  <w:rPr>
                    <w:noProof/>
                    <w:webHidden/>
                  </w:rPr>
                </w:rPrChange>
              </w:rPr>
            </w:r>
          </w:ins>
          <w:r w:rsidRPr="009E4E78">
            <w:rPr>
              <w:rFonts w:ascii="Times New Roman" w:hAnsi="Times New Roman" w:cs="Times New Roman"/>
              <w:noProof/>
              <w:webHidden/>
              <w:sz w:val="26"/>
              <w:szCs w:val="26"/>
              <w:rPrChange w:id="1364" w:author="TRAN THI LY LY" w:date="2019-06-20T23:38:00Z">
                <w:rPr>
                  <w:noProof/>
                  <w:webHidden/>
                </w:rPr>
              </w:rPrChange>
            </w:rPr>
            <w:fldChar w:fldCharType="separate"/>
          </w:r>
          <w:ins w:id="1365" w:author="TRAN THI LY LY" w:date="2019-06-20T23:47:00Z">
            <w:r w:rsidR="00887B15">
              <w:rPr>
                <w:rFonts w:ascii="Times New Roman" w:hAnsi="Times New Roman" w:cs="Times New Roman"/>
                <w:noProof/>
                <w:webHidden/>
                <w:sz w:val="26"/>
                <w:szCs w:val="26"/>
              </w:rPr>
              <w:t>128</w:t>
            </w:r>
          </w:ins>
          <w:ins w:id="1366" w:author="TRAN THI LY LY" w:date="2019-06-20T23:37:00Z">
            <w:r w:rsidRPr="009E4E78">
              <w:rPr>
                <w:rFonts w:ascii="Times New Roman" w:hAnsi="Times New Roman" w:cs="Times New Roman"/>
                <w:noProof/>
                <w:webHidden/>
                <w:sz w:val="26"/>
                <w:szCs w:val="26"/>
                <w:rPrChange w:id="136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368" w:author="TRAN THI LY LY" w:date="2019-06-20T23:38:00Z">
                  <w:rPr>
                    <w:rStyle w:val="Siuktni"/>
                    <w:noProof/>
                  </w:rPr>
                </w:rPrChange>
              </w:rPr>
              <w:fldChar w:fldCharType="end"/>
            </w:r>
          </w:ins>
        </w:p>
        <w:p w14:paraId="14530863" w14:textId="41BF21DC" w:rsidR="009E4E78" w:rsidRPr="009E4E78" w:rsidRDefault="009E4E78">
          <w:pPr>
            <w:pStyle w:val="Mucluc2"/>
            <w:tabs>
              <w:tab w:val="right" w:leader="dot" w:pos="8990"/>
            </w:tabs>
            <w:rPr>
              <w:ins w:id="1369" w:author="TRAN THI LY LY" w:date="2019-06-20T23:37:00Z"/>
              <w:rFonts w:ascii="Times New Roman" w:eastAsiaTheme="minorEastAsia" w:hAnsi="Times New Roman" w:cs="Times New Roman"/>
              <w:noProof/>
              <w:sz w:val="26"/>
              <w:szCs w:val="26"/>
              <w:rPrChange w:id="1370" w:author="TRAN THI LY LY" w:date="2019-06-20T23:38:00Z">
                <w:rPr>
                  <w:ins w:id="1371" w:author="TRAN THI LY LY" w:date="2019-06-20T23:37:00Z"/>
                  <w:rFonts w:eastAsiaTheme="minorEastAsia"/>
                  <w:noProof/>
                </w:rPr>
              </w:rPrChange>
            </w:rPr>
          </w:pPr>
          <w:ins w:id="1372" w:author="TRAN THI LY LY" w:date="2019-06-20T23:37:00Z">
            <w:r w:rsidRPr="009E4E78">
              <w:rPr>
                <w:rStyle w:val="Siuktni"/>
                <w:rFonts w:ascii="Times New Roman" w:hAnsi="Times New Roman" w:cs="Times New Roman"/>
                <w:noProof/>
                <w:sz w:val="26"/>
                <w:szCs w:val="26"/>
                <w:rPrChange w:id="137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37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375" w:author="TRAN THI LY LY" w:date="2019-06-20T23:38:00Z">
                  <w:rPr>
                    <w:noProof/>
                  </w:rPr>
                </w:rPrChange>
              </w:rPr>
              <w:instrText>HYPERLINK \l "_Toc11966349"</w:instrText>
            </w:r>
            <w:r w:rsidRPr="009E4E78">
              <w:rPr>
                <w:rStyle w:val="Siuktni"/>
                <w:rFonts w:ascii="Times New Roman" w:hAnsi="Times New Roman" w:cs="Times New Roman"/>
                <w:noProof/>
                <w:sz w:val="26"/>
                <w:szCs w:val="26"/>
                <w:rPrChange w:id="137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377" w:author="TRAN THI LY LY" w:date="2019-06-20T23:38:00Z">
                  <w:rPr>
                    <w:rStyle w:val="Siuktni"/>
                    <w:noProof/>
                  </w:rPr>
                </w:rPrChange>
              </w:rPr>
            </w:r>
            <w:r w:rsidRPr="009E4E78">
              <w:rPr>
                <w:rStyle w:val="Siuktni"/>
                <w:rFonts w:ascii="Times New Roman" w:hAnsi="Times New Roman" w:cs="Times New Roman"/>
                <w:noProof/>
                <w:sz w:val="26"/>
                <w:szCs w:val="26"/>
                <w:rPrChange w:id="137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379" w:author="TRAN THI LY LY" w:date="2019-06-20T23:38:00Z">
                  <w:rPr>
                    <w:rStyle w:val="Siuktni"/>
                    <w:noProof/>
                  </w:rPr>
                </w:rPrChange>
              </w:rPr>
              <w:t>5.2 Chỉ số chất lượng hội thoại (dialogue quality metric)</w:t>
            </w:r>
            <w:r w:rsidRPr="009E4E78">
              <w:rPr>
                <w:rFonts w:ascii="Times New Roman" w:hAnsi="Times New Roman" w:cs="Times New Roman"/>
                <w:noProof/>
                <w:webHidden/>
                <w:sz w:val="26"/>
                <w:szCs w:val="26"/>
                <w:rPrChange w:id="1380" w:author="TRAN THI LY LY" w:date="2019-06-20T23:38:00Z">
                  <w:rPr>
                    <w:noProof/>
                    <w:webHidden/>
                  </w:rPr>
                </w:rPrChange>
              </w:rPr>
              <w:tab/>
            </w:r>
            <w:r w:rsidRPr="009E4E78">
              <w:rPr>
                <w:rFonts w:ascii="Times New Roman" w:hAnsi="Times New Roman" w:cs="Times New Roman"/>
                <w:noProof/>
                <w:webHidden/>
                <w:sz w:val="26"/>
                <w:szCs w:val="26"/>
                <w:rPrChange w:id="1381" w:author="TRAN THI LY LY" w:date="2019-06-20T23:38:00Z">
                  <w:rPr>
                    <w:noProof/>
                    <w:webHidden/>
                  </w:rPr>
                </w:rPrChange>
              </w:rPr>
              <w:fldChar w:fldCharType="begin"/>
            </w:r>
            <w:r w:rsidRPr="009E4E78">
              <w:rPr>
                <w:rFonts w:ascii="Times New Roman" w:hAnsi="Times New Roman" w:cs="Times New Roman"/>
                <w:noProof/>
                <w:webHidden/>
                <w:sz w:val="26"/>
                <w:szCs w:val="26"/>
                <w:rPrChange w:id="1382" w:author="TRAN THI LY LY" w:date="2019-06-20T23:38:00Z">
                  <w:rPr>
                    <w:noProof/>
                    <w:webHidden/>
                  </w:rPr>
                </w:rPrChange>
              </w:rPr>
              <w:instrText xml:space="preserve"> PAGEREF _Toc11966349 \h </w:instrText>
            </w:r>
            <w:r w:rsidRPr="009E4E78">
              <w:rPr>
                <w:rFonts w:ascii="Times New Roman" w:hAnsi="Times New Roman" w:cs="Times New Roman"/>
                <w:noProof/>
                <w:webHidden/>
                <w:sz w:val="26"/>
                <w:szCs w:val="26"/>
                <w:rPrChange w:id="1383" w:author="TRAN THI LY LY" w:date="2019-06-20T23:38:00Z">
                  <w:rPr>
                    <w:noProof/>
                    <w:webHidden/>
                  </w:rPr>
                </w:rPrChange>
              </w:rPr>
            </w:r>
          </w:ins>
          <w:r w:rsidRPr="009E4E78">
            <w:rPr>
              <w:rFonts w:ascii="Times New Roman" w:hAnsi="Times New Roman" w:cs="Times New Roman"/>
              <w:noProof/>
              <w:webHidden/>
              <w:sz w:val="26"/>
              <w:szCs w:val="26"/>
              <w:rPrChange w:id="1384" w:author="TRAN THI LY LY" w:date="2019-06-20T23:38:00Z">
                <w:rPr>
                  <w:noProof/>
                  <w:webHidden/>
                </w:rPr>
              </w:rPrChange>
            </w:rPr>
            <w:fldChar w:fldCharType="separate"/>
          </w:r>
          <w:ins w:id="1385" w:author="TRAN THI LY LY" w:date="2019-06-20T23:47:00Z">
            <w:r w:rsidR="00887B15">
              <w:rPr>
                <w:rFonts w:ascii="Times New Roman" w:hAnsi="Times New Roman" w:cs="Times New Roman"/>
                <w:noProof/>
                <w:webHidden/>
                <w:sz w:val="26"/>
                <w:szCs w:val="26"/>
              </w:rPr>
              <w:t>132</w:t>
            </w:r>
          </w:ins>
          <w:ins w:id="1386" w:author="TRAN THI LY LY" w:date="2019-06-20T23:37:00Z">
            <w:r w:rsidRPr="009E4E78">
              <w:rPr>
                <w:rFonts w:ascii="Times New Roman" w:hAnsi="Times New Roman" w:cs="Times New Roman"/>
                <w:noProof/>
                <w:webHidden/>
                <w:sz w:val="26"/>
                <w:szCs w:val="26"/>
                <w:rPrChange w:id="138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388" w:author="TRAN THI LY LY" w:date="2019-06-20T23:38:00Z">
                  <w:rPr>
                    <w:rStyle w:val="Siuktni"/>
                    <w:noProof/>
                  </w:rPr>
                </w:rPrChange>
              </w:rPr>
              <w:fldChar w:fldCharType="end"/>
            </w:r>
          </w:ins>
        </w:p>
        <w:p w14:paraId="5075763C" w14:textId="20572B1E" w:rsidR="009E4E78" w:rsidRPr="009E4E78" w:rsidRDefault="009E4E78">
          <w:pPr>
            <w:pStyle w:val="Mucluc2"/>
            <w:tabs>
              <w:tab w:val="right" w:leader="dot" w:pos="8990"/>
            </w:tabs>
            <w:rPr>
              <w:ins w:id="1389" w:author="TRAN THI LY LY" w:date="2019-06-20T23:37:00Z"/>
              <w:rFonts w:ascii="Times New Roman" w:eastAsiaTheme="minorEastAsia" w:hAnsi="Times New Roman" w:cs="Times New Roman"/>
              <w:noProof/>
              <w:sz w:val="26"/>
              <w:szCs w:val="26"/>
              <w:rPrChange w:id="1390" w:author="TRAN THI LY LY" w:date="2019-06-20T23:38:00Z">
                <w:rPr>
                  <w:ins w:id="1391" w:author="TRAN THI LY LY" w:date="2019-06-20T23:37:00Z"/>
                  <w:rFonts w:eastAsiaTheme="minorEastAsia"/>
                  <w:noProof/>
                </w:rPr>
              </w:rPrChange>
            </w:rPr>
          </w:pPr>
          <w:ins w:id="1392" w:author="TRAN THI LY LY" w:date="2019-06-20T23:37:00Z">
            <w:r w:rsidRPr="009E4E78">
              <w:rPr>
                <w:rStyle w:val="Siuktni"/>
                <w:rFonts w:ascii="Times New Roman" w:hAnsi="Times New Roman" w:cs="Times New Roman"/>
                <w:noProof/>
                <w:sz w:val="26"/>
                <w:szCs w:val="26"/>
                <w:rPrChange w:id="139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39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395" w:author="TRAN THI LY LY" w:date="2019-06-20T23:38:00Z">
                  <w:rPr>
                    <w:noProof/>
                  </w:rPr>
                </w:rPrChange>
              </w:rPr>
              <w:instrText>HYPERLINK \l "_Toc11966350"</w:instrText>
            </w:r>
            <w:r w:rsidRPr="009E4E78">
              <w:rPr>
                <w:rStyle w:val="Siuktni"/>
                <w:rFonts w:ascii="Times New Roman" w:hAnsi="Times New Roman" w:cs="Times New Roman"/>
                <w:noProof/>
                <w:sz w:val="26"/>
                <w:szCs w:val="26"/>
                <w:rPrChange w:id="139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397" w:author="TRAN THI LY LY" w:date="2019-06-20T23:38:00Z">
                  <w:rPr>
                    <w:rStyle w:val="Siuktni"/>
                    <w:noProof/>
                  </w:rPr>
                </w:rPrChange>
              </w:rPr>
            </w:r>
            <w:r w:rsidRPr="009E4E78">
              <w:rPr>
                <w:rStyle w:val="Siuktni"/>
                <w:rFonts w:ascii="Times New Roman" w:hAnsi="Times New Roman" w:cs="Times New Roman"/>
                <w:noProof/>
                <w:sz w:val="26"/>
                <w:szCs w:val="26"/>
                <w:rPrChange w:id="139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399" w:author="TRAN THI LY LY" w:date="2019-06-20T23:38:00Z">
                  <w:rPr>
                    <w:rStyle w:val="Siuktni"/>
                    <w:noProof/>
                  </w:rPr>
                </w:rPrChange>
              </w:rPr>
              <w:t>5.3 Mức độ hài lòng của người dùng (users' satisfaction)</w:t>
            </w:r>
            <w:r w:rsidRPr="009E4E78">
              <w:rPr>
                <w:rFonts w:ascii="Times New Roman" w:hAnsi="Times New Roman" w:cs="Times New Roman"/>
                <w:noProof/>
                <w:webHidden/>
                <w:sz w:val="26"/>
                <w:szCs w:val="26"/>
                <w:rPrChange w:id="1400" w:author="TRAN THI LY LY" w:date="2019-06-20T23:38:00Z">
                  <w:rPr>
                    <w:noProof/>
                    <w:webHidden/>
                  </w:rPr>
                </w:rPrChange>
              </w:rPr>
              <w:tab/>
            </w:r>
            <w:r w:rsidRPr="009E4E78">
              <w:rPr>
                <w:rFonts w:ascii="Times New Roman" w:hAnsi="Times New Roman" w:cs="Times New Roman"/>
                <w:noProof/>
                <w:webHidden/>
                <w:sz w:val="26"/>
                <w:szCs w:val="26"/>
                <w:rPrChange w:id="1401" w:author="TRAN THI LY LY" w:date="2019-06-20T23:38:00Z">
                  <w:rPr>
                    <w:noProof/>
                    <w:webHidden/>
                  </w:rPr>
                </w:rPrChange>
              </w:rPr>
              <w:fldChar w:fldCharType="begin"/>
            </w:r>
            <w:r w:rsidRPr="009E4E78">
              <w:rPr>
                <w:rFonts w:ascii="Times New Roman" w:hAnsi="Times New Roman" w:cs="Times New Roman"/>
                <w:noProof/>
                <w:webHidden/>
                <w:sz w:val="26"/>
                <w:szCs w:val="26"/>
                <w:rPrChange w:id="1402" w:author="TRAN THI LY LY" w:date="2019-06-20T23:38:00Z">
                  <w:rPr>
                    <w:noProof/>
                    <w:webHidden/>
                  </w:rPr>
                </w:rPrChange>
              </w:rPr>
              <w:instrText xml:space="preserve"> PAGEREF _Toc11966350 \h </w:instrText>
            </w:r>
            <w:r w:rsidRPr="009E4E78">
              <w:rPr>
                <w:rFonts w:ascii="Times New Roman" w:hAnsi="Times New Roman" w:cs="Times New Roman"/>
                <w:noProof/>
                <w:webHidden/>
                <w:sz w:val="26"/>
                <w:szCs w:val="26"/>
                <w:rPrChange w:id="1403" w:author="TRAN THI LY LY" w:date="2019-06-20T23:38:00Z">
                  <w:rPr>
                    <w:noProof/>
                    <w:webHidden/>
                  </w:rPr>
                </w:rPrChange>
              </w:rPr>
            </w:r>
          </w:ins>
          <w:r w:rsidRPr="009E4E78">
            <w:rPr>
              <w:rFonts w:ascii="Times New Roman" w:hAnsi="Times New Roman" w:cs="Times New Roman"/>
              <w:noProof/>
              <w:webHidden/>
              <w:sz w:val="26"/>
              <w:szCs w:val="26"/>
              <w:rPrChange w:id="1404" w:author="TRAN THI LY LY" w:date="2019-06-20T23:38:00Z">
                <w:rPr>
                  <w:noProof/>
                  <w:webHidden/>
                </w:rPr>
              </w:rPrChange>
            </w:rPr>
            <w:fldChar w:fldCharType="separate"/>
          </w:r>
          <w:ins w:id="1405" w:author="TRAN THI LY LY" w:date="2019-06-20T23:47:00Z">
            <w:r w:rsidR="00887B15">
              <w:rPr>
                <w:rFonts w:ascii="Times New Roman" w:hAnsi="Times New Roman" w:cs="Times New Roman"/>
                <w:noProof/>
                <w:webHidden/>
                <w:sz w:val="26"/>
                <w:szCs w:val="26"/>
              </w:rPr>
              <w:t>133</w:t>
            </w:r>
          </w:ins>
          <w:ins w:id="1406" w:author="TRAN THI LY LY" w:date="2019-06-20T23:37:00Z">
            <w:r w:rsidRPr="009E4E78">
              <w:rPr>
                <w:rFonts w:ascii="Times New Roman" w:hAnsi="Times New Roman" w:cs="Times New Roman"/>
                <w:noProof/>
                <w:webHidden/>
                <w:sz w:val="26"/>
                <w:szCs w:val="26"/>
                <w:rPrChange w:id="140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408" w:author="TRAN THI LY LY" w:date="2019-06-20T23:38:00Z">
                  <w:rPr>
                    <w:rStyle w:val="Siuktni"/>
                    <w:noProof/>
                  </w:rPr>
                </w:rPrChange>
              </w:rPr>
              <w:fldChar w:fldCharType="end"/>
            </w:r>
          </w:ins>
        </w:p>
        <w:p w14:paraId="4545C572" w14:textId="568AECC8" w:rsidR="009E4E78" w:rsidRPr="009E4E78" w:rsidRDefault="009E4E78">
          <w:pPr>
            <w:pStyle w:val="Mucluc3"/>
            <w:tabs>
              <w:tab w:val="right" w:leader="dot" w:pos="8990"/>
            </w:tabs>
            <w:rPr>
              <w:ins w:id="1409" w:author="TRAN THI LY LY" w:date="2019-06-20T23:37:00Z"/>
              <w:rFonts w:ascii="Times New Roman" w:eastAsiaTheme="minorEastAsia" w:hAnsi="Times New Roman" w:cs="Times New Roman"/>
              <w:noProof/>
              <w:sz w:val="26"/>
              <w:szCs w:val="26"/>
              <w:rPrChange w:id="1410" w:author="TRAN THI LY LY" w:date="2019-06-20T23:38:00Z">
                <w:rPr>
                  <w:ins w:id="1411" w:author="TRAN THI LY LY" w:date="2019-06-20T23:37:00Z"/>
                  <w:rFonts w:eastAsiaTheme="minorEastAsia"/>
                  <w:noProof/>
                </w:rPr>
              </w:rPrChange>
            </w:rPr>
          </w:pPr>
          <w:ins w:id="1412" w:author="TRAN THI LY LY" w:date="2019-06-20T23:37:00Z">
            <w:r w:rsidRPr="009E4E78">
              <w:rPr>
                <w:rStyle w:val="Siuktni"/>
                <w:rFonts w:ascii="Times New Roman" w:hAnsi="Times New Roman" w:cs="Times New Roman"/>
                <w:noProof/>
                <w:sz w:val="26"/>
                <w:szCs w:val="26"/>
                <w:rPrChange w:id="141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41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415" w:author="TRAN THI LY LY" w:date="2019-06-20T23:38:00Z">
                  <w:rPr>
                    <w:noProof/>
                  </w:rPr>
                </w:rPrChange>
              </w:rPr>
              <w:instrText>HYPERLINK \l "_Toc11966351"</w:instrText>
            </w:r>
            <w:r w:rsidRPr="009E4E78">
              <w:rPr>
                <w:rStyle w:val="Siuktni"/>
                <w:rFonts w:ascii="Times New Roman" w:hAnsi="Times New Roman" w:cs="Times New Roman"/>
                <w:noProof/>
                <w:sz w:val="26"/>
                <w:szCs w:val="26"/>
                <w:rPrChange w:id="141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417" w:author="TRAN THI LY LY" w:date="2019-06-20T23:38:00Z">
                  <w:rPr>
                    <w:rStyle w:val="Siuktni"/>
                    <w:noProof/>
                  </w:rPr>
                </w:rPrChange>
              </w:rPr>
            </w:r>
            <w:r w:rsidRPr="009E4E78">
              <w:rPr>
                <w:rStyle w:val="Siuktni"/>
                <w:rFonts w:ascii="Times New Roman" w:hAnsi="Times New Roman" w:cs="Times New Roman"/>
                <w:noProof/>
                <w:sz w:val="26"/>
                <w:szCs w:val="26"/>
                <w:rPrChange w:id="141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419" w:author="TRAN THI LY LY" w:date="2019-06-20T23:38:00Z">
                  <w:rPr>
                    <w:rStyle w:val="Siuktni"/>
                    <w:noProof/>
                  </w:rPr>
                </w:rPrChange>
              </w:rPr>
              <w:t>5.3.1 Thời gian hồi đáp</w:t>
            </w:r>
            <w:r w:rsidRPr="009E4E78">
              <w:rPr>
                <w:rFonts w:ascii="Times New Roman" w:hAnsi="Times New Roman" w:cs="Times New Roman"/>
                <w:noProof/>
                <w:webHidden/>
                <w:sz w:val="26"/>
                <w:szCs w:val="26"/>
                <w:rPrChange w:id="1420" w:author="TRAN THI LY LY" w:date="2019-06-20T23:38:00Z">
                  <w:rPr>
                    <w:noProof/>
                    <w:webHidden/>
                  </w:rPr>
                </w:rPrChange>
              </w:rPr>
              <w:tab/>
            </w:r>
            <w:r w:rsidRPr="009E4E78">
              <w:rPr>
                <w:rFonts w:ascii="Times New Roman" w:hAnsi="Times New Roman" w:cs="Times New Roman"/>
                <w:noProof/>
                <w:webHidden/>
                <w:sz w:val="26"/>
                <w:szCs w:val="26"/>
                <w:rPrChange w:id="1421" w:author="TRAN THI LY LY" w:date="2019-06-20T23:38:00Z">
                  <w:rPr>
                    <w:noProof/>
                    <w:webHidden/>
                  </w:rPr>
                </w:rPrChange>
              </w:rPr>
              <w:fldChar w:fldCharType="begin"/>
            </w:r>
            <w:r w:rsidRPr="009E4E78">
              <w:rPr>
                <w:rFonts w:ascii="Times New Roman" w:hAnsi="Times New Roman" w:cs="Times New Roman"/>
                <w:noProof/>
                <w:webHidden/>
                <w:sz w:val="26"/>
                <w:szCs w:val="26"/>
                <w:rPrChange w:id="1422" w:author="TRAN THI LY LY" w:date="2019-06-20T23:38:00Z">
                  <w:rPr>
                    <w:noProof/>
                    <w:webHidden/>
                  </w:rPr>
                </w:rPrChange>
              </w:rPr>
              <w:instrText xml:space="preserve"> PAGEREF _Toc11966351 \h </w:instrText>
            </w:r>
            <w:r w:rsidRPr="009E4E78">
              <w:rPr>
                <w:rFonts w:ascii="Times New Roman" w:hAnsi="Times New Roman" w:cs="Times New Roman"/>
                <w:noProof/>
                <w:webHidden/>
                <w:sz w:val="26"/>
                <w:szCs w:val="26"/>
                <w:rPrChange w:id="1423" w:author="TRAN THI LY LY" w:date="2019-06-20T23:38:00Z">
                  <w:rPr>
                    <w:noProof/>
                    <w:webHidden/>
                  </w:rPr>
                </w:rPrChange>
              </w:rPr>
            </w:r>
          </w:ins>
          <w:r w:rsidRPr="009E4E78">
            <w:rPr>
              <w:rFonts w:ascii="Times New Roman" w:hAnsi="Times New Roman" w:cs="Times New Roman"/>
              <w:noProof/>
              <w:webHidden/>
              <w:sz w:val="26"/>
              <w:szCs w:val="26"/>
              <w:rPrChange w:id="1424" w:author="TRAN THI LY LY" w:date="2019-06-20T23:38:00Z">
                <w:rPr>
                  <w:noProof/>
                  <w:webHidden/>
                </w:rPr>
              </w:rPrChange>
            </w:rPr>
            <w:fldChar w:fldCharType="separate"/>
          </w:r>
          <w:ins w:id="1425" w:author="TRAN THI LY LY" w:date="2019-06-20T23:47:00Z">
            <w:r w:rsidR="00887B15">
              <w:rPr>
                <w:rFonts w:ascii="Times New Roman" w:hAnsi="Times New Roman" w:cs="Times New Roman"/>
                <w:noProof/>
                <w:webHidden/>
                <w:sz w:val="26"/>
                <w:szCs w:val="26"/>
              </w:rPr>
              <w:t>134</w:t>
            </w:r>
          </w:ins>
          <w:ins w:id="1426" w:author="TRAN THI LY LY" w:date="2019-06-20T23:37:00Z">
            <w:r w:rsidRPr="009E4E78">
              <w:rPr>
                <w:rFonts w:ascii="Times New Roman" w:hAnsi="Times New Roman" w:cs="Times New Roman"/>
                <w:noProof/>
                <w:webHidden/>
                <w:sz w:val="26"/>
                <w:szCs w:val="26"/>
                <w:rPrChange w:id="142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428" w:author="TRAN THI LY LY" w:date="2019-06-20T23:38:00Z">
                  <w:rPr>
                    <w:rStyle w:val="Siuktni"/>
                    <w:noProof/>
                  </w:rPr>
                </w:rPrChange>
              </w:rPr>
              <w:fldChar w:fldCharType="end"/>
            </w:r>
          </w:ins>
        </w:p>
        <w:p w14:paraId="20B4849A" w14:textId="6D152534" w:rsidR="009E4E78" w:rsidRPr="009E4E78" w:rsidRDefault="009E4E78">
          <w:pPr>
            <w:pStyle w:val="Mucluc3"/>
            <w:tabs>
              <w:tab w:val="right" w:leader="dot" w:pos="8990"/>
            </w:tabs>
            <w:rPr>
              <w:ins w:id="1429" w:author="TRAN THI LY LY" w:date="2019-06-20T23:37:00Z"/>
              <w:rFonts w:ascii="Times New Roman" w:eastAsiaTheme="minorEastAsia" w:hAnsi="Times New Roman" w:cs="Times New Roman"/>
              <w:noProof/>
              <w:sz w:val="26"/>
              <w:szCs w:val="26"/>
              <w:rPrChange w:id="1430" w:author="TRAN THI LY LY" w:date="2019-06-20T23:38:00Z">
                <w:rPr>
                  <w:ins w:id="1431" w:author="TRAN THI LY LY" w:date="2019-06-20T23:37:00Z"/>
                  <w:rFonts w:eastAsiaTheme="minorEastAsia"/>
                  <w:noProof/>
                </w:rPr>
              </w:rPrChange>
            </w:rPr>
          </w:pPr>
          <w:ins w:id="1432" w:author="TRAN THI LY LY" w:date="2019-06-20T23:37:00Z">
            <w:r w:rsidRPr="009E4E78">
              <w:rPr>
                <w:rStyle w:val="Siuktni"/>
                <w:rFonts w:ascii="Times New Roman" w:hAnsi="Times New Roman" w:cs="Times New Roman"/>
                <w:noProof/>
                <w:sz w:val="26"/>
                <w:szCs w:val="26"/>
                <w:rPrChange w:id="143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43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435" w:author="TRAN THI LY LY" w:date="2019-06-20T23:38:00Z">
                  <w:rPr>
                    <w:noProof/>
                  </w:rPr>
                </w:rPrChange>
              </w:rPr>
              <w:instrText>HYPERLINK \l "_Toc11966352"</w:instrText>
            </w:r>
            <w:r w:rsidRPr="009E4E78">
              <w:rPr>
                <w:rStyle w:val="Siuktni"/>
                <w:rFonts w:ascii="Times New Roman" w:hAnsi="Times New Roman" w:cs="Times New Roman"/>
                <w:noProof/>
                <w:sz w:val="26"/>
                <w:szCs w:val="26"/>
                <w:rPrChange w:id="143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437" w:author="TRAN THI LY LY" w:date="2019-06-20T23:38:00Z">
                  <w:rPr>
                    <w:rStyle w:val="Siuktni"/>
                    <w:noProof/>
                  </w:rPr>
                </w:rPrChange>
              </w:rPr>
            </w:r>
            <w:r w:rsidRPr="009E4E78">
              <w:rPr>
                <w:rStyle w:val="Siuktni"/>
                <w:rFonts w:ascii="Times New Roman" w:hAnsi="Times New Roman" w:cs="Times New Roman"/>
                <w:noProof/>
                <w:sz w:val="26"/>
                <w:szCs w:val="26"/>
                <w:rPrChange w:id="143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439" w:author="TRAN THI LY LY" w:date="2019-06-20T23:38:00Z">
                  <w:rPr>
                    <w:rStyle w:val="Siuktni"/>
                    <w:noProof/>
                  </w:rPr>
                </w:rPrChange>
              </w:rPr>
              <w:t>5.3.2 Độ phù hợp của câu trả lời</w:t>
            </w:r>
            <w:r w:rsidRPr="009E4E78">
              <w:rPr>
                <w:rFonts w:ascii="Times New Roman" w:hAnsi="Times New Roman" w:cs="Times New Roman"/>
                <w:noProof/>
                <w:webHidden/>
                <w:sz w:val="26"/>
                <w:szCs w:val="26"/>
                <w:rPrChange w:id="1440" w:author="TRAN THI LY LY" w:date="2019-06-20T23:38:00Z">
                  <w:rPr>
                    <w:noProof/>
                    <w:webHidden/>
                  </w:rPr>
                </w:rPrChange>
              </w:rPr>
              <w:tab/>
            </w:r>
            <w:r w:rsidRPr="009E4E78">
              <w:rPr>
                <w:rFonts w:ascii="Times New Roman" w:hAnsi="Times New Roman" w:cs="Times New Roman"/>
                <w:noProof/>
                <w:webHidden/>
                <w:sz w:val="26"/>
                <w:szCs w:val="26"/>
                <w:rPrChange w:id="1441" w:author="TRAN THI LY LY" w:date="2019-06-20T23:38:00Z">
                  <w:rPr>
                    <w:noProof/>
                    <w:webHidden/>
                  </w:rPr>
                </w:rPrChange>
              </w:rPr>
              <w:fldChar w:fldCharType="begin"/>
            </w:r>
            <w:r w:rsidRPr="009E4E78">
              <w:rPr>
                <w:rFonts w:ascii="Times New Roman" w:hAnsi="Times New Roman" w:cs="Times New Roman"/>
                <w:noProof/>
                <w:webHidden/>
                <w:sz w:val="26"/>
                <w:szCs w:val="26"/>
                <w:rPrChange w:id="1442" w:author="TRAN THI LY LY" w:date="2019-06-20T23:38:00Z">
                  <w:rPr>
                    <w:noProof/>
                    <w:webHidden/>
                  </w:rPr>
                </w:rPrChange>
              </w:rPr>
              <w:instrText xml:space="preserve"> PAGEREF _Toc11966352 \h </w:instrText>
            </w:r>
            <w:r w:rsidRPr="009E4E78">
              <w:rPr>
                <w:rFonts w:ascii="Times New Roman" w:hAnsi="Times New Roman" w:cs="Times New Roman"/>
                <w:noProof/>
                <w:webHidden/>
                <w:sz w:val="26"/>
                <w:szCs w:val="26"/>
                <w:rPrChange w:id="1443" w:author="TRAN THI LY LY" w:date="2019-06-20T23:38:00Z">
                  <w:rPr>
                    <w:noProof/>
                    <w:webHidden/>
                  </w:rPr>
                </w:rPrChange>
              </w:rPr>
            </w:r>
          </w:ins>
          <w:r w:rsidRPr="009E4E78">
            <w:rPr>
              <w:rFonts w:ascii="Times New Roman" w:hAnsi="Times New Roman" w:cs="Times New Roman"/>
              <w:noProof/>
              <w:webHidden/>
              <w:sz w:val="26"/>
              <w:szCs w:val="26"/>
              <w:rPrChange w:id="1444" w:author="TRAN THI LY LY" w:date="2019-06-20T23:38:00Z">
                <w:rPr>
                  <w:noProof/>
                  <w:webHidden/>
                </w:rPr>
              </w:rPrChange>
            </w:rPr>
            <w:fldChar w:fldCharType="separate"/>
          </w:r>
          <w:ins w:id="1445" w:author="TRAN THI LY LY" w:date="2019-06-20T23:47:00Z">
            <w:r w:rsidR="00887B15">
              <w:rPr>
                <w:rFonts w:ascii="Times New Roman" w:hAnsi="Times New Roman" w:cs="Times New Roman"/>
                <w:noProof/>
                <w:webHidden/>
                <w:sz w:val="26"/>
                <w:szCs w:val="26"/>
              </w:rPr>
              <w:t>136</w:t>
            </w:r>
          </w:ins>
          <w:ins w:id="1446" w:author="TRAN THI LY LY" w:date="2019-06-20T23:37:00Z">
            <w:r w:rsidRPr="009E4E78">
              <w:rPr>
                <w:rFonts w:ascii="Times New Roman" w:hAnsi="Times New Roman" w:cs="Times New Roman"/>
                <w:noProof/>
                <w:webHidden/>
                <w:sz w:val="26"/>
                <w:szCs w:val="26"/>
                <w:rPrChange w:id="144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448" w:author="TRAN THI LY LY" w:date="2019-06-20T23:38:00Z">
                  <w:rPr>
                    <w:rStyle w:val="Siuktni"/>
                    <w:noProof/>
                  </w:rPr>
                </w:rPrChange>
              </w:rPr>
              <w:fldChar w:fldCharType="end"/>
            </w:r>
          </w:ins>
        </w:p>
        <w:p w14:paraId="484FC7C9" w14:textId="5FF3ECC8" w:rsidR="009E4E78" w:rsidRPr="009E4E78" w:rsidRDefault="009E4E78">
          <w:pPr>
            <w:pStyle w:val="Mucluc3"/>
            <w:tabs>
              <w:tab w:val="right" w:leader="dot" w:pos="8990"/>
            </w:tabs>
            <w:rPr>
              <w:ins w:id="1449" w:author="TRAN THI LY LY" w:date="2019-06-20T23:37:00Z"/>
              <w:rFonts w:ascii="Times New Roman" w:eastAsiaTheme="minorEastAsia" w:hAnsi="Times New Roman" w:cs="Times New Roman"/>
              <w:noProof/>
              <w:sz w:val="26"/>
              <w:szCs w:val="26"/>
              <w:rPrChange w:id="1450" w:author="TRAN THI LY LY" w:date="2019-06-20T23:38:00Z">
                <w:rPr>
                  <w:ins w:id="1451" w:author="TRAN THI LY LY" w:date="2019-06-20T23:37:00Z"/>
                  <w:rFonts w:eastAsiaTheme="minorEastAsia"/>
                  <w:noProof/>
                </w:rPr>
              </w:rPrChange>
            </w:rPr>
          </w:pPr>
          <w:ins w:id="1452" w:author="TRAN THI LY LY" w:date="2019-06-20T23:37:00Z">
            <w:r w:rsidRPr="009E4E78">
              <w:rPr>
                <w:rStyle w:val="Siuktni"/>
                <w:rFonts w:ascii="Times New Roman" w:hAnsi="Times New Roman" w:cs="Times New Roman"/>
                <w:noProof/>
                <w:sz w:val="26"/>
                <w:szCs w:val="26"/>
                <w:rPrChange w:id="145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45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455" w:author="TRAN THI LY LY" w:date="2019-06-20T23:38:00Z">
                  <w:rPr>
                    <w:noProof/>
                  </w:rPr>
                </w:rPrChange>
              </w:rPr>
              <w:instrText>HYPERLINK \l "_Toc11966353"</w:instrText>
            </w:r>
            <w:r w:rsidRPr="009E4E78">
              <w:rPr>
                <w:rStyle w:val="Siuktni"/>
                <w:rFonts w:ascii="Times New Roman" w:hAnsi="Times New Roman" w:cs="Times New Roman"/>
                <w:noProof/>
                <w:sz w:val="26"/>
                <w:szCs w:val="26"/>
                <w:rPrChange w:id="145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457" w:author="TRAN THI LY LY" w:date="2019-06-20T23:38:00Z">
                  <w:rPr>
                    <w:rStyle w:val="Siuktni"/>
                    <w:noProof/>
                  </w:rPr>
                </w:rPrChange>
              </w:rPr>
            </w:r>
            <w:r w:rsidRPr="009E4E78">
              <w:rPr>
                <w:rStyle w:val="Siuktni"/>
                <w:rFonts w:ascii="Times New Roman" w:hAnsi="Times New Roman" w:cs="Times New Roman"/>
                <w:noProof/>
                <w:sz w:val="26"/>
                <w:szCs w:val="26"/>
                <w:rPrChange w:id="145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459" w:author="TRAN THI LY LY" w:date="2019-06-20T23:38:00Z">
                  <w:rPr>
                    <w:rStyle w:val="Siuktni"/>
                    <w:noProof/>
                  </w:rPr>
                </w:rPrChange>
              </w:rPr>
              <w:t>5.3.3 Độ dễ sử dụng:</w:t>
            </w:r>
            <w:r w:rsidRPr="009E4E78">
              <w:rPr>
                <w:rFonts w:ascii="Times New Roman" w:hAnsi="Times New Roman" w:cs="Times New Roman"/>
                <w:noProof/>
                <w:webHidden/>
                <w:sz w:val="26"/>
                <w:szCs w:val="26"/>
                <w:rPrChange w:id="1460" w:author="TRAN THI LY LY" w:date="2019-06-20T23:38:00Z">
                  <w:rPr>
                    <w:noProof/>
                    <w:webHidden/>
                  </w:rPr>
                </w:rPrChange>
              </w:rPr>
              <w:tab/>
            </w:r>
            <w:r w:rsidRPr="009E4E78">
              <w:rPr>
                <w:rFonts w:ascii="Times New Roman" w:hAnsi="Times New Roman" w:cs="Times New Roman"/>
                <w:noProof/>
                <w:webHidden/>
                <w:sz w:val="26"/>
                <w:szCs w:val="26"/>
                <w:rPrChange w:id="1461" w:author="TRAN THI LY LY" w:date="2019-06-20T23:38:00Z">
                  <w:rPr>
                    <w:noProof/>
                    <w:webHidden/>
                  </w:rPr>
                </w:rPrChange>
              </w:rPr>
              <w:fldChar w:fldCharType="begin"/>
            </w:r>
            <w:r w:rsidRPr="009E4E78">
              <w:rPr>
                <w:rFonts w:ascii="Times New Roman" w:hAnsi="Times New Roman" w:cs="Times New Roman"/>
                <w:noProof/>
                <w:webHidden/>
                <w:sz w:val="26"/>
                <w:szCs w:val="26"/>
                <w:rPrChange w:id="1462" w:author="TRAN THI LY LY" w:date="2019-06-20T23:38:00Z">
                  <w:rPr>
                    <w:noProof/>
                    <w:webHidden/>
                  </w:rPr>
                </w:rPrChange>
              </w:rPr>
              <w:instrText xml:space="preserve"> PAGEREF _Toc11966353 \h </w:instrText>
            </w:r>
            <w:r w:rsidRPr="009E4E78">
              <w:rPr>
                <w:rFonts w:ascii="Times New Roman" w:hAnsi="Times New Roman" w:cs="Times New Roman"/>
                <w:noProof/>
                <w:webHidden/>
                <w:sz w:val="26"/>
                <w:szCs w:val="26"/>
                <w:rPrChange w:id="1463" w:author="TRAN THI LY LY" w:date="2019-06-20T23:38:00Z">
                  <w:rPr>
                    <w:noProof/>
                    <w:webHidden/>
                  </w:rPr>
                </w:rPrChange>
              </w:rPr>
            </w:r>
          </w:ins>
          <w:r w:rsidRPr="009E4E78">
            <w:rPr>
              <w:rFonts w:ascii="Times New Roman" w:hAnsi="Times New Roman" w:cs="Times New Roman"/>
              <w:noProof/>
              <w:webHidden/>
              <w:sz w:val="26"/>
              <w:szCs w:val="26"/>
              <w:rPrChange w:id="1464" w:author="TRAN THI LY LY" w:date="2019-06-20T23:38:00Z">
                <w:rPr>
                  <w:noProof/>
                  <w:webHidden/>
                </w:rPr>
              </w:rPrChange>
            </w:rPr>
            <w:fldChar w:fldCharType="separate"/>
          </w:r>
          <w:ins w:id="1465" w:author="TRAN THI LY LY" w:date="2019-06-20T23:47:00Z">
            <w:r w:rsidR="00887B15">
              <w:rPr>
                <w:rFonts w:ascii="Times New Roman" w:hAnsi="Times New Roman" w:cs="Times New Roman"/>
                <w:noProof/>
                <w:webHidden/>
                <w:sz w:val="26"/>
                <w:szCs w:val="26"/>
              </w:rPr>
              <w:t>137</w:t>
            </w:r>
          </w:ins>
          <w:ins w:id="1466" w:author="TRAN THI LY LY" w:date="2019-06-20T23:37:00Z">
            <w:r w:rsidRPr="009E4E78">
              <w:rPr>
                <w:rFonts w:ascii="Times New Roman" w:hAnsi="Times New Roman" w:cs="Times New Roman"/>
                <w:noProof/>
                <w:webHidden/>
                <w:sz w:val="26"/>
                <w:szCs w:val="26"/>
                <w:rPrChange w:id="146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468" w:author="TRAN THI LY LY" w:date="2019-06-20T23:38:00Z">
                  <w:rPr>
                    <w:rStyle w:val="Siuktni"/>
                    <w:noProof/>
                  </w:rPr>
                </w:rPrChange>
              </w:rPr>
              <w:fldChar w:fldCharType="end"/>
            </w:r>
          </w:ins>
        </w:p>
        <w:p w14:paraId="37B03A91" w14:textId="5640FCCC" w:rsidR="009E4E78" w:rsidRPr="009E4E78" w:rsidRDefault="009E4E78">
          <w:pPr>
            <w:pStyle w:val="Mucluc3"/>
            <w:tabs>
              <w:tab w:val="right" w:leader="dot" w:pos="8990"/>
            </w:tabs>
            <w:rPr>
              <w:ins w:id="1469" w:author="TRAN THI LY LY" w:date="2019-06-20T23:37:00Z"/>
              <w:rFonts w:ascii="Times New Roman" w:eastAsiaTheme="minorEastAsia" w:hAnsi="Times New Roman" w:cs="Times New Roman"/>
              <w:noProof/>
              <w:sz w:val="26"/>
              <w:szCs w:val="26"/>
              <w:rPrChange w:id="1470" w:author="TRAN THI LY LY" w:date="2019-06-20T23:38:00Z">
                <w:rPr>
                  <w:ins w:id="1471" w:author="TRAN THI LY LY" w:date="2019-06-20T23:37:00Z"/>
                  <w:rFonts w:eastAsiaTheme="minorEastAsia"/>
                  <w:noProof/>
                </w:rPr>
              </w:rPrChange>
            </w:rPr>
          </w:pPr>
          <w:ins w:id="1472" w:author="TRAN THI LY LY" w:date="2019-06-20T23:37:00Z">
            <w:r w:rsidRPr="009E4E78">
              <w:rPr>
                <w:rStyle w:val="Siuktni"/>
                <w:rFonts w:ascii="Times New Roman" w:hAnsi="Times New Roman" w:cs="Times New Roman"/>
                <w:noProof/>
                <w:sz w:val="26"/>
                <w:szCs w:val="26"/>
                <w:rPrChange w:id="147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47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475" w:author="TRAN THI LY LY" w:date="2019-06-20T23:38:00Z">
                  <w:rPr>
                    <w:noProof/>
                  </w:rPr>
                </w:rPrChange>
              </w:rPr>
              <w:instrText>HYPERLINK \l "_Toc11966354"</w:instrText>
            </w:r>
            <w:r w:rsidRPr="009E4E78">
              <w:rPr>
                <w:rStyle w:val="Siuktni"/>
                <w:rFonts w:ascii="Times New Roman" w:hAnsi="Times New Roman" w:cs="Times New Roman"/>
                <w:noProof/>
                <w:sz w:val="26"/>
                <w:szCs w:val="26"/>
                <w:rPrChange w:id="147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477" w:author="TRAN THI LY LY" w:date="2019-06-20T23:38:00Z">
                  <w:rPr>
                    <w:rStyle w:val="Siuktni"/>
                    <w:noProof/>
                  </w:rPr>
                </w:rPrChange>
              </w:rPr>
            </w:r>
            <w:r w:rsidRPr="009E4E78">
              <w:rPr>
                <w:rStyle w:val="Siuktni"/>
                <w:rFonts w:ascii="Times New Roman" w:hAnsi="Times New Roman" w:cs="Times New Roman"/>
                <w:noProof/>
                <w:sz w:val="26"/>
                <w:szCs w:val="26"/>
                <w:rPrChange w:id="147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479" w:author="TRAN THI LY LY" w:date="2019-06-20T23:38:00Z">
                  <w:rPr>
                    <w:rStyle w:val="Siuktni"/>
                    <w:noProof/>
                  </w:rPr>
                </w:rPrChange>
              </w:rPr>
              <w:t>5.3.4 Giao diện người dùng</w:t>
            </w:r>
            <w:r w:rsidRPr="009E4E78">
              <w:rPr>
                <w:rFonts w:ascii="Times New Roman" w:hAnsi="Times New Roman" w:cs="Times New Roman"/>
                <w:noProof/>
                <w:webHidden/>
                <w:sz w:val="26"/>
                <w:szCs w:val="26"/>
                <w:rPrChange w:id="1480" w:author="TRAN THI LY LY" w:date="2019-06-20T23:38:00Z">
                  <w:rPr>
                    <w:noProof/>
                    <w:webHidden/>
                  </w:rPr>
                </w:rPrChange>
              </w:rPr>
              <w:tab/>
            </w:r>
            <w:r w:rsidRPr="009E4E78">
              <w:rPr>
                <w:rFonts w:ascii="Times New Roman" w:hAnsi="Times New Roman" w:cs="Times New Roman"/>
                <w:noProof/>
                <w:webHidden/>
                <w:sz w:val="26"/>
                <w:szCs w:val="26"/>
                <w:rPrChange w:id="1481" w:author="TRAN THI LY LY" w:date="2019-06-20T23:38:00Z">
                  <w:rPr>
                    <w:noProof/>
                    <w:webHidden/>
                  </w:rPr>
                </w:rPrChange>
              </w:rPr>
              <w:fldChar w:fldCharType="begin"/>
            </w:r>
            <w:r w:rsidRPr="009E4E78">
              <w:rPr>
                <w:rFonts w:ascii="Times New Roman" w:hAnsi="Times New Roman" w:cs="Times New Roman"/>
                <w:noProof/>
                <w:webHidden/>
                <w:sz w:val="26"/>
                <w:szCs w:val="26"/>
                <w:rPrChange w:id="1482" w:author="TRAN THI LY LY" w:date="2019-06-20T23:38:00Z">
                  <w:rPr>
                    <w:noProof/>
                    <w:webHidden/>
                  </w:rPr>
                </w:rPrChange>
              </w:rPr>
              <w:instrText xml:space="preserve"> PAGEREF _Toc11966354 \h </w:instrText>
            </w:r>
            <w:r w:rsidRPr="009E4E78">
              <w:rPr>
                <w:rFonts w:ascii="Times New Roman" w:hAnsi="Times New Roman" w:cs="Times New Roman"/>
                <w:noProof/>
                <w:webHidden/>
                <w:sz w:val="26"/>
                <w:szCs w:val="26"/>
                <w:rPrChange w:id="1483" w:author="TRAN THI LY LY" w:date="2019-06-20T23:38:00Z">
                  <w:rPr>
                    <w:noProof/>
                    <w:webHidden/>
                  </w:rPr>
                </w:rPrChange>
              </w:rPr>
            </w:r>
          </w:ins>
          <w:r w:rsidRPr="009E4E78">
            <w:rPr>
              <w:rFonts w:ascii="Times New Roman" w:hAnsi="Times New Roman" w:cs="Times New Roman"/>
              <w:noProof/>
              <w:webHidden/>
              <w:sz w:val="26"/>
              <w:szCs w:val="26"/>
              <w:rPrChange w:id="1484" w:author="TRAN THI LY LY" w:date="2019-06-20T23:38:00Z">
                <w:rPr>
                  <w:noProof/>
                  <w:webHidden/>
                </w:rPr>
              </w:rPrChange>
            </w:rPr>
            <w:fldChar w:fldCharType="separate"/>
          </w:r>
          <w:ins w:id="1485" w:author="TRAN THI LY LY" w:date="2019-06-20T23:47:00Z">
            <w:r w:rsidR="00887B15">
              <w:rPr>
                <w:rFonts w:ascii="Times New Roman" w:hAnsi="Times New Roman" w:cs="Times New Roman"/>
                <w:noProof/>
                <w:webHidden/>
                <w:sz w:val="26"/>
                <w:szCs w:val="26"/>
              </w:rPr>
              <w:t>139</w:t>
            </w:r>
          </w:ins>
          <w:ins w:id="1486" w:author="TRAN THI LY LY" w:date="2019-06-20T23:37:00Z">
            <w:r w:rsidRPr="009E4E78">
              <w:rPr>
                <w:rFonts w:ascii="Times New Roman" w:hAnsi="Times New Roman" w:cs="Times New Roman"/>
                <w:noProof/>
                <w:webHidden/>
                <w:sz w:val="26"/>
                <w:szCs w:val="26"/>
                <w:rPrChange w:id="148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488" w:author="TRAN THI LY LY" w:date="2019-06-20T23:38:00Z">
                  <w:rPr>
                    <w:rStyle w:val="Siuktni"/>
                    <w:noProof/>
                  </w:rPr>
                </w:rPrChange>
              </w:rPr>
              <w:fldChar w:fldCharType="end"/>
            </w:r>
          </w:ins>
        </w:p>
        <w:p w14:paraId="7EC3B0A0" w14:textId="240D49E4" w:rsidR="009E4E78" w:rsidRPr="009E4E78" w:rsidRDefault="009E4E78">
          <w:pPr>
            <w:pStyle w:val="Mucluc3"/>
            <w:tabs>
              <w:tab w:val="right" w:leader="dot" w:pos="8990"/>
            </w:tabs>
            <w:rPr>
              <w:ins w:id="1489" w:author="TRAN THI LY LY" w:date="2019-06-20T23:37:00Z"/>
              <w:rFonts w:ascii="Times New Roman" w:eastAsiaTheme="minorEastAsia" w:hAnsi="Times New Roman" w:cs="Times New Roman"/>
              <w:noProof/>
              <w:sz w:val="26"/>
              <w:szCs w:val="26"/>
              <w:rPrChange w:id="1490" w:author="TRAN THI LY LY" w:date="2019-06-20T23:38:00Z">
                <w:rPr>
                  <w:ins w:id="1491" w:author="TRAN THI LY LY" w:date="2019-06-20T23:37:00Z"/>
                  <w:rFonts w:eastAsiaTheme="minorEastAsia"/>
                  <w:noProof/>
                </w:rPr>
              </w:rPrChange>
            </w:rPr>
          </w:pPr>
          <w:ins w:id="1492" w:author="TRAN THI LY LY" w:date="2019-06-20T23:37:00Z">
            <w:r w:rsidRPr="009E4E78">
              <w:rPr>
                <w:rStyle w:val="Siuktni"/>
                <w:rFonts w:ascii="Times New Roman" w:hAnsi="Times New Roman" w:cs="Times New Roman"/>
                <w:noProof/>
                <w:sz w:val="26"/>
                <w:szCs w:val="26"/>
                <w:rPrChange w:id="149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49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495" w:author="TRAN THI LY LY" w:date="2019-06-20T23:38:00Z">
                  <w:rPr>
                    <w:noProof/>
                  </w:rPr>
                </w:rPrChange>
              </w:rPr>
              <w:instrText>HYPERLINK \l "_Toc11966355"</w:instrText>
            </w:r>
            <w:r w:rsidRPr="009E4E78">
              <w:rPr>
                <w:rStyle w:val="Siuktni"/>
                <w:rFonts w:ascii="Times New Roman" w:hAnsi="Times New Roman" w:cs="Times New Roman"/>
                <w:noProof/>
                <w:sz w:val="26"/>
                <w:szCs w:val="26"/>
                <w:rPrChange w:id="149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497" w:author="TRAN THI LY LY" w:date="2019-06-20T23:38:00Z">
                  <w:rPr>
                    <w:rStyle w:val="Siuktni"/>
                    <w:noProof/>
                  </w:rPr>
                </w:rPrChange>
              </w:rPr>
            </w:r>
            <w:r w:rsidRPr="009E4E78">
              <w:rPr>
                <w:rStyle w:val="Siuktni"/>
                <w:rFonts w:ascii="Times New Roman" w:hAnsi="Times New Roman" w:cs="Times New Roman"/>
                <w:noProof/>
                <w:sz w:val="26"/>
                <w:szCs w:val="26"/>
                <w:rPrChange w:id="149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shd w:val="clear" w:color="auto" w:fill="FFFFFF"/>
                <w:rPrChange w:id="1499" w:author="TRAN THI LY LY" w:date="2019-06-20T23:38:00Z">
                  <w:rPr>
                    <w:rStyle w:val="Siuktni"/>
                    <w:noProof/>
                    <w:shd w:val="clear" w:color="auto" w:fill="FFFFFF"/>
                  </w:rPr>
                </w:rPrChange>
              </w:rPr>
              <w:t>5.3.5 Sự hài lòng của người dùng sau khi sử dụng chatbot</w:t>
            </w:r>
            <w:r w:rsidRPr="009E4E78">
              <w:rPr>
                <w:rFonts w:ascii="Times New Roman" w:hAnsi="Times New Roman" w:cs="Times New Roman"/>
                <w:noProof/>
                <w:webHidden/>
                <w:sz w:val="26"/>
                <w:szCs w:val="26"/>
                <w:rPrChange w:id="1500" w:author="TRAN THI LY LY" w:date="2019-06-20T23:38:00Z">
                  <w:rPr>
                    <w:noProof/>
                    <w:webHidden/>
                  </w:rPr>
                </w:rPrChange>
              </w:rPr>
              <w:tab/>
            </w:r>
            <w:r w:rsidRPr="009E4E78">
              <w:rPr>
                <w:rFonts w:ascii="Times New Roman" w:hAnsi="Times New Roman" w:cs="Times New Roman"/>
                <w:noProof/>
                <w:webHidden/>
                <w:sz w:val="26"/>
                <w:szCs w:val="26"/>
                <w:rPrChange w:id="1501" w:author="TRAN THI LY LY" w:date="2019-06-20T23:38:00Z">
                  <w:rPr>
                    <w:noProof/>
                    <w:webHidden/>
                  </w:rPr>
                </w:rPrChange>
              </w:rPr>
              <w:fldChar w:fldCharType="begin"/>
            </w:r>
            <w:r w:rsidRPr="009E4E78">
              <w:rPr>
                <w:rFonts w:ascii="Times New Roman" w:hAnsi="Times New Roman" w:cs="Times New Roman"/>
                <w:noProof/>
                <w:webHidden/>
                <w:sz w:val="26"/>
                <w:szCs w:val="26"/>
                <w:rPrChange w:id="1502" w:author="TRAN THI LY LY" w:date="2019-06-20T23:38:00Z">
                  <w:rPr>
                    <w:noProof/>
                    <w:webHidden/>
                  </w:rPr>
                </w:rPrChange>
              </w:rPr>
              <w:instrText xml:space="preserve"> PAGEREF _Toc11966355 \h </w:instrText>
            </w:r>
            <w:r w:rsidRPr="009E4E78">
              <w:rPr>
                <w:rFonts w:ascii="Times New Roman" w:hAnsi="Times New Roman" w:cs="Times New Roman"/>
                <w:noProof/>
                <w:webHidden/>
                <w:sz w:val="26"/>
                <w:szCs w:val="26"/>
                <w:rPrChange w:id="1503" w:author="TRAN THI LY LY" w:date="2019-06-20T23:38:00Z">
                  <w:rPr>
                    <w:noProof/>
                    <w:webHidden/>
                  </w:rPr>
                </w:rPrChange>
              </w:rPr>
            </w:r>
          </w:ins>
          <w:r w:rsidRPr="009E4E78">
            <w:rPr>
              <w:rFonts w:ascii="Times New Roman" w:hAnsi="Times New Roman" w:cs="Times New Roman"/>
              <w:noProof/>
              <w:webHidden/>
              <w:sz w:val="26"/>
              <w:szCs w:val="26"/>
              <w:rPrChange w:id="1504" w:author="TRAN THI LY LY" w:date="2019-06-20T23:38:00Z">
                <w:rPr>
                  <w:noProof/>
                  <w:webHidden/>
                </w:rPr>
              </w:rPrChange>
            </w:rPr>
            <w:fldChar w:fldCharType="separate"/>
          </w:r>
          <w:ins w:id="1505" w:author="TRAN THI LY LY" w:date="2019-06-20T23:47:00Z">
            <w:r w:rsidR="00887B15">
              <w:rPr>
                <w:rFonts w:ascii="Times New Roman" w:hAnsi="Times New Roman" w:cs="Times New Roman"/>
                <w:noProof/>
                <w:webHidden/>
                <w:sz w:val="26"/>
                <w:szCs w:val="26"/>
              </w:rPr>
              <w:t>140</w:t>
            </w:r>
          </w:ins>
          <w:ins w:id="1506" w:author="TRAN THI LY LY" w:date="2019-06-20T23:37:00Z">
            <w:r w:rsidRPr="009E4E78">
              <w:rPr>
                <w:rFonts w:ascii="Times New Roman" w:hAnsi="Times New Roman" w:cs="Times New Roman"/>
                <w:noProof/>
                <w:webHidden/>
                <w:sz w:val="26"/>
                <w:szCs w:val="26"/>
                <w:rPrChange w:id="150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508" w:author="TRAN THI LY LY" w:date="2019-06-20T23:38:00Z">
                  <w:rPr>
                    <w:rStyle w:val="Siuktni"/>
                    <w:noProof/>
                  </w:rPr>
                </w:rPrChange>
              </w:rPr>
              <w:fldChar w:fldCharType="end"/>
            </w:r>
          </w:ins>
        </w:p>
        <w:p w14:paraId="345BF62B" w14:textId="05328FD4" w:rsidR="009E4E78" w:rsidRPr="009E4E78" w:rsidRDefault="009E4E78">
          <w:pPr>
            <w:pStyle w:val="Mucluc1"/>
            <w:tabs>
              <w:tab w:val="right" w:leader="dot" w:pos="8990"/>
            </w:tabs>
            <w:rPr>
              <w:ins w:id="1509" w:author="TRAN THI LY LY" w:date="2019-06-20T23:37:00Z"/>
              <w:rFonts w:ascii="Times New Roman" w:eastAsiaTheme="minorEastAsia" w:hAnsi="Times New Roman" w:cs="Times New Roman"/>
              <w:noProof/>
              <w:sz w:val="26"/>
              <w:szCs w:val="26"/>
              <w:rPrChange w:id="1510" w:author="TRAN THI LY LY" w:date="2019-06-20T23:38:00Z">
                <w:rPr>
                  <w:ins w:id="1511" w:author="TRAN THI LY LY" w:date="2019-06-20T23:37:00Z"/>
                  <w:rFonts w:eastAsiaTheme="minorEastAsia"/>
                  <w:noProof/>
                </w:rPr>
              </w:rPrChange>
            </w:rPr>
          </w:pPr>
          <w:ins w:id="1512" w:author="TRAN THI LY LY" w:date="2019-06-20T23:37:00Z">
            <w:r w:rsidRPr="009E4E78">
              <w:rPr>
                <w:rStyle w:val="Siuktni"/>
                <w:rFonts w:ascii="Times New Roman" w:hAnsi="Times New Roman" w:cs="Times New Roman"/>
                <w:noProof/>
                <w:sz w:val="26"/>
                <w:szCs w:val="26"/>
                <w:rPrChange w:id="151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51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515" w:author="TRAN THI LY LY" w:date="2019-06-20T23:38:00Z">
                  <w:rPr>
                    <w:noProof/>
                  </w:rPr>
                </w:rPrChange>
              </w:rPr>
              <w:instrText>HYPERLINK \l "_Toc11966356"</w:instrText>
            </w:r>
            <w:r w:rsidRPr="009E4E78">
              <w:rPr>
                <w:rStyle w:val="Siuktni"/>
                <w:rFonts w:ascii="Times New Roman" w:hAnsi="Times New Roman" w:cs="Times New Roman"/>
                <w:noProof/>
                <w:sz w:val="26"/>
                <w:szCs w:val="26"/>
                <w:rPrChange w:id="151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517" w:author="TRAN THI LY LY" w:date="2019-06-20T23:38:00Z">
                  <w:rPr>
                    <w:rStyle w:val="Siuktni"/>
                    <w:noProof/>
                  </w:rPr>
                </w:rPrChange>
              </w:rPr>
            </w:r>
            <w:r w:rsidRPr="009E4E78">
              <w:rPr>
                <w:rStyle w:val="Siuktni"/>
                <w:rFonts w:ascii="Times New Roman" w:hAnsi="Times New Roman" w:cs="Times New Roman"/>
                <w:noProof/>
                <w:sz w:val="26"/>
                <w:szCs w:val="26"/>
                <w:rPrChange w:id="151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519" w:author="TRAN THI LY LY" w:date="2019-06-20T23:38:00Z">
                  <w:rPr>
                    <w:rStyle w:val="Siuktni"/>
                    <w:rFonts w:cs="Times New Roman"/>
                    <w:noProof/>
                  </w:rPr>
                </w:rPrChange>
              </w:rPr>
              <w:t>CHƯƠNG 6: TỔNG KẾT, ĐÁNH GIÁ VÀ HƯỚNG PHÁT TRIỂN</w:t>
            </w:r>
            <w:r w:rsidRPr="009E4E78">
              <w:rPr>
                <w:rFonts w:ascii="Times New Roman" w:hAnsi="Times New Roman" w:cs="Times New Roman"/>
                <w:noProof/>
                <w:webHidden/>
                <w:sz w:val="26"/>
                <w:szCs w:val="26"/>
                <w:rPrChange w:id="1520" w:author="TRAN THI LY LY" w:date="2019-06-20T23:38:00Z">
                  <w:rPr>
                    <w:noProof/>
                    <w:webHidden/>
                  </w:rPr>
                </w:rPrChange>
              </w:rPr>
              <w:tab/>
            </w:r>
            <w:r w:rsidRPr="009E4E78">
              <w:rPr>
                <w:rFonts w:ascii="Times New Roman" w:hAnsi="Times New Roman" w:cs="Times New Roman"/>
                <w:noProof/>
                <w:webHidden/>
                <w:sz w:val="26"/>
                <w:szCs w:val="26"/>
                <w:rPrChange w:id="1521" w:author="TRAN THI LY LY" w:date="2019-06-20T23:38:00Z">
                  <w:rPr>
                    <w:noProof/>
                    <w:webHidden/>
                  </w:rPr>
                </w:rPrChange>
              </w:rPr>
              <w:fldChar w:fldCharType="begin"/>
            </w:r>
            <w:r w:rsidRPr="009E4E78">
              <w:rPr>
                <w:rFonts w:ascii="Times New Roman" w:hAnsi="Times New Roman" w:cs="Times New Roman"/>
                <w:noProof/>
                <w:webHidden/>
                <w:sz w:val="26"/>
                <w:szCs w:val="26"/>
                <w:rPrChange w:id="1522" w:author="TRAN THI LY LY" w:date="2019-06-20T23:38:00Z">
                  <w:rPr>
                    <w:noProof/>
                    <w:webHidden/>
                  </w:rPr>
                </w:rPrChange>
              </w:rPr>
              <w:instrText xml:space="preserve"> PAGEREF _Toc11966356 \h </w:instrText>
            </w:r>
            <w:r w:rsidRPr="009E4E78">
              <w:rPr>
                <w:rFonts w:ascii="Times New Roman" w:hAnsi="Times New Roman" w:cs="Times New Roman"/>
                <w:noProof/>
                <w:webHidden/>
                <w:sz w:val="26"/>
                <w:szCs w:val="26"/>
                <w:rPrChange w:id="1523" w:author="TRAN THI LY LY" w:date="2019-06-20T23:38:00Z">
                  <w:rPr>
                    <w:noProof/>
                    <w:webHidden/>
                  </w:rPr>
                </w:rPrChange>
              </w:rPr>
            </w:r>
          </w:ins>
          <w:r w:rsidRPr="009E4E78">
            <w:rPr>
              <w:rFonts w:ascii="Times New Roman" w:hAnsi="Times New Roman" w:cs="Times New Roman"/>
              <w:noProof/>
              <w:webHidden/>
              <w:sz w:val="26"/>
              <w:szCs w:val="26"/>
              <w:rPrChange w:id="1524" w:author="TRAN THI LY LY" w:date="2019-06-20T23:38:00Z">
                <w:rPr>
                  <w:noProof/>
                  <w:webHidden/>
                </w:rPr>
              </w:rPrChange>
            </w:rPr>
            <w:fldChar w:fldCharType="separate"/>
          </w:r>
          <w:ins w:id="1525" w:author="TRAN THI LY LY" w:date="2019-06-20T23:47:00Z">
            <w:r w:rsidR="00887B15">
              <w:rPr>
                <w:rFonts w:ascii="Times New Roman" w:hAnsi="Times New Roman" w:cs="Times New Roman"/>
                <w:noProof/>
                <w:webHidden/>
                <w:sz w:val="26"/>
                <w:szCs w:val="26"/>
              </w:rPr>
              <w:t>142</w:t>
            </w:r>
          </w:ins>
          <w:ins w:id="1526" w:author="TRAN THI LY LY" w:date="2019-06-20T23:37:00Z">
            <w:r w:rsidRPr="009E4E78">
              <w:rPr>
                <w:rFonts w:ascii="Times New Roman" w:hAnsi="Times New Roman" w:cs="Times New Roman"/>
                <w:noProof/>
                <w:webHidden/>
                <w:sz w:val="26"/>
                <w:szCs w:val="26"/>
                <w:rPrChange w:id="152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528" w:author="TRAN THI LY LY" w:date="2019-06-20T23:38:00Z">
                  <w:rPr>
                    <w:rStyle w:val="Siuktni"/>
                    <w:noProof/>
                  </w:rPr>
                </w:rPrChange>
              </w:rPr>
              <w:fldChar w:fldCharType="end"/>
            </w:r>
          </w:ins>
        </w:p>
        <w:p w14:paraId="46FF95D4" w14:textId="2F705A85" w:rsidR="009E4E78" w:rsidRPr="009E4E78" w:rsidRDefault="009E4E78">
          <w:pPr>
            <w:pStyle w:val="Mucluc2"/>
            <w:tabs>
              <w:tab w:val="right" w:leader="dot" w:pos="8990"/>
            </w:tabs>
            <w:rPr>
              <w:ins w:id="1529" w:author="TRAN THI LY LY" w:date="2019-06-20T23:37:00Z"/>
              <w:rFonts w:ascii="Times New Roman" w:eastAsiaTheme="minorEastAsia" w:hAnsi="Times New Roman" w:cs="Times New Roman"/>
              <w:noProof/>
              <w:sz w:val="26"/>
              <w:szCs w:val="26"/>
              <w:rPrChange w:id="1530" w:author="TRAN THI LY LY" w:date="2019-06-20T23:38:00Z">
                <w:rPr>
                  <w:ins w:id="1531" w:author="TRAN THI LY LY" w:date="2019-06-20T23:37:00Z"/>
                  <w:rFonts w:eastAsiaTheme="minorEastAsia"/>
                  <w:noProof/>
                </w:rPr>
              </w:rPrChange>
            </w:rPr>
          </w:pPr>
          <w:ins w:id="1532" w:author="TRAN THI LY LY" w:date="2019-06-20T23:37:00Z">
            <w:r w:rsidRPr="009E4E78">
              <w:rPr>
                <w:rStyle w:val="Siuktni"/>
                <w:rFonts w:ascii="Times New Roman" w:hAnsi="Times New Roman" w:cs="Times New Roman"/>
                <w:noProof/>
                <w:sz w:val="26"/>
                <w:szCs w:val="26"/>
                <w:rPrChange w:id="153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53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535" w:author="TRAN THI LY LY" w:date="2019-06-20T23:38:00Z">
                  <w:rPr>
                    <w:noProof/>
                  </w:rPr>
                </w:rPrChange>
              </w:rPr>
              <w:instrText>HYPERLINK \l "_Toc11966357"</w:instrText>
            </w:r>
            <w:r w:rsidRPr="009E4E78">
              <w:rPr>
                <w:rStyle w:val="Siuktni"/>
                <w:rFonts w:ascii="Times New Roman" w:hAnsi="Times New Roman" w:cs="Times New Roman"/>
                <w:noProof/>
                <w:sz w:val="26"/>
                <w:szCs w:val="26"/>
                <w:rPrChange w:id="153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537" w:author="TRAN THI LY LY" w:date="2019-06-20T23:38:00Z">
                  <w:rPr>
                    <w:rStyle w:val="Siuktni"/>
                    <w:noProof/>
                  </w:rPr>
                </w:rPrChange>
              </w:rPr>
            </w:r>
            <w:r w:rsidRPr="009E4E78">
              <w:rPr>
                <w:rStyle w:val="Siuktni"/>
                <w:rFonts w:ascii="Times New Roman" w:hAnsi="Times New Roman" w:cs="Times New Roman"/>
                <w:noProof/>
                <w:sz w:val="26"/>
                <w:szCs w:val="26"/>
                <w:rPrChange w:id="153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539" w:author="TRAN THI LY LY" w:date="2019-06-20T23:38:00Z">
                  <w:rPr>
                    <w:rStyle w:val="Siuktni"/>
                    <w:noProof/>
                  </w:rPr>
                </w:rPrChange>
              </w:rPr>
              <w:t>6.1 Kết quả đạt được</w:t>
            </w:r>
            <w:r w:rsidRPr="009E4E78">
              <w:rPr>
                <w:rFonts w:ascii="Times New Roman" w:hAnsi="Times New Roman" w:cs="Times New Roman"/>
                <w:noProof/>
                <w:webHidden/>
                <w:sz w:val="26"/>
                <w:szCs w:val="26"/>
                <w:rPrChange w:id="1540" w:author="TRAN THI LY LY" w:date="2019-06-20T23:38:00Z">
                  <w:rPr>
                    <w:noProof/>
                    <w:webHidden/>
                  </w:rPr>
                </w:rPrChange>
              </w:rPr>
              <w:tab/>
            </w:r>
            <w:r w:rsidRPr="009E4E78">
              <w:rPr>
                <w:rFonts w:ascii="Times New Roman" w:hAnsi="Times New Roman" w:cs="Times New Roman"/>
                <w:noProof/>
                <w:webHidden/>
                <w:sz w:val="26"/>
                <w:szCs w:val="26"/>
                <w:rPrChange w:id="1541" w:author="TRAN THI LY LY" w:date="2019-06-20T23:38:00Z">
                  <w:rPr>
                    <w:noProof/>
                    <w:webHidden/>
                  </w:rPr>
                </w:rPrChange>
              </w:rPr>
              <w:fldChar w:fldCharType="begin"/>
            </w:r>
            <w:r w:rsidRPr="009E4E78">
              <w:rPr>
                <w:rFonts w:ascii="Times New Roman" w:hAnsi="Times New Roman" w:cs="Times New Roman"/>
                <w:noProof/>
                <w:webHidden/>
                <w:sz w:val="26"/>
                <w:szCs w:val="26"/>
                <w:rPrChange w:id="1542" w:author="TRAN THI LY LY" w:date="2019-06-20T23:38:00Z">
                  <w:rPr>
                    <w:noProof/>
                    <w:webHidden/>
                  </w:rPr>
                </w:rPrChange>
              </w:rPr>
              <w:instrText xml:space="preserve"> PAGEREF _Toc11966357 \h </w:instrText>
            </w:r>
            <w:r w:rsidRPr="009E4E78">
              <w:rPr>
                <w:rFonts w:ascii="Times New Roman" w:hAnsi="Times New Roman" w:cs="Times New Roman"/>
                <w:noProof/>
                <w:webHidden/>
                <w:sz w:val="26"/>
                <w:szCs w:val="26"/>
                <w:rPrChange w:id="1543" w:author="TRAN THI LY LY" w:date="2019-06-20T23:38:00Z">
                  <w:rPr>
                    <w:noProof/>
                    <w:webHidden/>
                  </w:rPr>
                </w:rPrChange>
              </w:rPr>
            </w:r>
          </w:ins>
          <w:r w:rsidRPr="009E4E78">
            <w:rPr>
              <w:rFonts w:ascii="Times New Roman" w:hAnsi="Times New Roman" w:cs="Times New Roman"/>
              <w:noProof/>
              <w:webHidden/>
              <w:sz w:val="26"/>
              <w:szCs w:val="26"/>
              <w:rPrChange w:id="1544" w:author="TRAN THI LY LY" w:date="2019-06-20T23:38:00Z">
                <w:rPr>
                  <w:noProof/>
                  <w:webHidden/>
                </w:rPr>
              </w:rPrChange>
            </w:rPr>
            <w:fldChar w:fldCharType="separate"/>
          </w:r>
          <w:ins w:id="1545" w:author="TRAN THI LY LY" w:date="2019-06-20T23:47:00Z">
            <w:r w:rsidR="00887B15">
              <w:rPr>
                <w:rFonts w:ascii="Times New Roman" w:hAnsi="Times New Roman" w:cs="Times New Roman"/>
                <w:noProof/>
                <w:webHidden/>
                <w:sz w:val="26"/>
                <w:szCs w:val="26"/>
              </w:rPr>
              <w:t>142</w:t>
            </w:r>
          </w:ins>
          <w:ins w:id="1546" w:author="TRAN THI LY LY" w:date="2019-06-20T23:37:00Z">
            <w:r w:rsidRPr="009E4E78">
              <w:rPr>
                <w:rFonts w:ascii="Times New Roman" w:hAnsi="Times New Roman" w:cs="Times New Roman"/>
                <w:noProof/>
                <w:webHidden/>
                <w:sz w:val="26"/>
                <w:szCs w:val="26"/>
                <w:rPrChange w:id="154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548" w:author="TRAN THI LY LY" w:date="2019-06-20T23:38:00Z">
                  <w:rPr>
                    <w:rStyle w:val="Siuktni"/>
                    <w:noProof/>
                  </w:rPr>
                </w:rPrChange>
              </w:rPr>
              <w:fldChar w:fldCharType="end"/>
            </w:r>
          </w:ins>
        </w:p>
        <w:p w14:paraId="5623C76C" w14:textId="2C009A72" w:rsidR="009E4E78" w:rsidRPr="009E4E78" w:rsidRDefault="009E4E78">
          <w:pPr>
            <w:pStyle w:val="Mucluc3"/>
            <w:tabs>
              <w:tab w:val="right" w:leader="dot" w:pos="8990"/>
            </w:tabs>
            <w:rPr>
              <w:ins w:id="1549" w:author="TRAN THI LY LY" w:date="2019-06-20T23:37:00Z"/>
              <w:rFonts w:ascii="Times New Roman" w:eastAsiaTheme="minorEastAsia" w:hAnsi="Times New Roman" w:cs="Times New Roman"/>
              <w:noProof/>
              <w:sz w:val="26"/>
              <w:szCs w:val="26"/>
              <w:rPrChange w:id="1550" w:author="TRAN THI LY LY" w:date="2019-06-20T23:38:00Z">
                <w:rPr>
                  <w:ins w:id="1551" w:author="TRAN THI LY LY" w:date="2019-06-20T23:37:00Z"/>
                  <w:rFonts w:eastAsiaTheme="minorEastAsia"/>
                  <w:noProof/>
                </w:rPr>
              </w:rPrChange>
            </w:rPr>
          </w:pPr>
          <w:ins w:id="1552" w:author="TRAN THI LY LY" w:date="2019-06-20T23:37:00Z">
            <w:r w:rsidRPr="009E4E78">
              <w:rPr>
                <w:rStyle w:val="Siuktni"/>
                <w:rFonts w:ascii="Times New Roman" w:hAnsi="Times New Roman" w:cs="Times New Roman"/>
                <w:noProof/>
                <w:sz w:val="26"/>
                <w:szCs w:val="26"/>
                <w:rPrChange w:id="1553" w:author="TRAN THI LY LY" w:date="2019-06-20T23:38:00Z">
                  <w:rPr>
                    <w:rStyle w:val="Siuktni"/>
                    <w:noProof/>
                  </w:rPr>
                </w:rPrChange>
              </w:rPr>
              <w:lastRenderedPageBreak/>
              <w:fldChar w:fldCharType="begin"/>
            </w:r>
            <w:r w:rsidRPr="009E4E78">
              <w:rPr>
                <w:rStyle w:val="Siuktni"/>
                <w:rFonts w:ascii="Times New Roman" w:hAnsi="Times New Roman" w:cs="Times New Roman"/>
                <w:noProof/>
                <w:sz w:val="26"/>
                <w:szCs w:val="26"/>
                <w:rPrChange w:id="155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555" w:author="TRAN THI LY LY" w:date="2019-06-20T23:38:00Z">
                  <w:rPr>
                    <w:noProof/>
                  </w:rPr>
                </w:rPrChange>
              </w:rPr>
              <w:instrText>HYPERLINK \l "_Toc11966358"</w:instrText>
            </w:r>
            <w:r w:rsidRPr="009E4E78">
              <w:rPr>
                <w:rStyle w:val="Siuktni"/>
                <w:rFonts w:ascii="Times New Roman" w:hAnsi="Times New Roman" w:cs="Times New Roman"/>
                <w:noProof/>
                <w:sz w:val="26"/>
                <w:szCs w:val="26"/>
                <w:rPrChange w:id="155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557" w:author="TRAN THI LY LY" w:date="2019-06-20T23:38:00Z">
                  <w:rPr>
                    <w:rStyle w:val="Siuktni"/>
                    <w:noProof/>
                  </w:rPr>
                </w:rPrChange>
              </w:rPr>
            </w:r>
            <w:r w:rsidRPr="009E4E78">
              <w:rPr>
                <w:rStyle w:val="Siuktni"/>
                <w:rFonts w:ascii="Times New Roman" w:hAnsi="Times New Roman" w:cs="Times New Roman"/>
                <w:noProof/>
                <w:sz w:val="26"/>
                <w:szCs w:val="26"/>
                <w:rPrChange w:id="155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559" w:author="TRAN THI LY LY" w:date="2019-06-20T23:38:00Z">
                  <w:rPr>
                    <w:rStyle w:val="Siuktni"/>
                    <w:rFonts w:cs="Times New Roman"/>
                    <w:noProof/>
                  </w:rPr>
                </w:rPrChange>
              </w:rPr>
              <w:t>6.1.1 Về lý thuyết</w:t>
            </w:r>
            <w:r w:rsidRPr="009E4E78">
              <w:rPr>
                <w:rFonts w:ascii="Times New Roman" w:hAnsi="Times New Roman" w:cs="Times New Roman"/>
                <w:noProof/>
                <w:webHidden/>
                <w:sz w:val="26"/>
                <w:szCs w:val="26"/>
                <w:rPrChange w:id="1560" w:author="TRAN THI LY LY" w:date="2019-06-20T23:38:00Z">
                  <w:rPr>
                    <w:noProof/>
                    <w:webHidden/>
                  </w:rPr>
                </w:rPrChange>
              </w:rPr>
              <w:tab/>
            </w:r>
            <w:r w:rsidRPr="009E4E78">
              <w:rPr>
                <w:rFonts w:ascii="Times New Roman" w:hAnsi="Times New Roman" w:cs="Times New Roman"/>
                <w:noProof/>
                <w:webHidden/>
                <w:sz w:val="26"/>
                <w:szCs w:val="26"/>
                <w:rPrChange w:id="1561" w:author="TRAN THI LY LY" w:date="2019-06-20T23:38:00Z">
                  <w:rPr>
                    <w:noProof/>
                    <w:webHidden/>
                  </w:rPr>
                </w:rPrChange>
              </w:rPr>
              <w:fldChar w:fldCharType="begin"/>
            </w:r>
            <w:r w:rsidRPr="009E4E78">
              <w:rPr>
                <w:rFonts w:ascii="Times New Roman" w:hAnsi="Times New Roman" w:cs="Times New Roman"/>
                <w:noProof/>
                <w:webHidden/>
                <w:sz w:val="26"/>
                <w:szCs w:val="26"/>
                <w:rPrChange w:id="1562" w:author="TRAN THI LY LY" w:date="2019-06-20T23:38:00Z">
                  <w:rPr>
                    <w:noProof/>
                    <w:webHidden/>
                  </w:rPr>
                </w:rPrChange>
              </w:rPr>
              <w:instrText xml:space="preserve"> PAGEREF _Toc11966358 \h </w:instrText>
            </w:r>
            <w:r w:rsidRPr="009E4E78">
              <w:rPr>
                <w:rFonts w:ascii="Times New Roman" w:hAnsi="Times New Roman" w:cs="Times New Roman"/>
                <w:noProof/>
                <w:webHidden/>
                <w:sz w:val="26"/>
                <w:szCs w:val="26"/>
                <w:rPrChange w:id="1563" w:author="TRAN THI LY LY" w:date="2019-06-20T23:38:00Z">
                  <w:rPr>
                    <w:noProof/>
                    <w:webHidden/>
                  </w:rPr>
                </w:rPrChange>
              </w:rPr>
            </w:r>
          </w:ins>
          <w:r w:rsidRPr="009E4E78">
            <w:rPr>
              <w:rFonts w:ascii="Times New Roman" w:hAnsi="Times New Roman" w:cs="Times New Roman"/>
              <w:noProof/>
              <w:webHidden/>
              <w:sz w:val="26"/>
              <w:szCs w:val="26"/>
              <w:rPrChange w:id="1564" w:author="TRAN THI LY LY" w:date="2019-06-20T23:38:00Z">
                <w:rPr>
                  <w:noProof/>
                  <w:webHidden/>
                </w:rPr>
              </w:rPrChange>
            </w:rPr>
            <w:fldChar w:fldCharType="separate"/>
          </w:r>
          <w:ins w:id="1565" w:author="TRAN THI LY LY" w:date="2019-06-20T23:47:00Z">
            <w:r w:rsidR="00887B15">
              <w:rPr>
                <w:rFonts w:ascii="Times New Roman" w:hAnsi="Times New Roman" w:cs="Times New Roman"/>
                <w:noProof/>
                <w:webHidden/>
                <w:sz w:val="26"/>
                <w:szCs w:val="26"/>
              </w:rPr>
              <w:t>142</w:t>
            </w:r>
          </w:ins>
          <w:ins w:id="1566" w:author="TRAN THI LY LY" w:date="2019-06-20T23:37:00Z">
            <w:r w:rsidRPr="009E4E78">
              <w:rPr>
                <w:rFonts w:ascii="Times New Roman" w:hAnsi="Times New Roman" w:cs="Times New Roman"/>
                <w:noProof/>
                <w:webHidden/>
                <w:sz w:val="26"/>
                <w:szCs w:val="26"/>
                <w:rPrChange w:id="156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568" w:author="TRAN THI LY LY" w:date="2019-06-20T23:38:00Z">
                  <w:rPr>
                    <w:rStyle w:val="Siuktni"/>
                    <w:noProof/>
                  </w:rPr>
                </w:rPrChange>
              </w:rPr>
              <w:fldChar w:fldCharType="end"/>
            </w:r>
          </w:ins>
        </w:p>
        <w:p w14:paraId="35A6592B" w14:textId="47FAAA8C" w:rsidR="009E4E78" w:rsidRPr="009E4E78" w:rsidRDefault="009E4E78">
          <w:pPr>
            <w:pStyle w:val="Mucluc3"/>
            <w:tabs>
              <w:tab w:val="right" w:leader="dot" w:pos="8990"/>
            </w:tabs>
            <w:rPr>
              <w:ins w:id="1569" w:author="TRAN THI LY LY" w:date="2019-06-20T23:37:00Z"/>
              <w:rFonts w:ascii="Times New Roman" w:eastAsiaTheme="minorEastAsia" w:hAnsi="Times New Roman" w:cs="Times New Roman"/>
              <w:noProof/>
              <w:sz w:val="26"/>
              <w:szCs w:val="26"/>
              <w:rPrChange w:id="1570" w:author="TRAN THI LY LY" w:date="2019-06-20T23:38:00Z">
                <w:rPr>
                  <w:ins w:id="1571" w:author="TRAN THI LY LY" w:date="2019-06-20T23:37:00Z"/>
                  <w:rFonts w:eastAsiaTheme="minorEastAsia"/>
                  <w:noProof/>
                </w:rPr>
              </w:rPrChange>
            </w:rPr>
          </w:pPr>
          <w:ins w:id="1572" w:author="TRAN THI LY LY" w:date="2019-06-20T23:37:00Z">
            <w:r w:rsidRPr="009E4E78">
              <w:rPr>
                <w:rStyle w:val="Siuktni"/>
                <w:rFonts w:ascii="Times New Roman" w:hAnsi="Times New Roman" w:cs="Times New Roman"/>
                <w:noProof/>
                <w:sz w:val="26"/>
                <w:szCs w:val="26"/>
                <w:rPrChange w:id="157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57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575" w:author="TRAN THI LY LY" w:date="2019-06-20T23:38:00Z">
                  <w:rPr>
                    <w:noProof/>
                  </w:rPr>
                </w:rPrChange>
              </w:rPr>
              <w:instrText>HYPERLINK \l "_Toc11966359"</w:instrText>
            </w:r>
            <w:r w:rsidRPr="009E4E78">
              <w:rPr>
                <w:rStyle w:val="Siuktni"/>
                <w:rFonts w:ascii="Times New Roman" w:hAnsi="Times New Roman" w:cs="Times New Roman"/>
                <w:noProof/>
                <w:sz w:val="26"/>
                <w:szCs w:val="26"/>
                <w:rPrChange w:id="157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577" w:author="TRAN THI LY LY" w:date="2019-06-20T23:38:00Z">
                  <w:rPr>
                    <w:rStyle w:val="Siuktni"/>
                    <w:noProof/>
                  </w:rPr>
                </w:rPrChange>
              </w:rPr>
            </w:r>
            <w:r w:rsidRPr="009E4E78">
              <w:rPr>
                <w:rStyle w:val="Siuktni"/>
                <w:rFonts w:ascii="Times New Roman" w:hAnsi="Times New Roman" w:cs="Times New Roman"/>
                <w:noProof/>
                <w:sz w:val="26"/>
                <w:szCs w:val="26"/>
                <w:rPrChange w:id="157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579" w:author="TRAN THI LY LY" w:date="2019-06-20T23:38:00Z">
                  <w:rPr>
                    <w:rStyle w:val="Siuktni"/>
                    <w:rFonts w:cs="Times New Roman"/>
                    <w:noProof/>
                  </w:rPr>
                </w:rPrChange>
              </w:rPr>
              <w:t>6.1.2 Về thực hành</w:t>
            </w:r>
            <w:r w:rsidRPr="009E4E78">
              <w:rPr>
                <w:rFonts w:ascii="Times New Roman" w:hAnsi="Times New Roman" w:cs="Times New Roman"/>
                <w:noProof/>
                <w:webHidden/>
                <w:sz w:val="26"/>
                <w:szCs w:val="26"/>
                <w:rPrChange w:id="1580" w:author="TRAN THI LY LY" w:date="2019-06-20T23:38:00Z">
                  <w:rPr>
                    <w:noProof/>
                    <w:webHidden/>
                  </w:rPr>
                </w:rPrChange>
              </w:rPr>
              <w:tab/>
            </w:r>
            <w:r w:rsidRPr="009E4E78">
              <w:rPr>
                <w:rFonts w:ascii="Times New Roman" w:hAnsi="Times New Roman" w:cs="Times New Roman"/>
                <w:noProof/>
                <w:webHidden/>
                <w:sz w:val="26"/>
                <w:szCs w:val="26"/>
                <w:rPrChange w:id="1581" w:author="TRAN THI LY LY" w:date="2019-06-20T23:38:00Z">
                  <w:rPr>
                    <w:noProof/>
                    <w:webHidden/>
                  </w:rPr>
                </w:rPrChange>
              </w:rPr>
              <w:fldChar w:fldCharType="begin"/>
            </w:r>
            <w:r w:rsidRPr="009E4E78">
              <w:rPr>
                <w:rFonts w:ascii="Times New Roman" w:hAnsi="Times New Roman" w:cs="Times New Roman"/>
                <w:noProof/>
                <w:webHidden/>
                <w:sz w:val="26"/>
                <w:szCs w:val="26"/>
                <w:rPrChange w:id="1582" w:author="TRAN THI LY LY" w:date="2019-06-20T23:38:00Z">
                  <w:rPr>
                    <w:noProof/>
                    <w:webHidden/>
                  </w:rPr>
                </w:rPrChange>
              </w:rPr>
              <w:instrText xml:space="preserve"> PAGEREF _Toc11966359 \h </w:instrText>
            </w:r>
            <w:r w:rsidRPr="009E4E78">
              <w:rPr>
                <w:rFonts w:ascii="Times New Roman" w:hAnsi="Times New Roman" w:cs="Times New Roman"/>
                <w:noProof/>
                <w:webHidden/>
                <w:sz w:val="26"/>
                <w:szCs w:val="26"/>
                <w:rPrChange w:id="1583" w:author="TRAN THI LY LY" w:date="2019-06-20T23:38:00Z">
                  <w:rPr>
                    <w:noProof/>
                    <w:webHidden/>
                  </w:rPr>
                </w:rPrChange>
              </w:rPr>
            </w:r>
          </w:ins>
          <w:r w:rsidRPr="009E4E78">
            <w:rPr>
              <w:rFonts w:ascii="Times New Roman" w:hAnsi="Times New Roman" w:cs="Times New Roman"/>
              <w:noProof/>
              <w:webHidden/>
              <w:sz w:val="26"/>
              <w:szCs w:val="26"/>
              <w:rPrChange w:id="1584" w:author="TRAN THI LY LY" w:date="2019-06-20T23:38:00Z">
                <w:rPr>
                  <w:noProof/>
                  <w:webHidden/>
                </w:rPr>
              </w:rPrChange>
            </w:rPr>
            <w:fldChar w:fldCharType="separate"/>
          </w:r>
          <w:ins w:id="1585" w:author="TRAN THI LY LY" w:date="2019-06-20T23:47:00Z">
            <w:r w:rsidR="00887B15">
              <w:rPr>
                <w:rFonts w:ascii="Times New Roman" w:hAnsi="Times New Roman" w:cs="Times New Roman"/>
                <w:noProof/>
                <w:webHidden/>
                <w:sz w:val="26"/>
                <w:szCs w:val="26"/>
              </w:rPr>
              <w:t>143</w:t>
            </w:r>
          </w:ins>
          <w:ins w:id="1586" w:author="TRAN THI LY LY" w:date="2019-06-20T23:37:00Z">
            <w:r w:rsidRPr="009E4E78">
              <w:rPr>
                <w:rFonts w:ascii="Times New Roman" w:hAnsi="Times New Roman" w:cs="Times New Roman"/>
                <w:noProof/>
                <w:webHidden/>
                <w:sz w:val="26"/>
                <w:szCs w:val="26"/>
                <w:rPrChange w:id="158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588" w:author="TRAN THI LY LY" w:date="2019-06-20T23:38:00Z">
                  <w:rPr>
                    <w:rStyle w:val="Siuktni"/>
                    <w:noProof/>
                  </w:rPr>
                </w:rPrChange>
              </w:rPr>
              <w:fldChar w:fldCharType="end"/>
            </w:r>
          </w:ins>
        </w:p>
        <w:p w14:paraId="49B7A5C8" w14:textId="65F31A6C" w:rsidR="009E4E78" w:rsidRPr="009E4E78" w:rsidRDefault="009E4E78">
          <w:pPr>
            <w:pStyle w:val="Mucluc2"/>
            <w:tabs>
              <w:tab w:val="right" w:leader="dot" w:pos="8990"/>
            </w:tabs>
            <w:rPr>
              <w:ins w:id="1589" w:author="TRAN THI LY LY" w:date="2019-06-20T23:37:00Z"/>
              <w:rFonts w:ascii="Times New Roman" w:eastAsiaTheme="minorEastAsia" w:hAnsi="Times New Roman" w:cs="Times New Roman"/>
              <w:noProof/>
              <w:sz w:val="26"/>
              <w:szCs w:val="26"/>
              <w:rPrChange w:id="1590" w:author="TRAN THI LY LY" w:date="2019-06-20T23:38:00Z">
                <w:rPr>
                  <w:ins w:id="1591" w:author="TRAN THI LY LY" w:date="2019-06-20T23:37:00Z"/>
                  <w:rFonts w:eastAsiaTheme="minorEastAsia"/>
                  <w:noProof/>
                </w:rPr>
              </w:rPrChange>
            </w:rPr>
          </w:pPr>
          <w:ins w:id="1592" w:author="TRAN THI LY LY" w:date="2019-06-20T23:37:00Z">
            <w:r w:rsidRPr="009E4E78">
              <w:rPr>
                <w:rStyle w:val="Siuktni"/>
                <w:rFonts w:ascii="Times New Roman" w:hAnsi="Times New Roman" w:cs="Times New Roman"/>
                <w:noProof/>
                <w:sz w:val="26"/>
                <w:szCs w:val="26"/>
                <w:rPrChange w:id="159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59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595" w:author="TRAN THI LY LY" w:date="2019-06-20T23:38:00Z">
                  <w:rPr>
                    <w:noProof/>
                  </w:rPr>
                </w:rPrChange>
              </w:rPr>
              <w:instrText>HYPERLINK \l "_Toc11966360"</w:instrText>
            </w:r>
            <w:r w:rsidRPr="009E4E78">
              <w:rPr>
                <w:rStyle w:val="Siuktni"/>
                <w:rFonts w:ascii="Times New Roman" w:hAnsi="Times New Roman" w:cs="Times New Roman"/>
                <w:noProof/>
                <w:sz w:val="26"/>
                <w:szCs w:val="26"/>
                <w:rPrChange w:id="159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597" w:author="TRAN THI LY LY" w:date="2019-06-20T23:38:00Z">
                  <w:rPr>
                    <w:rStyle w:val="Siuktni"/>
                    <w:noProof/>
                  </w:rPr>
                </w:rPrChange>
              </w:rPr>
            </w:r>
            <w:r w:rsidRPr="009E4E78">
              <w:rPr>
                <w:rStyle w:val="Siuktni"/>
                <w:rFonts w:ascii="Times New Roman" w:hAnsi="Times New Roman" w:cs="Times New Roman"/>
                <w:noProof/>
                <w:sz w:val="26"/>
                <w:szCs w:val="26"/>
                <w:rPrChange w:id="159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599" w:author="TRAN THI LY LY" w:date="2019-06-20T23:38:00Z">
                  <w:rPr>
                    <w:rStyle w:val="Siuktni"/>
                    <w:noProof/>
                  </w:rPr>
                </w:rPrChange>
              </w:rPr>
              <w:t>6.2 Hạn chế</w:t>
            </w:r>
            <w:r w:rsidRPr="009E4E78">
              <w:rPr>
                <w:rFonts w:ascii="Times New Roman" w:hAnsi="Times New Roman" w:cs="Times New Roman"/>
                <w:noProof/>
                <w:webHidden/>
                <w:sz w:val="26"/>
                <w:szCs w:val="26"/>
                <w:rPrChange w:id="1600" w:author="TRAN THI LY LY" w:date="2019-06-20T23:38:00Z">
                  <w:rPr>
                    <w:noProof/>
                    <w:webHidden/>
                  </w:rPr>
                </w:rPrChange>
              </w:rPr>
              <w:tab/>
            </w:r>
            <w:r w:rsidRPr="009E4E78">
              <w:rPr>
                <w:rFonts w:ascii="Times New Roman" w:hAnsi="Times New Roman" w:cs="Times New Roman"/>
                <w:noProof/>
                <w:webHidden/>
                <w:sz w:val="26"/>
                <w:szCs w:val="26"/>
                <w:rPrChange w:id="1601" w:author="TRAN THI LY LY" w:date="2019-06-20T23:38:00Z">
                  <w:rPr>
                    <w:noProof/>
                    <w:webHidden/>
                  </w:rPr>
                </w:rPrChange>
              </w:rPr>
              <w:fldChar w:fldCharType="begin"/>
            </w:r>
            <w:r w:rsidRPr="009E4E78">
              <w:rPr>
                <w:rFonts w:ascii="Times New Roman" w:hAnsi="Times New Roman" w:cs="Times New Roman"/>
                <w:noProof/>
                <w:webHidden/>
                <w:sz w:val="26"/>
                <w:szCs w:val="26"/>
                <w:rPrChange w:id="1602" w:author="TRAN THI LY LY" w:date="2019-06-20T23:38:00Z">
                  <w:rPr>
                    <w:noProof/>
                    <w:webHidden/>
                  </w:rPr>
                </w:rPrChange>
              </w:rPr>
              <w:instrText xml:space="preserve"> PAGEREF _Toc11966360 \h </w:instrText>
            </w:r>
            <w:r w:rsidRPr="009E4E78">
              <w:rPr>
                <w:rFonts w:ascii="Times New Roman" w:hAnsi="Times New Roman" w:cs="Times New Roman"/>
                <w:noProof/>
                <w:webHidden/>
                <w:sz w:val="26"/>
                <w:szCs w:val="26"/>
                <w:rPrChange w:id="1603" w:author="TRAN THI LY LY" w:date="2019-06-20T23:38:00Z">
                  <w:rPr>
                    <w:noProof/>
                    <w:webHidden/>
                  </w:rPr>
                </w:rPrChange>
              </w:rPr>
            </w:r>
          </w:ins>
          <w:r w:rsidRPr="009E4E78">
            <w:rPr>
              <w:rFonts w:ascii="Times New Roman" w:hAnsi="Times New Roman" w:cs="Times New Roman"/>
              <w:noProof/>
              <w:webHidden/>
              <w:sz w:val="26"/>
              <w:szCs w:val="26"/>
              <w:rPrChange w:id="1604" w:author="TRAN THI LY LY" w:date="2019-06-20T23:38:00Z">
                <w:rPr>
                  <w:noProof/>
                  <w:webHidden/>
                </w:rPr>
              </w:rPrChange>
            </w:rPr>
            <w:fldChar w:fldCharType="separate"/>
          </w:r>
          <w:ins w:id="1605" w:author="TRAN THI LY LY" w:date="2019-06-20T23:47:00Z">
            <w:r w:rsidR="00887B15">
              <w:rPr>
                <w:rFonts w:ascii="Times New Roman" w:hAnsi="Times New Roman" w:cs="Times New Roman"/>
                <w:noProof/>
                <w:webHidden/>
                <w:sz w:val="26"/>
                <w:szCs w:val="26"/>
              </w:rPr>
              <w:t>143</w:t>
            </w:r>
          </w:ins>
          <w:ins w:id="1606" w:author="TRAN THI LY LY" w:date="2019-06-20T23:37:00Z">
            <w:r w:rsidRPr="009E4E78">
              <w:rPr>
                <w:rFonts w:ascii="Times New Roman" w:hAnsi="Times New Roman" w:cs="Times New Roman"/>
                <w:noProof/>
                <w:webHidden/>
                <w:sz w:val="26"/>
                <w:szCs w:val="26"/>
                <w:rPrChange w:id="160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608" w:author="TRAN THI LY LY" w:date="2019-06-20T23:38:00Z">
                  <w:rPr>
                    <w:rStyle w:val="Siuktni"/>
                    <w:noProof/>
                  </w:rPr>
                </w:rPrChange>
              </w:rPr>
              <w:fldChar w:fldCharType="end"/>
            </w:r>
          </w:ins>
        </w:p>
        <w:p w14:paraId="255FB75C" w14:textId="30AFD1D1" w:rsidR="009E4E78" w:rsidRPr="009E4E78" w:rsidRDefault="009E4E78">
          <w:pPr>
            <w:pStyle w:val="Mucluc2"/>
            <w:tabs>
              <w:tab w:val="right" w:leader="dot" w:pos="8990"/>
            </w:tabs>
            <w:rPr>
              <w:ins w:id="1609" w:author="TRAN THI LY LY" w:date="2019-06-20T23:37:00Z"/>
              <w:rFonts w:ascii="Times New Roman" w:eastAsiaTheme="minorEastAsia" w:hAnsi="Times New Roman" w:cs="Times New Roman"/>
              <w:noProof/>
              <w:sz w:val="26"/>
              <w:szCs w:val="26"/>
              <w:rPrChange w:id="1610" w:author="TRAN THI LY LY" w:date="2019-06-20T23:38:00Z">
                <w:rPr>
                  <w:ins w:id="1611" w:author="TRAN THI LY LY" w:date="2019-06-20T23:37:00Z"/>
                  <w:rFonts w:eastAsiaTheme="minorEastAsia"/>
                  <w:noProof/>
                </w:rPr>
              </w:rPrChange>
            </w:rPr>
          </w:pPr>
          <w:ins w:id="1612" w:author="TRAN THI LY LY" w:date="2019-06-20T23:37:00Z">
            <w:r w:rsidRPr="009E4E78">
              <w:rPr>
                <w:rStyle w:val="Siuktni"/>
                <w:rFonts w:ascii="Times New Roman" w:hAnsi="Times New Roman" w:cs="Times New Roman"/>
                <w:noProof/>
                <w:sz w:val="26"/>
                <w:szCs w:val="26"/>
                <w:rPrChange w:id="1613"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614"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615" w:author="TRAN THI LY LY" w:date="2019-06-20T23:38:00Z">
                  <w:rPr>
                    <w:noProof/>
                  </w:rPr>
                </w:rPrChange>
              </w:rPr>
              <w:instrText>HYPERLINK \l "_Toc11966361"</w:instrText>
            </w:r>
            <w:r w:rsidRPr="009E4E78">
              <w:rPr>
                <w:rStyle w:val="Siuktni"/>
                <w:rFonts w:ascii="Times New Roman" w:hAnsi="Times New Roman" w:cs="Times New Roman"/>
                <w:noProof/>
                <w:sz w:val="26"/>
                <w:szCs w:val="26"/>
                <w:rPrChange w:id="1616"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617" w:author="TRAN THI LY LY" w:date="2019-06-20T23:38:00Z">
                  <w:rPr>
                    <w:rStyle w:val="Siuktni"/>
                    <w:noProof/>
                  </w:rPr>
                </w:rPrChange>
              </w:rPr>
            </w:r>
            <w:r w:rsidRPr="009E4E78">
              <w:rPr>
                <w:rStyle w:val="Siuktni"/>
                <w:rFonts w:ascii="Times New Roman" w:hAnsi="Times New Roman" w:cs="Times New Roman"/>
                <w:noProof/>
                <w:sz w:val="26"/>
                <w:szCs w:val="26"/>
                <w:rPrChange w:id="1618"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rPrChange w:id="1619" w:author="TRAN THI LY LY" w:date="2019-06-20T23:38:00Z">
                  <w:rPr>
                    <w:rStyle w:val="Siuktni"/>
                    <w:noProof/>
                  </w:rPr>
                </w:rPrChange>
              </w:rPr>
              <w:t>6.3 Hướng phát triển</w:t>
            </w:r>
            <w:r w:rsidRPr="009E4E78">
              <w:rPr>
                <w:rFonts w:ascii="Times New Roman" w:hAnsi="Times New Roman" w:cs="Times New Roman"/>
                <w:noProof/>
                <w:webHidden/>
                <w:sz w:val="26"/>
                <w:szCs w:val="26"/>
                <w:rPrChange w:id="1620" w:author="TRAN THI LY LY" w:date="2019-06-20T23:38:00Z">
                  <w:rPr>
                    <w:noProof/>
                    <w:webHidden/>
                  </w:rPr>
                </w:rPrChange>
              </w:rPr>
              <w:tab/>
            </w:r>
            <w:r w:rsidRPr="009E4E78">
              <w:rPr>
                <w:rFonts w:ascii="Times New Roman" w:hAnsi="Times New Roman" w:cs="Times New Roman"/>
                <w:noProof/>
                <w:webHidden/>
                <w:sz w:val="26"/>
                <w:szCs w:val="26"/>
                <w:rPrChange w:id="1621" w:author="TRAN THI LY LY" w:date="2019-06-20T23:38:00Z">
                  <w:rPr>
                    <w:noProof/>
                    <w:webHidden/>
                  </w:rPr>
                </w:rPrChange>
              </w:rPr>
              <w:fldChar w:fldCharType="begin"/>
            </w:r>
            <w:r w:rsidRPr="009E4E78">
              <w:rPr>
                <w:rFonts w:ascii="Times New Roman" w:hAnsi="Times New Roman" w:cs="Times New Roman"/>
                <w:noProof/>
                <w:webHidden/>
                <w:sz w:val="26"/>
                <w:szCs w:val="26"/>
                <w:rPrChange w:id="1622" w:author="TRAN THI LY LY" w:date="2019-06-20T23:38:00Z">
                  <w:rPr>
                    <w:noProof/>
                    <w:webHidden/>
                  </w:rPr>
                </w:rPrChange>
              </w:rPr>
              <w:instrText xml:space="preserve"> PAGEREF _Toc11966361 \h </w:instrText>
            </w:r>
            <w:r w:rsidRPr="009E4E78">
              <w:rPr>
                <w:rFonts w:ascii="Times New Roman" w:hAnsi="Times New Roman" w:cs="Times New Roman"/>
                <w:noProof/>
                <w:webHidden/>
                <w:sz w:val="26"/>
                <w:szCs w:val="26"/>
                <w:rPrChange w:id="1623" w:author="TRAN THI LY LY" w:date="2019-06-20T23:38:00Z">
                  <w:rPr>
                    <w:noProof/>
                    <w:webHidden/>
                  </w:rPr>
                </w:rPrChange>
              </w:rPr>
            </w:r>
          </w:ins>
          <w:r w:rsidRPr="009E4E78">
            <w:rPr>
              <w:rFonts w:ascii="Times New Roman" w:hAnsi="Times New Roman" w:cs="Times New Roman"/>
              <w:noProof/>
              <w:webHidden/>
              <w:sz w:val="26"/>
              <w:szCs w:val="26"/>
              <w:rPrChange w:id="1624" w:author="TRAN THI LY LY" w:date="2019-06-20T23:38:00Z">
                <w:rPr>
                  <w:noProof/>
                  <w:webHidden/>
                </w:rPr>
              </w:rPrChange>
            </w:rPr>
            <w:fldChar w:fldCharType="separate"/>
          </w:r>
          <w:ins w:id="1625" w:author="TRAN THI LY LY" w:date="2019-06-20T23:47:00Z">
            <w:r w:rsidR="00887B15">
              <w:rPr>
                <w:rFonts w:ascii="Times New Roman" w:hAnsi="Times New Roman" w:cs="Times New Roman"/>
                <w:noProof/>
                <w:webHidden/>
                <w:sz w:val="26"/>
                <w:szCs w:val="26"/>
              </w:rPr>
              <w:t>143</w:t>
            </w:r>
          </w:ins>
          <w:ins w:id="1626" w:author="TRAN THI LY LY" w:date="2019-06-20T23:37:00Z">
            <w:r w:rsidRPr="009E4E78">
              <w:rPr>
                <w:rFonts w:ascii="Times New Roman" w:hAnsi="Times New Roman" w:cs="Times New Roman"/>
                <w:noProof/>
                <w:webHidden/>
                <w:sz w:val="26"/>
                <w:szCs w:val="26"/>
                <w:rPrChange w:id="1627"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628" w:author="TRAN THI LY LY" w:date="2019-06-20T23:38:00Z">
                  <w:rPr>
                    <w:rStyle w:val="Siuktni"/>
                    <w:noProof/>
                  </w:rPr>
                </w:rPrChange>
              </w:rPr>
              <w:fldChar w:fldCharType="end"/>
            </w:r>
          </w:ins>
        </w:p>
        <w:p w14:paraId="640A05C2" w14:textId="7C4F4722" w:rsidR="009E4E78" w:rsidRDefault="009E4E78">
          <w:pPr>
            <w:pStyle w:val="Mucluc1"/>
            <w:tabs>
              <w:tab w:val="right" w:leader="dot" w:pos="8990"/>
            </w:tabs>
            <w:rPr>
              <w:ins w:id="1629" w:author="TRAN THI LY LY" w:date="2019-06-20T23:37:00Z"/>
              <w:rFonts w:eastAsiaTheme="minorEastAsia"/>
              <w:noProof/>
            </w:rPr>
          </w:pPr>
          <w:ins w:id="1630" w:author="TRAN THI LY LY" w:date="2019-06-20T23:37:00Z">
            <w:r w:rsidRPr="009E4E78">
              <w:rPr>
                <w:rStyle w:val="Siuktni"/>
                <w:rFonts w:ascii="Times New Roman" w:hAnsi="Times New Roman" w:cs="Times New Roman"/>
                <w:noProof/>
                <w:sz w:val="26"/>
                <w:szCs w:val="26"/>
                <w:rPrChange w:id="1631" w:author="TRAN THI LY LY" w:date="2019-06-20T23:38:00Z">
                  <w:rPr>
                    <w:rStyle w:val="Siuktni"/>
                    <w:noProof/>
                  </w:rPr>
                </w:rPrChange>
              </w:rPr>
              <w:fldChar w:fldCharType="begin"/>
            </w:r>
            <w:r w:rsidRPr="009E4E78">
              <w:rPr>
                <w:rStyle w:val="Siuktni"/>
                <w:rFonts w:ascii="Times New Roman" w:hAnsi="Times New Roman" w:cs="Times New Roman"/>
                <w:noProof/>
                <w:sz w:val="26"/>
                <w:szCs w:val="26"/>
                <w:rPrChange w:id="1632" w:author="TRAN THI LY LY" w:date="2019-06-20T23:38:00Z">
                  <w:rPr>
                    <w:rStyle w:val="Siuktni"/>
                    <w:noProof/>
                  </w:rPr>
                </w:rPrChange>
              </w:rPr>
              <w:instrText xml:space="preserve"> </w:instrText>
            </w:r>
            <w:r w:rsidRPr="009E4E78">
              <w:rPr>
                <w:rFonts w:ascii="Times New Roman" w:hAnsi="Times New Roman" w:cs="Times New Roman"/>
                <w:noProof/>
                <w:sz w:val="26"/>
                <w:szCs w:val="26"/>
                <w:rPrChange w:id="1633" w:author="TRAN THI LY LY" w:date="2019-06-20T23:38:00Z">
                  <w:rPr>
                    <w:noProof/>
                  </w:rPr>
                </w:rPrChange>
              </w:rPr>
              <w:instrText>HYPERLINK \l "_Toc11966362"</w:instrText>
            </w:r>
            <w:r w:rsidRPr="009E4E78">
              <w:rPr>
                <w:rStyle w:val="Siuktni"/>
                <w:rFonts w:ascii="Times New Roman" w:hAnsi="Times New Roman" w:cs="Times New Roman"/>
                <w:noProof/>
                <w:sz w:val="26"/>
                <w:szCs w:val="26"/>
                <w:rPrChange w:id="1634" w:author="TRAN THI LY LY" w:date="2019-06-20T23:38:00Z">
                  <w:rPr>
                    <w:rStyle w:val="Siuktni"/>
                    <w:noProof/>
                  </w:rPr>
                </w:rPrChange>
              </w:rPr>
              <w:instrText xml:space="preserve"> </w:instrText>
            </w:r>
            <w:r w:rsidRPr="009E4E78">
              <w:rPr>
                <w:rStyle w:val="Siuktni"/>
                <w:rFonts w:ascii="Times New Roman" w:hAnsi="Times New Roman" w:cs="Times New Roman"/>
                <w:noProof/>
                <w:sz w:val="26"/>
                <w:szCs w:val="26"/>
                <w:rPrChange w:id="1635" w:author="TRAN THI LY LY" w:date="2019-06-20T23:38:00Z">
                  <w:rPr>
                    <w:rStyle w:val="Siuktni"/>
                    <w:noProof/>
                  </w:rPr>
                </w:rPrChange>
              </w:rPr>
            </w:r>
            <w:r w:rsidRPr="009E4E78">
              <w:rPr>
                <w:rStyle w:val="Siuktni"/>
                <w:rFonts w:ascii="Times New Roman" w:hAnsi="Times New Roman" w:cs="Times New Roman"/>
                <w:noProof/>
                <w:sz w:val="26"/>
                <w:szCs w:val="26"/>
                <w:rPrChange w:id="1636" w:author="TRAN THI LY LY" w:date="2019-06-20T23:38:00Z">
                  <w:rPr>
                    <w:rStyle w:val="Siuktni"/>
                    <w:noProof/>
                  </w:rPr>
                </w:rPrChange>
              </w:rPr>
              <w:fldChar w:fldCharType="separate"/>
            </w:r>
            <w:r w:rsidRPr="009E4E78">
              <w:rPr>
                <w:rStyle w:val="Siuktni"/>
                <w:rFonts w:ascii="Times New Roman" w:hAnsi="Times New Roman" w:cs="Times New Roman"/>
                <w:noProof/>
                <w:sz w:val="26"/>
                <w:szCs w:val="26"/>
                <w:lang w:val="vi-VN"/>
                <w:rPrChange w:id="1637" w:author="TRAN THI LY LY" w:date="2019-06-20T23:38:00Z">
                  <w:rPr>
                    <w:rStyle w:val="Siuktni"/>
                    <w:rFonts w:cs="Times New Roman"/>
                    <w:noProof/>
                    <w:lang w:val="vi-VN"/>
                  </w:rPr>
                </w:rPrChange>
              </w:rPr>
              <w:t>D</w:t>
            </w:r>
            <w:r w:rsidRPr="009E4E78">
              <w:rPr>
                <w:rStyle w:val="Siuktni"/>
                <w:rFonts w:ascii="Times New Roman" w:hAnsi="Times New Roman" w:cs="Times New Roman"/>
                <w:noProof/>
                <w:sz w:val="26"/>
                <w:szCs w:val="26"/>
                <w:rPrChange w:id="1638" w:author="TRAN THI LY LY" w:date="2019-06-20T23:38:00Z">
                  <w:rPr>
                    <w:rStyle w:val="Siuktni"/>
                    <w:rFonts w:cs="Times New Roman"/>
                    <w:noProof/>
                  </w:rPr>
                </w:rPrChange>
              </w:rPr>
              <w:t>ANH MỤC THAM KHẢO</w:t>
            </w:r>
            <w:r w:rsidRPr="009E4E78">
              <w:rPr>
                <w:rFonts w:ascii="Times New Roman" w:hAnsi="Times New Roman" w:cs="Times New Roman"/>
                <w:noProof/>
                <w:webHidden/>
                <w:sz w:val="26"/>
                <w:szCs w:val="26"/>
                <w:rPrChange w:id="1639" w:author="TRAN THI LY LY" w:date="2019-06-20T23:38:00Z">
                  <w:rPr>
                    <w:noProof/>
                    <w:webHidden/>
                  </w:rPr>
                </w:rPrChange>
              </w:rPr>
              <w:tab/>
            </w:r>
            <w:r w:rsidRPr="009E4E78">
              <w:rPr>
                <w:rFonts w:ascii="Times New Roman" w:hAnsi="Times New Roman" w:cs="Times New Roman"/>
                <w:noProof/>
                <w:webHidden/>
                <w:sz w:val="26"/>
                <w:szCs w:val="26"/>
                <w:rPrChange w:id="1640" w:author="TRAN THI LY LY" w:date="2019-06-20T23:38:00Z">
                  <w:rPr>
                    <w:noProof/>
                    <w:webHidden/>
                  </w:rPr>
                </w:rPrChange>
              </w:rPr>
              <w:fldChar w:fldCharType="begin"/>
            </w:r>
            <w:r w:rsidRPr="009E4E78">
              <w:rPr>
                <w:rFonts w:ascii="Times New Roman" w:hAnsi="Times New Roman" w:cs="Times New Roman"/>
                <w:noProof/>
                <w:webHidden/>
                <w:sz w:val="26"/>
                <w:szCs w:val="26"/>
                <w:rPrChange w:id="1641" w:author="TRAN THI LY LY" w:date="2019-06-20T23:38:00Z">
                  <w:rPr>
                    <w:noProof/>
                    <w:webHidden/>
                  </w:rPr>
                </w:rPrChange>
              </w:rPr>
              <w:instrText xml:space="preserve"> PAGEREF _Toc11966362 \h </w:instrText>
            </w:r>
            <w:r w:rsidRPr="009E4E78">
              <w:rPr>
                <w:rFonts w:ascii="Times New Roman" w:hAnsi="Times New Roman" w:cs="Times New Roman"/>
                <w:noProof/>
                <w:webHidden/>
                <w:sz w:val="26"/>
                <w:szCs w:val="26"/>
                <w:rPrChange w:id="1642" w:author="TRAN THI LY LY" w:date="2019-06-20T23:38:00Z">
                  <w:rPr>
                    <w:noProof/>
                    <w:webHidden/>
                  </w:rPr>
                </w:rPrChange>
              </w:rPr>
            </w:r>
          </w:ins>
          <w:r w:rsidRPr="009E4E78">
            <w:rPr>
              <w:rFonts w:ascii="Times New Roman" w:hAnsi="Times New Roman" w:cs="Times New Roman"/>
              <w:noProof/>
              <w:webHidden/>
              <w:sz w:val="26"/>
              <w:szCs w:val="26"/>
              <w:rPrChange w:id="1643" w:author="TRAN THI LY LY" w:date="2019-06-20T23:38:00Z">
                <w:rPr>
                  <w:noProof/>
                  <w:webHidden/>
                </w:rPr>
              </w:rPrChange>
            </w:rPr>
            <w:fldChar w:fldCharType="separate"/>
          </w:r>
          <w:ins w:id="1644" w:author="TRAN THI LY LY" w:date="2019-06-20T23:47:00Z">
            <w:r w:rsidR="00887B15">
              <w:rPr>
                <w:rFonts w:ascii="Times New Roman" w:hAnsi="Times New Roman" w:cs="Times New Roman"/>
                <w:noProof/>
                <w:webHidden/>
                <w:sz w:val="26"/>
                <w:szCs w:val="26"/>
              </w:rPr>
              <w:t>145</w:t>
            </w:r>
          </w:ins>
          <w:ins w:id="1645" w:author="TRAN THI LY LY" w:date="2019-06-20T23:37:00Z">
            <w:r w:rsidRPr="009E4E78">
              <w:rPr>
                <w:rFonts w:ascii="Times New Roman" w:hAnsi="Times New Roman" w:cs="Times New Roman"/>
                <w:noProof/>
                <w:webHidden/>
                <w:sz w:val="26"/>
                <w:szCs w:val="26"/>
                <w:rPrChange w:id="1646" w:author="TRAN THI LY LY" w:date="2019-06-20T23:38:00Z">
                  <w:rPr>
                    <w:noProof/>
                    <w:webHidden/>
                  </w:rPr>
                </w:rPrChange>
              </w:rPr>
              <w:fldChar w:fldCharType="end"/>
            </w:r>
            <w:r w:rsidRPr="009E4E78">
              <w:rPr>
                <w:rStyle w:val="Siuktni"/>
                <w:rFonts w:ascii="Times New Roman" w:hAnsi="Times New Roman" w:cs="Times New Roman"/>
                <w:noProof/>
                <w:sz w:val="26"/>
                <w:szCs w:val="26"/>
                <w:rPrChange w:id="1647" w:author="TRAN THI LY LY" w:date="2019-06-20T23:38:00Z">
                  <w:rPr>
                    <w:rStyle w:val="Siuktni"/>
                    <w:noProof/>
                  </w:rPr>
                </w:rPrChange>
              </w:rPr>
              <w:fldChar w:fldCharType="end"/>
            </w:r>
          </w:ins>
        </w:p>
        <w:p w14:paraId="5F276C10" w14:textId="15E35A1B" w:rsidR="003D7625" w:rsidRPr="003D7625" w:rsidDel="00C36969" w:rsidRDefault="003D7625">
          <w:pPr>
            <w:pStyle w:val="Mucluc1"/>
            <w:tabs>
              <w:tab w:val="right" w:leader="dot" w:pos="8990"/>
            </w:tabs>
            <w:rPr>
              <w:ins w:id="1648" w:author="Ly Tran Thi Ly" w:date="2019-06-20T18:16:00Z"/>
              <w:del w:id="1649" w:author="TRAN THI LY LY" w:date="2019-06-20T23:27:00Z"/>
              <w:rFonts w:ascii="Times New Roman" w:eastAsiaTheme="minorEastAsia" w:hAnsi="Times New Roman" w:cs="Times New Roman"/>
              <w:noProof/>
              <w:sz w:val="26"/>
              <w:szCs w:val="26"/>
              <w:rPrChange w:id="1650" w:author="Ly Tran Thi Ly" w:date="2019-06-20T18:16:00Z">
                <w:rPr>
                  <w:ins w:id="1651" w:author="Ly Tran Thi Ly" w:date="2019-06-20T18:16:00Z"/>
                  <w:del w:id="1652" w:author="TRAN THI LY LY" w:date="2019-06-20T23:27:00Z"/>
                  <w:rFonts w:eastAsiaTheme="minorEastAsia"/>
                  <w:noProof/>
                </w:rPr>
              </w:rPrChange>
            </w:rPr>
          </w:pPr>
          <w:ins w:id="1653" w:author="Ly Tran Thi Ly" w:date="2019-06-20T18:16:00Z">
            <w:del w:id="1654" w:author="TRAN THI LY LY" w:date="2019-06-20T23:27:00Z">
              <w:r w:rsidRPr="00C36969" w:rsidDel="00C36969">
                <w:rPr>
                  <w:rStyle w:val="Siuktni"/>
                  <w:rFonts w:ascii="Times New Roman" w:hAnsi="Times New Roman" w:cs="Times New Roman"/>
                  <w:noProof/>
                  <w:sz w:val="26"/>
                  <w:szCs w:val="26"/>
                  <w:rPrChange w:id="1655" w:author="TRAN THI LY LY" w:date="2019-06-20T23:27:00Z">
                    <w:rPr>
                      <w:rStyle w:val="Siuktni"/>
                      <w:rFonts w:cs="Times New Roman"/>
                      <w:noProof/>
                    </w:rPr>
                  </w:rPrChange>
                </w:rPr>
                <w:delText>Danh mục bảng</w:delText>
              </w:r>
              <w:r w:rsidRPr="003D7625" w:rsidDel="00C36969">
                <w:rPr>
                  <w:rFonts w:ascii="Times New Roman" w:hAnsi="Times New Roman" w:cs="Times New Roman"/>
                  <w:noProof/>
                  <w:webHidden/>
                  <w:sz w:val="26"/>
                  <w:szCs w:val="26"/>
                  <w:rPrChange w:id="1656" w:author="Ly Tran Thi Ly" w:date="2019-06-20T18:16:00Z">
                    <w:rPr>
                      <w:noProof/>
                      <w:webHidden/>
                    </w:rPr>
                  </w:rPrChange>
                </w:rPr>
                <w:tab/>
                <w:delText>12</w:delText>
              </w:r>
            </w:del>
          </w:ins>
        </w:p>
        <w:p w14:paraId="0669883E" w14:textId="5DA9C3C8" w:rsidR="003D7625" w:rsidRPr="003D7625" w:rsidDel="00C36969" w:rsidRDefault="003D7625">
          <w:pPr>
            <w:pStyle w:val="Mucluc1"/>
            <w:tabs>
              <w:tab w:val="right" w:leader="dot" w:pos="8990"/>
            </w:tabs>
            <w:rPr>
              <w:ins w:id="1657" w:author="Ly Tran Thi Ly" w:date="2019-06-20T18:16:00Z"/>
              <w:del w:id="1658" w:author="TRAN THI LY LY" w:date="2019-06-20T23:27:00Z"/>
              <w:rFonts w:ascii="Times New Roman" w:eastAsiaTheme="minorEastAsia" w:hAnsi="Times New Roman" w:cs="Times New Roman"/>
              <w:noProof/>
              <w:sz w:val="26"/>
              <w:szCs w:val="26"/>
              <w:rPrChange w:id="1659" w:author="Ly Tran Thi Ly" w:date="2019-06-20T18:16:00Z">
                <w:rPr>
                  <w:ins w:id="1660" w:author="Ly Tran Thi Ly" w:date="2019-06-20T18:16:00Z"/>
                  <w:del w:id="1661" w:author="TRAN THI LY LY" w:date="2019-06-20T23:27:00Z"/>
                  <w:rFonts w:eastAsiaTheme="minorEastAsia"/>
                  <w:noProof/>
                </w:rPr>
              </w:rPrChange>
            </w:rPr>
          </w:pPr>
          <w:ins w:id="1662" w:author="Ly Tran Thi Ly" w:date="2019-06-20T18:16:00Z">
            <w:del w:id="1663" w:author="TRAN THI LY LY" w:date="2019-06-20T23:27:00Z">
              <w:r w:rsidRPr="00C36969" w:rsidDel="00C36969">
                <w:rPr>
                  <w:rStyle w:val="Siuktni"/>
                  <w:rFonts w:ascii="Times New Roman" w:hAnsi="Times New Roman" w:cs="Times New Roman"/>
                  <w:noProof/>
                  <w:sz w:val="26"/>
                  <w:szCs w:val="26"/>
                  <w:rPrChange w:id="1664" w:author="TRAN THI LY LY" w:date="2019-06-20T23:27:00Z">
                    <w:rPr>
                      <w:rStyle w:val="Siuktni"/>
                      <w:rFonts w:cs="Times New Roman"/>
                      <w:noProof/>
                    </w:rPr>
                  </w:rPrChange>
                </w:rPr>
                <w:delText>Danh mục hình ảnh</w:delText>
              </w:r>
              <w:r w:rsidRPr="003D7625" w:rsidDel="00C36969">
                <w:rPr>
                  <w:rFonts w:ascii="Times New Roman" w:hAnsi="Times New Roman" w:cs="Times New Roman"/>
                  <w:noProof/>
                  <w:webHidden/>
                  <w:sz w:val="26"/>
                  <w:szCs w:val="26"/>
                  <w:rPrChange w:id="1665" w:author="Ly Tran Thi Ly" w:date="2019-06-20T18:16:00Z">
                    <w:rPr>
                      <w:noProof/>
                      <w:webHidden/>
                    </w:rPr>
                  </w:rPrChange>
                </w:rPr>
                <w:tab/>
                <w:delText>12</w:delText>
              </w:r>
            </w:del>
          </w:ins>
        </w:p>
        <w:p w14:paraId="199C719E" w14:textId="6CA23234" w:rsidR="003D7625" w:rsidRPr="003D7625" w:rsidDel="00C36969" w:rsidRDefault="003D7625">
          <w:pPr>
            <w:pStyle w:val="Mucluc1"/>
            <w:tabs>
              <w:tab w:val="right" w:leader="dot" w:pos="8990"/>
            </w:tabs>
            <w:rPr>
              <w:ins w:id="1666" w:author="Ly Tran Thi Ly" w:date="2019-06-20T18:16:00Z"/>
              <w:del w:id="1667" w:author="TRAN THI LY LY" w:date="2019-06-20T23:27:00Z"/>
              <w:rFonts w:ascii="Times New Roman" w:eastAsiaTheme="minorEastAsia" w:hAnsi="Times New Roman" w:cs="Times New Roman"/>
              <w:noProof/>
              <w:sz w:val="26"/>
              <w:szCs w:val="26"/>
              <w:rPrChange w:id="1668" w:author="Ly Tran Thi Ly" w:date="2019-06-20T18:16:00Z">
                <w:rPr>
                  <w:ins w:id="1669" w:author="Ly Tran Thi Ly" w:date="2019-06-20T18:16:00Z"/>
                  <w:del w:id="1670" w:author="TRAN THI LY LY" w:date="2019-06-20T23:27:00Z"/>
                  <w:rFonts w:eastAsiaTheme="minorEastAsia"/>
                  <w:noProof/>
                </w:rPr>
              </w:rPrChange>
            </w:rPr>
          </w:pPr>
          <w:ins w:id="1671" w:author="Ly Tran Thi Ly" w:date="2019-06-20T18:16:00Z">
            <w:del w:id="1672" w:author="TRAN THI LY LY" w:date="2019-06-20T23:27:00Z">
              <w:r w:rsidRPr="00C36969" w:rsidDel="00C36969">
                <w:rPr>
                  <w:rStyle w:val="Siuktni"/>
                  <w:rFonts w:ascii="Times New Roman" w:hAnsi="Times New Roman" w:cs="Times New Roman"/>
                  <w:noProof/>
                  <w:sz w:val="26"/>
                  <w:szCs w:val="26"/>
                  <w:rPrChange w:id="1673" w:author="TRAN THI LY LY" w:date="2019-06-20T23:27:00Z">
                    <w:rPr>
                      <w:rStyle w:val="Siuktni"/>
                      <w:noProof/>
                    </w:rPr>
                  </w:rPrChange>
                </w:rPr>
                <w:delText>Danh mục từ viết tắt</w:delText>
              </w:r>
              <w:r w:rsidRPr="003D7625" w:rsidDel="00C36969">
                <w:rPr>
                  <w:rFonts w:ascii="Times New Roman" w:hAnsi="Times New Roman" w:cs="Times New Roman"/>
                  <w:noProof/>
                  <w:webHidden/>
                  <w:sz w:val="26"/>
                  <w:szCs w:val="26"/>
                  <w:rPrChange w:id="1674" w:author="Ly Tran Thi Ly" w:date="2019-06-20T18:16:00Z">
                    <w:rPr>
                      <w:noProof/>
                      <w:webHidden/>
                    </w:rPr>
                  </w:rPrChange>
                </w:rPr>
                <w:tab/>
                <w:delText>15</w:delText>
              </w:r>
            </w:del>
          </w:ins>
        </w:p>
        <w:p w14:paraId="21BF6BA1" w14:textId="3CBBB741" w:rsidR="003D7625" w:rsidRPr="003D7625" w:rsidDel="00C36969" w:rsidRDefault="003D7625">
          <w:pPr>
            <w:pStyle w:val="Mucluc1"/>
            <w:tabs>
              <w:tab w:val="right" w:leader="dot" w:pos="8990"/>
            </w:tabs>
            <w:rPr>
              <w:ins w:id="1675" w:author="Ly Tran Thi Ly" w:date="2019-06-20T18:16:00Z"/>
              <w:del w:id="1676" w:author="TRAN THI LY LY" w:date="2019-06-20T23:27:00Z"/>
              <w:rFonts w:ascii="Times New Roman" w:eastAsiaTheme="minorEastAsia" w:hAnsi="Times New Roman" w:cs="Times New Roman"/>
              <w:noProof/>
              <w:sz w:val="26"/>
              <w:szCs w:val="26"/>
              <w:rPrChange w:id="1677" w:author="Ly Tran Thi Ly" w:date="2019-06-20T18:16:00Z">
                <w:rPr>
                  <w:ins w:id="1678" w:author="Ly Tran Thi Ly" w:date="2019-06-20T18:16:00Z"/>
                  <w:del w:id="1679" w:author="TRAN THI LY LY" w:date="2019-06-20T23:27:00Z"/>
                  <w:rFonts w:eastAsiaTheme="minorEastAsia"/>
                  <w:noProof/>
                </w:rPr>
              </w:rPrChange>
            </w:rPr>
          </w:pPr>
          <w:ins w:id="1680" w:author="Ly Tran Thi Ly" w:date="2019-06-20T18:16:00Z">
            <w:del w:id="1681" w:author="TRAN THI LY LY" w:date="2019-06-20T23:27:00Z">
              <w:r w:rsidRPr="00C36969" w:rsidDel="00C36969">
                <w:rPr>
                  <w:rStyle w:val="Siuktni"/>
                  <w:rFonts w:ascii="Times New Roman" w:hAnsi="Times New Roman" w:cs="Times New Roman"/>
                  <w:noProof/>
                  <w:sz w:val="26"/>
                  <w:szCs w:val="26"/>
                  <w:rPrChange w:id="1682" w:author="TRAN THI LY LY" w:date="2019-06-20T23:27:00Z">
                    <w:rPr>
                      <w:rStyle w:val="Siuktni"/>
                      <w:rFonts w:cs="Times New Roman"/>
                      <w:noProof/>
                    </w:rPr>
                  </w:rPrChange>
                </w:rPr>
                <w:delText>CHƯƠNG 1: GIỚI THIỆU</w:delText>
              </w:r>
              <w:r w:rsidRPr="003D7625" w:rsidDel="00C36969">
                <w:rPr>
                  <w:rFonts w:ascii="Times New Roman" w:hAnsi="Times New Roman" w:cs="Times New Roman"/>
                  <w:noProof/>
                  <w:webHidden/>
                  <w:sz w:val="26"/>
                  <w:szCs w:val="26"/>
                  <w:rPrChange w:id="1683" w:author="Ly Tran Thi Ly" w:date="2019-06-20T18:16:00Z">
                    <w:rPr>
                      <w:noProof/>
                      <w:webHidden/>
                    </w:rPr>
                  </w:rPrChange>
                </w:rPr>
                <w:tab/>
                <w:delText>16</w:delText>
              </w:r>
            </w:del>
          </w:ins>
        </w:p>
        <w:p w14:paraId="4790BFED" w14:textId="5FAFCA41" w:rsidR="003D7625" w:rsidRPr="003D7625" w:rsidDel="00C36969" w:rsidRDefault="003D7625">
          <w:pPr>
            <w:pStyle w:val="Mucluc2"/>
            <w:tabs>
              <w:tab w:val="left" w:pos="880"/>
              <w:tab w:val="right" w:leader="dot" w:pos="8990"/>
            </w:tabs>
            <w:rPr>
              <w:ins w:id="1684" w:author="Ly Tran Thi Ly" w:date="2019-06-20T18:16:00Z"/>
              <w:del w:id="1685" w:author="TRAN THI LY LY" w:date="2019-06-20T23:27:00Z"/>
              <w:rFonts w:ascii="Times New Roman" w:eastAsiaTheme="minorEastAsia" w:hAnsi="Times New Roman" w:cs="Times New Roman"/>
              <w:noProof/>
              <w:sz w:val="26"/>
              <w:szCs w:val="26"/>
              <w:rPrChange w:id="1686" w:author="Ly Tran Thi Ly" w:date="2019-06-20T18:16:00Z">
                <w:rPr>
                  <w:ins w:id="1687" w:author="Ly Tran Thi Ly" w:date="2019-06-20T18:16:00Z"/>
                  <w:del w:id="1688" w:author="TRAN THI LY LY" w:date="2019-06-20T23:27:00Z"/>
                  <w:rFonts w:eastAsiaTheme="minorEastAsia"/>
                  <w:noProof/>
                </w:rPr>
              </w:rPrChange>
            </w:rPr>
          </w:pPr>
          <w:ins w:id="1689" w:author="Ly Tran Thi Ly" w:date="2019-06-20T18:16:00Z">
            <w:del w:id="1690" w:author="TRAN THI LY LY" w:date="2019-06-20T23:27:00Z">
              <w:r w:rsidRPr="00C36969" w:rsidDel="00C36969">
                <w:rPr>
                  <w:rStyle w:val="Siuktni"/>
                  <w:rFonts w:ascii="Times New Roman" w:hAnsi="Times New Roman" w:cs="Times New Roman"/>
                  <w:noProof/>
                  <w:sz w:val="26"/>
                  <w:szCs w:val="26"/>
                  <w:rPrChange w:id="1691" w:author="TRAN THI LY LY" w:date="2019-06-20T23:27:00Z">
                    <w:rPr>
                      <w:rStyle w:val="Siuktni"/>
                      <w:rFonts w:ascii="Times New Roman" w:hAnsi="Times New Roman" w:cs="Times New Roman"/>
                      <w:b/>
                      <w:noProof/>
                    </w:rPr>
                  </w:rPrChange>
                </w:rPr>
                <w:delText>1.1</w:delText>
              </w:r>
              <w:r w:rsidRPr="003D7625" w:rsidDel="00C36969">
                <w:rPr>
                  <w:rFonts w:ascii="Times New Roman" w:eastAsiaTheme="minorEastAsia" w:hAnsi="Times New Roman" w:cs="Times New Roman"/>
                  <w:noProof/>
                  <w:sz w:val="26"/>
                  <w:szCs w:val="26"/>
                  <w:rPrChange w:id="1692"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693" w:author="TRAN THI LY LY" w:date="2019-06-20T23:27:00Z">
                    <w:rPr>
                      <w:rStyle w:val="Siuktni"/>
                      <w:rFonts w:ascii="Times New Roman" w:hAnsi="Times New Roman" w:cs="Times New Roman"/>
                      <w:b/>
                      <w:noProof/>
                    </w:rPr>
                  </w:rPrChange>
                </w:rPr>
                <w:delText>Giới thiệu đề tài:</w:delText>
              </w:r>
              <w:r w:rsidRPr="003D7625" w:rsidDel="00C36969">
                <w:rPr>
                  <w:rFonts w:ascii="Times New Roman" w:hAnsi="Times New Roman" w:cs="Times New Roman"/>
                  <w:noProof/>
                  <w:webHidden/>
                  <w:sz w:val="26"/>
                  <w:szCs w:val="26"/>
                  <w:rPrChange w:id="1694" w:author="Ly Tran Thi Ly" w:date="2019-06-20T18:16:00Z">
                    <w:rPr>
                      <w:noProof/>
                      <w:webHidden/>
                    </w:rPr>
                  </w:rPrChange>
                </w:rPr>
                <w:tab/>
                <w:delText>16</w:delText>
              </w:r>
            </w:del>
          </w:ins>
        </w:p>
        <w:p w14:paraId="171FC908" w14:textId="7F0D566E" w:rsidR="003D7625" w:rsidRPr="003D7625" w:rsidDel="00C36969" w:rsidRDefault="003D7625">
          <w:pPr>
            <w:pStyle w:val="Mucluc2"/>
            <w:tabs>
              <w:tab w:val="left" w:pos="880"/>
              <w:tab w:val="right" w:leader="dot" w:pos="8990"/>
            </w:tabs>
            <w:rPr>
              <w:ins w:id="1695" w:author="Ly Tran Thi Ly" w:date="2019-06-20T18:16:00Z"/>
              <w:del w:id="1696" w:author="TRAN THI LY LY" w:date="2019-06-20T23:27:00Z"/>
              <w:rFonts w:ascii="Times New Roman" w:eastAsiaTheme="minorEastAsia" w:hAnsi="Times New Roman" w:cs="Times New Roman"/>
              <w:noProof/>
              <w:sz w:val="26"/>
              <w:szCs w:val="26"/>
              <w:rPrChange w:id="1697" w:author="Ly Tran Thi Ly" w:date="2019-06-20T18:16:00Z">
                <w:rPr>
                  <w:ins w:id="1698" w:author="Ly Tran Thi Ly" w:date="2019-06-20T18:16:00Z"/>
                  <w:del w:id="1699" w:author="TRAN THI LY LY" w:date="2019-06-20T23:27:00Z"/>
                  <w:rFonts w:eastAsiaTheme="minorEastAsia"/>
                  <w:noProof/>
                </w:rPr>
              </w:rPrChange>
            </w:rPr>
          </w:pPr>
          <w:ins w:id="1700" w:author="Ly Tran Thi Ly" w:date="2019-06-20T18:16:00Z">
            <w:del w:id="1701" w:author="TRAN THI LY LY" w:date="2019-06-20T23:27:00Z">
              <w:r w:rsidRPr="00C36969" w:rsidDel="00C36969">
                <w:rPr>
                  <w:rStyle w:val="Siuktni"/>
                  <w:rFonts w:ascii="Times New Roman" w:hAnsi="Times New Roman" w:cs="Times New Roman"/>
                  <w:noProof/>
                  <w:sz w:val="26"/>
                  <w:szCs w:val="26"/>
                  <w:rPrChange w:id="1702" w:author="TRAN THI LY LY" w:date="2019-06-20T23:27:00Z">
                    <w:rPr>
                      <w:rStyle w:val="Siuktni"/>
                      <w:rFonts w:ascii="Times New Roman" w:hAnsi="Times New Roman" w:cs="Times New Roman"/>
                      <w:b/>
                      <w:noProof/>
                    </w:rPr>
                  </w:rPrChange>
                </w:rPr>
                <w:delText>1.2</w:delText>
              </w:r>
              <w:r w:rsidRPr="003D7625" w:rsidDel="00C36969">
                <w:rPr>
                  <w:rFonts w:ascii="Times New Roman" w:eastAsiaTheme="minorEastAsia" w:hAnsi="Times New Roman" w:cs="Times New Roman"/>
                  <w:noProof/>
                  <w:sz w:val="26"/>
                  <w:szCs w:val="26"/>
                  <w:rPrChange w:id="1703"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704" w:author="TRAN THI LY LY" w:date="2019-06-20T23:27:00Z">
                    <w:rPr>
                      <w:rStyle w:val="Siuktni"/>
                      <w:rFonts w:ascii="Times New Roman" w:hAnsi="Times New Roman" w:cs="Times New Roman"/>
                      <w:b/>
                      <w:noProof/>
                    </w:rPr>
                  </w:rPrChange>
                </w:rPr>
                <w:delText>Lí do chọn đề tài</w:delText>
              </w:r>
              <w:r w:rsidRPr="003D7625" w:rsidDel="00C36969">
                <w:rPr>
                  <w:rFonts w:ascii="Times New Roman" w:hAnsi="Times New Roman" w:cs="Times New Roman"/>
                  <w:noProof/>
                  <w:webHidden/>
                  <w:sz w:val="26"/>
                  <w:szCs w:val="26"/>
                  <w:rPrChange w:id="1705" w:author="Ly Tran Thi Ly" w:date="2019-06-20T18:16:00Z">
                    <w:rPr>
                      <w:noProof/>
                      <w:webHidden/>
                    </w:rPr>
                  </w:rPrChange>
                </w:rPr>
                <w:tab/>
                <w:delText>17</w:delText>
              </w:r>
            </w:del>
          </w:ins>
        </w:p>
        <w:p w14:paraId="396FFAE5" w14:textId="6A0AE314" w:rsidR="003D7625" w:rsidRPr="003D7625" w:rsidDel="00C36969" w:rsidRDefault="003D7625">
          <w:pPr>
            <w:pStyle w:val="Mucluc2"/>
            <w:tabs>
              <w:tab w:val="left" w:pos="880"/>
              <w:tab w:val="right" w:leader="dot" w:pos="8990"/>
            </w:tabs>
            <w:rPr>
              <w:ins w:id="1706" w:author="Ly Tran Thi Ly" w:date="2019-06-20T18:16:00Z"/>
              <w:del w:id="1707" w:author="TRAN THI LY LY" w:date="2019-06-20T23:27:00Z"/>
              <w:rFonts w:ascii="Times New Roman" w:eastAsiaTheme="minorEastAsia" w:hAnsi="Times New Roman" w:cs="Times New Roman"/>
              <w:noProof/>
              <w:sz w:val="26"/>
              <w:szCs w:val="26"/>
              <w:rPrChange w:id="1708" w:author="Ly Tran Thi Ly" w:date="2019-06-20T18:16:00Z">
                <w:rPr>
                  <w:ins w:id="1709" w:author="Ly Tran Thi Ly" w:date="2019-06-20T18:16:00Z"/>
                  <w:del w:id="1710" w:author="TRAN THI LY LY" w:date="2019-06-20T23:27:00Z"/>
                  <w:rFonts w:eastAsiaTheme="minorEastAsia"/>
                  <w:noProof/>
                </w:rPr>
              </w:rPrChange>
            </w:rPr>
          </w:pPr>
          <w:ins w:id="1711" w:author="Ly Tran Thi Ly" w:date="2019-06-20T18:16:00Z">
            <w:del w:id="1712" w:author="TRAN THI LY LY" w:date="2019-06-20T23:27:00Z">
              <w:r w:rsidRPr="00C36969" w:rsidDel="00C36969">
                <w:rPr>
                  <w:rStyle w:val="Siuktni"/>
                  <w:rFonts w:ascii="Times New Roman" w:hAnsi="Times New Roman" w:cs="Times New Roman"/>
                  <w:noProof/>
                  <w:sz w:val="26"/>
                  <w:szCs w:val="26"/>
                  <w:rPrChange w:id="1713" w:author="TRAN THI LY LY" w:date="2019-06-20T23:27:00Z">
                    <w:rPr>
                      <w:rStyle w:val="Siuktni"/>
                      <w:rFonts w:ascii="Times New Roman" w:hAnsi="Times New Roman" w:cs="Times New Roman"/>
                      <w:b/>
                      <w:noProof/>
                    </w:rPr>
                  </w:rPrChange>
                </w:rPr>
                <w:delText>1.3</w:delText>
              </w:r>
              <w:r w:rsidRPr="003D7625" w:rsidDel="00C36969">
                <w:rPr>
                  <w:rFonts w:ascii="Times New Roman" w:eastAsiaTheme="minorEastAsia" w:hAnsi="Times New Roman" w:cs="Times New Roman"/>
                  <w:noProof/>
                  <w:sz w:val="26"/>
                  <w:szCs w:val="26"/>
                  <w:rPrChange w:id="1714"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715" w:author="TRAN THI LY LY" w:date="2019-06-20T23:27:00Z">
                    <w:rPr>
                      <w:rStyle w:val="Siuktni"/>
                      <w:rFonts w:ascii="Times New Roman" w:hAnsi="Times New Roman" w:cs="Times New Roman"/>
                      <w:b/>
                      <w:noProof/>
                    </w:rPr>
                  </w:rPrChange>
                </w:rPr>
                <w:delText>Mục tiêu đề tài</w:delText>
              </w:r>
              <w:r w:rsidRPr="003D7625" w:rsidDel="00C36969">
                <w:rPr>
                  <w:rFonts w:ascii="Times New Roman" w:hAnsi="Times New Roman" w:cs="Times New Roman"/>
                  <w:noProof/>
                  <w:webHidden/>
                  <w:sz w:val="26"/>
                  <w:szCs w:val="26"/>
                  <w:rPrChange w:id="1716" w:author="Ly Tran Thi Ly" w:date="2019-06-20T18:16:00Z">
                    <w:rPr>
                      <w:noProof/>
                      <w:webHidden/>
                    </w:rPr>
                  </w:rPrChange>
                </w:rPr>
                <w:tab/>
                <w:delText>18</w:delText>
              </w:r>
            </w:del>
          </w:ins>
        </w:p>
        <w:p w14:paraId="17F8E581" w14:textId="042F26FE" w:rsidR="003D7625" w:rsidRPr="003D7625" w:rsidDel="00C36969" w:rsidRDefault="003D7625">
          <w:pPr>
            <w:pStyle w:val="Mucluc2"/>
            <w:tabs>
              <w:tab w:val="left" w:pos="880"/>
              <w:tab w:val="right" w:leader="dot" w:pos="8990"/>
            </w:tabs>
            <w:rPr>
              <w:ins w:id="1717" w:author="Ly Tran Thi Ly" w:date="2019-06-20T18:16:00Z"/>
              <w:del w:id="1718" w:author="TRAN THI LY LY" w:date="2019-06-20T23:27:00Z"/>
              <w:rFonts w:ascii="Times New Roman" w:eastAsiaTheme="minorEastAsia" w:hAnsi="Times New Roman" w:cs="Times New Roman"/>
              <w:noProof/>
              <w:sz w:val="26"/>
              <w:szCs w:val="26"/>
              <w:rPrChange w:id="1719" w:author="Ly Tran Thi Ly" w:date="2019-06-20T18:16:00Z">
                <w:rPr>
                  <w:ins w:id="1720" w:author="Ly Tran Thi Ly" w:date="2019-06-20T18:16:00Z"/>
                  <w:del w:id="1721" w:author="TRAN THI LY LY" w:date="2019-06-20T23:27:00Z"/>
                  <w:rFonts w:eastAsiaTheme="minorEastAsia"/>
                  <w:noProof/>
                </w:rPr>
              </w:rPrChange>
            </w:rPr>
          </w:pPr>
          <w:ins w:id="1722" w:author="Ly Tran Thi Ly" w:date="2019-06-20T18:16:00Z">
            <w:del w:id="1723" w:author="TRAN THI LY LY" w:date="2019-06-20T23:27:00Z">
              <w:r w:rsidRPr="00C36969" w:rsidDel="00C36969">
                <w:rPr>
                  <w:rStyle w:val="Siuktni"/>
                  <w:rFonts w:ascii="Times New Roman" w:hAnsi="Times New Roman" w:cs="Times New Roman"/>
                  <w:noProof/>
                  <w:sz w:val="26"/>
                  <w:szCs w:val="26"/>
                  <w:rPrChange w:id="1724" w:author="TRAN THI LY LY" w:date="2019-06-20T23:27:00Z">
                    <w:rPr>
                      <w:rStyle w:val="Siuktni"/>
                      <w:rFonts w:ascii="Times New Roman" w:hAnsi="Times New Roman" w:cs="Times New Roman"/>
                      <w:b/>
                      <w:noProof/>
                    </w:rPr>
                  </w:rPrChange>
                </w:rPr>
                <w:delText>1.4</w:delText>
              </w:r>
              <w:r w:rsidRPr="003D7625" w:rsidDel="00C36969">
                <w:rPr>
                  <w:rFonts w:ascii="Times New Roman" w:eastAsiaTheme="minorEastAsia" w:hAnsi="Times New Roman" w:cs="Times New Roman"/>
                  <w:noProof/>
                  <w:sz w:val="26"/>
                  <w:szCs w:val="26"/>
                  <w:rPrChange w:id="1725"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726" w:author="TRAN THI LY LY" w:date="2019-06-20T23:27:00Z">
                    <w:rPr>
                      <w:rStyle w:val="Siuktni"/>
                      <w:rFonts w:ascii="Times New Roman" w:hAnsi="Times New Roman" w:cs="Times New Roman"/>
                      <w:b/>
                      <w:noProof/>
                    </w:rPr>
                  </w:rPrChange>
                </w:rPr>
                <w:delText>Phạm vi đề tài</w:delText>
              </w:r>
              <w:r w:rsidRPr="003D7625" w:rsidDel="00C36969">
                <w:rPr>
                  <w:rFonts w:ascii="Times New Roman" w:hAnsi="Times New Roman" w:cs="Times New Roman"/>
                  <w:noProof/>
                  <w:webHidden/>
                  <w:sz w:val="26"/>
                  <w:szCs w:val="26"/>
                  <w:rPrChange w:id="1727" w:author="Ly Tran Thi Ly" w:date="2019-06-20T18:16:00Z">
                    <w:rPr>
                      <w:noProof/>
                      <w:webHidden/>
                    </w:rPr>
                  </w:rPrChange>
                </w:rPr>
                <w:tab/>
                <w:delText>18</w:delText>
              </w:r>
            </w:del>
          </w:ins>
        </w:p>
        <w:p w14:paraId="42895630" w14:textId="7C610674" w:rsidR="003D7625" w:rsidRPr="003D7625" w:rsidDel="00C36969" w:rsidRDefault="003D7625">
          <w:pPr>
            <w:pStyle w:val="Mucluc2"/>
            <w:tabs>
              <w:tab w:val="left" w:pos="880"/>
              <w:tab w:val="right" w:leader="dot" w:pos="8990"/>
            </w:tabs>
            <w:rPr>
              <w:ins w:id="1728" w:author="Ly Tran Thi Ly" w:date="2019-06-20T18:16:00Z"/>
              <w:del w:id="1729" w:author="TRAN THI LY LY" w:date="2019-06-20T23:27:00Z"/>
              <w:rFonts w:ascii="Times New Roman" w:eastAsiaTheme="minorEastAsia" w:hAnsi="Times New Roman" w:cs="Times New Roman"/>
              <w:noProof/>
              <w:sz w:val="26"/>
              <w:szCs w:val="26"/>
              <w:rPrChange w:id="1730" w:author="Ly Tran Thi Ly" w:date="2019-06-20T18:16:00Z">
                <w:rPr>
                  <w:ins w:id="1731" w:author="Ly Tran Thi Ly" w:date="2019-06-20T18:16:00Z"/>
                  <w:del w:id="1732" w:author="TRAN THI LY LY" w:date="2019-06-20T23:27:00Z"/>
                  <w:rFonts w:eastAsiaTheme="minorEastAsia"/>
                  <w:noProof/>
                </w:rPr>
              </w:rPrChange>
            </w:rPr>
          </w:pPr>
          <w:ins w:id="1733" w:author="Ly Tran Thi Ly" w:date="2019-06-20T18:16:00Z">
            <w:del w:id="1734" w:author="TRAN THI LY LY" w:date="2019-06-20T23:27:00Z">
              <w:r w:rsidRPr="00C36969" w:rsidDel="00C36969">
                <w:rPr>
                  <w:rStyle w:val="Siuktni"/>
                  <w:rFonts w:ascii="Times New Roman" w:hAnsi="Times New Roman" w:cs="Times New Roman"/>
                  <w:noProof/>
                  <w:sz w:val="26"/>
                  <w:szCs w:val="26"/>
                  <w:rPrChange w:id="1735" w:author="TRAN THI LY LY" w:date="2019-06-20T23:27:00Z">
                    <w:rPr>
                      <w:rStyle w:val="Siuktni"/>
                      <w:rFonts w:ascii="Times New Roman" w:hAnsi="Times New Roman" w:cs="Times New Roman"/>
                      <w:b/>
                      <w:noProof/>
                    </w:rPr>
                  </w:rPrChange>
                </w:rPr>
                <w:delText>1.5</w:delText>
              </w:r>
              <w:r w:rsidRPr="003D7625" w:rsidDel="00C36969">
                <w:rPr>
                  <w:rFonts w:ascii="Times New Roman" w:eastAsiaTheme="minorEastAsia" w:hAnsi="Times New Roman" w:cs="Times New Roman"/>
                  <w:noProof/>
                  <w:sz w:val="26"/>
                  <w:szCs w:val="26"/>
                  <w:rPrChange w:id="1736"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737" w:author="TRAN THI LY LY" w:date="2019-06-20T23:27:00Z">
                    <w:rPr>
                      <w:rStyle w:val="Siuktni"/>
                      <w:rFonts w:ascii="Times New Roman" w:hAnsi="Times New Roman" w:cs="Times New Roman"/>
                      <w:b/>
                      <w:noProof/>
                    </w:rPr>
                  </w:rPrChange>
                </w:rPr>
                <w:delText>Bố cục luận văn</w:delText>
              </w:r>
              <w:r w:rsidRPr="003D7625" w:rsidDel="00C36969">
                <w:rPr>
                  <w:rFonts w:ascii="Times New Roman" w:hAnsi="Times New Roman" w:cs="Times New Roman"/>
                  <w:noProof/>
                  <w:webHidden/>
                  <w:sz w:val="26"/>
                  <w:szCs w:val="26"/>
                  <w:rPrChange w:id="1738" w:author="Ly Tran Thi Ly" w:date="2019-06-20T18:16:00Z">
                    <w:rPr>
                      <w:noProof/>
                      <w:webHidden/>
                    </w:rPr>
                  </w:rPrChange>
                </w:rPr>
                <w:tab/>
                <w:delText>19</w:delText>
              </w:r>
            </w:del>
          </w:ins>
        </w:p>
        <w:p w14:paraId="29BC3E7D" w14:textId="358DB8F7" w:rsidR="003D7625" w:rsidRPr="003D7625" w:rsidDel="00C36969" w:rsidRDefault="003D7625">
          <w:pPr>
            <w:pStyle w:val="Mucluc1"/>
            <w:tabs>
              <w:tab w:val="right" w:leader="dot" w:pos="8990"/>
            </w:tabs>
            <w:rPr>
              <w:ins w:id="1739" w:author="Ly Tran Thi Ly" w:date="2019-06-20T18:16:00Z"/>
              <w:del w:id="1740" w:author="TRAN THI LY LY" w:date="2019-06-20T23:27:00Z"/>
              <w:rFonts w:ascii="Times New Roman" w:eastAsiaTheme="minorEastAsia" w:hAnsi="Times New Roman" w:cs="Times New Roman"/>
              <w:noProof/>
              <w:sz w:val="26"/>
              <w:szCs w:val="26"/>
              <w:rPrChange w:id="1741" w:author="Ly Tran Thi Ly" w:date="2019-06-20T18:16:00Z">
                <w:rPr>
                  <w:ins w:id="1742" w:author="Ly Tran Thi Ly" w:date="2019-06-20T18:16:00Z"/>
                  <w:del w:id="1743" w:author="TRAN THI LY LY" w:date="2019-06-20T23:27:00Z"/>
                  <w:rFonts w:eastAsiaTheme="minorEastAsia"/>
                  <w:noProof/>
                </w:rPr>
              </w:rPrChange>
            </w:rPr>
          </w:pPr>
          <w:ins w:id="1744" w:author="Ly Tran Thi Ly" w:date="2019-06-20T18:16:00Z">
            <w:del w:id="1745" w:author="TRAN THI LY LY" w:date="2019-06-20T23:27:00Z">
              <w:r w:rsidRPr="00C36969" w:rsidDel="00C36969">
                <w:rPr>
                  <w:rStyle w:val="Siuktni"/>
                  <w:rFonts w:ascii="Times New Roman" w:hAnsi="Times New Roman" w:cs="Times New Roman"/>
                  <w:noProof/>
                  <w:sz w:val="26"/>
                  <w:szCs w:val="26"/>
                  <w:rPrChange w:id="1746" w:author="TRAN THI LY LY" w:date="2019-06-20T23:27:00Z">
                    <w:rPr>
                      <w:rStyle w:val="Siuktni"/>
                      <w:rFonts w:cs="Times New Roman"/>
                      <w:noProof/>
                    </w:rPr>
                  </w:rPrChange>
                </w:rPr>
                <w:delText>CHƯƠNG 2: HỆ THỐNG HỎI ĐÁP (QUESTION – ANSWERING SYSTEM) VÀ CHATBOT</w:delText>
              </w:r>
              <w:r w:rsidRPr="003D7625" w:rsidDel="00C36969">
                <w:rPr>
                  <w:rFonts w:ascii="Times New Roman" w:hAnsi="Times New Roman" w:cs="Times New Roman"/>
                  <w:noProof/>
                  <w:webHidden/>
                  <w:sz w:val="26"/>
                  <w:szCs w:val="26"/>
                  <w:rPrChange w:id="1747" w:author="Ly Tran Thi Ly" w:date="2019-06-20T18:16:00Z">
                    <w:rPr>
                      <w:noProof/>
                      <w:webHidden/>
                    </w:rPr>
                  </w:rPrChange>
                </w:rPr>
                <w:tab/>
                <w:delText>20</w:delText>
              </w:r>
            </w:del>
          </w:ins>
        </w:p>
        <w:p w14:paraId="35B60D17" w14:textId="036C0897" w:rsidR="003D7625" w:rsidRPr="003D7625" w:rsidDel="00C36969" w:rsidRDefault="003D7625">
          <w:pPr>
            <w:pStyle w:val="Mucluc2"/>
            <w:tabs>
              <w:tab w:val="right" w:leader="dot" w:pos="8990"/>
            </w:tabs>
            <w:rPr>
              <w:ins w:id="1748" w:author="Ly Tran Thi Ly" w:date="2019-06-20T18:16:00Z"/>
              <w:del w:id="1749" w:author="TRAN THI LY LY" w:date="2019-06-20T23:27:00Z"/>
              <w:rFonts w:ascii="Times New Roman" w:eastAsiaTheme="minorEastAsia" w:hAnsi="Times New Roman" w:cs="Times New Roman"/>
              <w:noProof/>
              <w:sz w:val="26"/>
              <w:szCs w:val="26"/>
              <w:rPrChange w:id="1750" w:author="Ly Tran Thi Ly" w:date="2019-06-20T18:16:00Z">
                <w:rPr>
                  <w:ins w:id="1751" w:author="Ly Tran Thi Ly" w:date="2019-06-20T18:16:00Z"/>
                  <w:del w:id="1752" w:author="TRAN THI LY LY" w:date="2019-06-20T23:27:00Z"/>
                  <w:rFonts w:eastAsiaTheme="minorEastAsia"/>
                  <w:noProof/>
                </w:rPr>
              </w:rPrChange>
            </w:rPr>
          </w:pPr>
          <w:ins w:id="1753" w:author="Ly Tran Thi Ly" w:date="2019-06-20T18:16:00Z">
            <w:del w:id="1754" w:author="TRAN THI LY LY" w:date="2019-06-20T23:27:00Z">
              <w:r w:rsidRPr="00C36969" w:rsidDel="00C36969">
                <w:rPr>
                  <w:rStyle w:val="Siuktni"/>
                  <w:rFonts w:ascii="Times New Roman" w:hAnsi="Times New Roman" w:cs="Times New Roman"/>
                  <w:noProof/>
                  <w:sz w:val="26"/>
                  <w:szCs w:val="26"/>
                  <w:rPrChange w:id="1755" w:author="TRAN THI LY LY" w:date="2019-06-20T23:27:00Z">
                    <w:rPr>
                      <w:rStyle w:val="Siuktni"/>
                      <w:noProof/>
                    </w:rPr>
                  </w:rPrChange>
                </w:rPr>
                <w:delText>2.1 Hệ thống hỏi đáp (QAS)</w:delText>
              </w:r>
              <w:r w:rsidRPr="003D7625" w:rsidDel="00C36969">
                <w:rPr>
                  <w:rFonts w:ascii="Times New Roman" w:hAnsi="Times New Roman" w:cs="Times New Roman"/>
                  <w:noProof/>
                  <w:webHidden/>
                  <w:sz w:val="26"/>
                  <w:szCs w:val="26"/>
                  <w:rPrChange w:id="1756" w:author="Ly Tran Thi Ly" w:date="2019-06-20T18:16:00Z">
                    <w:rPr>
                      <w:noProof/>
                      <w:webHidden/>
                    </w:rPr>
                  </w:rPrChange>
                </w:rPr>
                <w:tab/>
                <w:delText>20</w:delText>
              </w:r>
            </w:del>
          </w:ins>
        </w:p>
        <w:p w14:paraId="2420F05E" w14:textId="7591CBD9" w:rsidR="003D7625" w:rsidRPr="003D7625" w:rsidDel="00C36969" w:rsidRDefault="003D7625">
          <w:pPr>
            <w:pStyle w:val="Mucluc4"/>
            <w:tabs>
              <w:tab w:val="right" w:leader="dot" w:pos="8990"/>
            </w:tabs>
            <w:rPr>
              <w:ins w:id="1757" w:author="Ly Tran Thi Ly" w:date="2019-06-20T18:16:00Z"/>
              <w:del w:id="1758" w:author="TRAN THI LY LY" w:date="2019-06-20T23:27:00Z"/>
              <w:rFonts w:ascii="Times New Roman" w:eastAsiaTheme="minorEastAsia" w:hAnsi="Times New Roman" w:cs="Times New Roman"/>
              <w:noProof/>
              <w:sz w:val="26"/>
              <w:szCs w:val="26"/>
              <w:rPrChange w:id="1759" w:author="Ly Tran Thi Ly" w:date="2019-06-20T18:16:00Z">
                <w:rPr>
                  <w:ins w:id="1760" w:author="Ly Tran Thi Ly" w:date="2019-06-20T18:16:00Z"/>
                  <w:del w:id="1761" w:author="TRAN THI LY LY" w:date="2019-06-20T23:27:00Z"/>
                  <w:rFonts w:eastAsiaTheme="minorEastAsia"/>
                  <w:noProof/>
                </w:rPr>
              </w:rPrChange>
            </w:rPr>
          </w:pPr>
          <w:ins w:id="1762" w:author="Ly Tran Thi Ly" w:date="2019-06-20T18:16:00Z">
            <w:del w:id="1763" w:author="TRAN THI LY LY" w:date="2019-06-20T23:27:00Z">
              <w:r w:rsidRPr="00C36969" w:rsidDel="00C36969">
                <w:rPr>
                  <w:rStyle w:val="Siuktni"/>
                  <w:rFonts w:ascii="Times New Roman" w:hAnsi="Times New Roman" w:cs="Times New Roman"/>
                  <w:noProof/>
                  <w:sz w:val="26"/>
                  <w:szCs w:val="26"/>
                  <w:rPrChange w:id="1764" w:author="TRAN THI LY LY" w:date="2019-06-20T23:27:00Z">
                    <w:rPr>
                      <w:rStyle w:val="Siuktni"/>
                      <w:noProof/>
                    </w:rPr>
                  </w:rPrChange>
                </w:rPr>
                <w:delText>2.1.1 Một số khái niệm cơ bản</w:delText>
              </w:r>
              <w:r w:rsidRPr="003D7625" w:rsidDel="00C36969">
                <w:rPr>
                  <w:rFonts w:ascii="Times New Roman" w:hAnsi="Times New Roman" w:cs="Times New Roman"/>
                  <w:noProof/>
                  <w:webHidden/>
                  <w:sz w:val="26"/>
                  <w:szCs w:val="26"/>
                  <w:rPrChange w:id="1765" w:author="Ly Tran Thi Ly" w:date="2019-06-20T18:16:00Z">
                    <w:rPr>
                      <w:noProof/>
                      <w:webHidden/>
                    </w:rPr>
                  </w:rPrChange>
                </w:rPr>
                <w:tab/>
                <w:delText>20</w:delText>
              </w:r>
            </w:del>
          </w:ins>
        </w:p>
        <w:p w14:paraId="1EB204CA" w14:textId="7C937A7B" w:rsidR="003D7625" w:rsidRPr="003D7625" w:rsidDel="00C36969" w:rsidRDefault="003D7625">
          <w:pPr>
            <w:pStyle w:val="Mucluc4"/>
            <w:tabs>
              <w:tab w:val="right" w:leader="dot" w:pos="8990"/>
            </w:tabs>
            <w:rPr>
              <w:ins w:id="1766" w:author="Ly Tran Thi Ly" w:date="2019-06-20T18:16:00Z"/>
              <w:del w:id="1767" w:author="TRAN THI LY LY" w:date="2019-06-20T23:27:00Z"/>
              <w:rFonts w:ascii="Times New Roman" w:eastAsiaTheme="minorEastAsia" w:hAnsi="Times New Roman" w:cs="Times New Roman"/>
              <w:noProof/>
              <w:sz w:val="26"/>
              <w:szCs w:val="26"/>
              <w:rPrChange w:id="1768" w:author="Ly Tran Thi Ly" w:date="2019-06-20T18:16:00Z">
                <w:rPr>
                  <w:ins w:id="1769" w:author="Ly Tran Thi Ly" w:date="2019-06-20T18:16:00Z"/>
                  <w:del w:id="1770" w:author="TRAN THI LY LY" w:date="2019-06-20T23:27:00Z"/>
                  <w:rFonts w:eastAsiaTheme="minorEastAsia"/>
                  <w:noProof/>
                </w:rPr>
              </w:rPrChange>
            </w:rPr>
          </w:pPr>
          <w:ins w:id="1771" w:author="Ly Tran Thi Ly" w:date="2019-06-20T18:16:00Z">
            <w:del w:id="1772" w:author="TRAN THI LY LY" w:date="2019-06-20T23:27:00Z">
              <w:r w:rsidRPr="00C36969" w:rsidDel="00C36969">
                <w:rPr>
                  <w:rStyle w:val="Siuktni"/>
                  <w:rFonts w:ascii="Times New Roman" w:hAnsi="Times New Roman" w:cs="Times New Roman"/>
                  <w:noProof/>
                  <w:sz w:val="26"/>
                  <w:szCs w:val="26"/>
                  <w:rPrChange w:id="1773" w:author="TRAN THI LY LY" w:date="2019-06-20T23:27:00Z">
                    <w:rPr>
                      <w:rStyle w:val="Siuktni"/>
                      <w:rFonts w:cs="Times New Roman"/>
                      <w:noProof/>
                    </w:rPr>
                  </w:rPrChange>
                </w:rPr>
                <w:delText>2.1.1.1 Truy xuất thông tin - Information Retrieve (IR)</w:delText>
              </w:r>
              <w:r w:rsidRPr="003D7625" w:rsidDel="00C36969">
                <w:rPr>
                  <w:rFonts w:ascii="Times New Roman" w:hAnsi="Times New Roman" w:cs="Times New Roman"/>
                  <w:noProof/>
                  <w:webHidden/>
                  <w:sz w:val="26"/>
                  <w:szCs w:val="26"/>
                  <w:rPrChange w:id="1774" w:author="Ly Tran Thi Ly" w:date="2019-06-20T18:16:00Z">
                    <w:rPr>
                      <w:noProof/>
                      <w:webHidden/>
                    </w:rPr>
                  </w:rPrChange>
                </w:rPr>
                <w:tab/>
                <w:delText>20</w:delText>
              </w:r>
            </w:del>
          </w:ins>
        </w:p>
        <w:p w14:paraId="2E6E8D87" w14:textId="706446C4" w:rsidR="003D7625" w:rsidRPr="003D7625" w:rsidDel="00C36969" w:rsidRDefault="003D7625">
          <w:pPr>
            <w:pStyle w:val="Mucluc4"/>
            <w:tabs>
              <w:tab w:val="right" w:leader="dot" w:pos="8990"/>
            </w:tabs>
            <w:rPr>
              <w:ins w:id="1775" w:author="Ly Tran Thi Ly" w:date="2019-06-20T18:16:00Z"/>
              <w:del w:id="1776" w:author="TRAN THI LY LY" w:date="2019-06-20T23:27:00Z"/>
              <w:rFonts w:ascii="Times New Roman" w:eastAsiaTheme="minorEastAsia" w:hAnsi="Times New Roman" w:cs="Times New Roman"/>
              <w:noProof/>
              <w:sz w:val="26"/>
              <w:szCs w:val="26"/>
              <w:rPrChange w:id="1777" w:author="Ly Tran Thi Ly" w:date="2019-06-20T18:16:00Z">
                <w:rPr>
                  <w:ins w:id="1778" w:author="Ly Tran Thi Ly" w:date="2019-06-20T18:16:00Z"/>
                  <w:del w:id="1779" w:author="TRAN THI LY LY" w:date="2019-06-20T23:27:00Z"/>
                  <w:rFonts w:eastAsiaTheme="minorEastAsia"/>
                  <w:noProof/>
                </w:rPr>
              </w:rPrChange>
            </w:rPr>
          </w:pPr>
          <w:ins w:id="1780" w:author="Ly Tran Thi Ly" w:date="2019-06-20T18:16:00Z">
            <w:del w:id="1781" w:author="TRAN THI LY LY" w:date="2019-06-20T23:27:00Z">
              <w:r w:rsidRPr="00C36969" w:rsidDel="00C36969">
                <w:rPr>
                  <w:rStyle w:val="Siuktni"/>
                  <w:rFonts w:ascii="Times New Roman" w:hAnsi="Times New Roman" w:cs="Times New Roman"/>
                  <w:noProof/>
                  <w:sz w:val="26"/>
                  <w:szCs w:val="26"/>
                  <w:rPrChange w:id="1782" w:author="TRAN THI LY LY" w:date="2019-06-20T23:27:00Z">
                    <w:rPr>
                      <w:rStyle w:val="Siuktni"/>
                      <w:rFonts w:cs="Times New Roman"/>
                      <w:noProof/>
                    </w:rPr>
                  </w:rPrChange>
                </w:rPr>
                <w:delText>2.1.1.2 Xử lí ngôn ngữ tự nhiên - Natural language processing (NLP)</w:delText>
              </w:r>
              <w:r w:rsidRPr="003D7625" w:rsidDel="00C36969">
                <w:rPr>
                  <w:rFonts w:ascii="Times New Roman" w:hAnsi="Times New Roman" w:cs="Times New Roman"/>
                  <w:noProof/>
                  <w:webHidden/>
                  <w:sz w:val="26"/>
                  <w:szCs w:val="26"/>
                  <w:rPrChange w:id="1783" w:author="Ly Tran Thi Ly" w:date="2019-06-20T18:16:00Z">
                    <w:rPr>
                      <w:noProof/>
                      <w:webHidden/>
                    </w:rPr>
                  </w:rPrChange>
                </w:rPr>
                <w:tab/>
                <w:delText>20</w:delText>
              </w:r>
            </w:del>
          </w:ins>
        </w:p>
        <w:p w14:paraId="62384D35" w14:textId="5F4DAFF8" w:rsidR="003D7625" w:rsidRPr="003D7625" w:rsidDel="00C36969" w:rsidRDefault="003D7625">
          <w:pPr>
            <w:pStyle w:val="Mucluc4"/>
            <w:tabs>
              <w:tab w:val="right" w:leader="dot" w:pos="8990"/>
            </w:tabs>
            <w:rPr>
              <w:ins w:id="1784" w:author="Ly Tran Thi Ly" w:date="2019-06-20T18:16:00Z"/>
              <w:del w:id="1785" w:author="TRAN THI LY LY" w:date="2019-06-20T23:27:00Z"/>
              <w:rFonts w:ascii="Times New Roman" w:eastAsiaTheme="minorEastAsia" w:hAnsi="Times New Roman" w:cs="Times New Roman"/>
              <w:noProof/>
              <w:sz w:val="26"/>
              <w:szCs w:val="26"/>
              <w:rPrChange w:id="1786" w:author="Ly Tran Thi Ly" w:date="2019-06-20T18:16:00Z">
                <w:rPr>
                  <w:ins w:id="1787" w:author="Ly Tran Thi Ly" w:date="2019-06-20T18:16:00Z"/>
                  <w:del w:id="1788" w:author="TRAN THI LY LY" w:date="2019-06-20T23:27:00Z"/>
                  <w:rFonts w:eastAsiaTheme="minorEastAsia"/>
                  <w:noProof/>
                </w:rPr>
              </w:rPrChange>
            </w:rPr>
          </w:pPr>
          <w:ins w:id="1789" w:author="Ly Tran Thi Ly" w:date="2019-06-20T18:16:00Z">
            <w:del w:id="1790" w:author="TRAN THI LY LY" w:date="2019-06-20T23:27:00Z">
              <w:r w:rsidRPr="00C36969" w:rsidDel="00C36969">
                <w:rPr>
                  <w:rStyle w:val="Siuktni"/>
                  <w:rFonts w:ascii="Times New Roman" w:hAnsi="Times New Roman" w:cs="Times New Roman"/>
                  <w:noProof/>
                  <w:sz w:val="26"/>
                  <w:szCs w:val="26"/>
                  <w:rPrChange w:id="1791" w:author="TRAN THI LY LY" w:date="2019-06-20T23:27:00Z">
                    <w:rPr>
                      <w:rStyle w:val="Siuktni"/>
                      <w:rFonts w:cs="Times New Roman"/>
                      <w:noProof/>
                    </w:rPr>
                  </w:rPrChange>
                </w:rPr>
                <w:delText>2.1.1.3 Tổng quan về QAS</w:delText>
              </w:r>
              <w:r w:rsidRPr="003D7625" w:rsidDel="00C36969">
                <w:rPr>
                  <w:rFonts w:ascii="Times New Roman" w:hAnsi="Times New Roman" w:cs="Times New Roman"/>
                  <w:noProof/>
                  <w:webHidden/>
                  <w:sz w:val="26"/>
                  <w:szCs w:val="26"/>
                  <w:rPrChange w:id="1792" w:author="Ly Tran Thi Ly" w:date="2019-06-20T18:16:00Z">
                    <w:rPr>
                      <w:noProof/>
                      <w:webHidden/>
                    </w:rPr>
                  </w:rPrChange>
                </w:rPr>
                <w:tab/>
                <w:delText>22</w:delText>
              </w:r>
            </w:del>
          </w:ins>
        </w:p>
        <w:p w14:paraId="24F6C9F0" w14:textId="05E6C900" w:rsidR="003D7625" w:rsidRPr="003D7625" w:rsidDel="00C36969" w:rsidRDefault="003D7625">
          <w:pPr>
            <w:pStyle w:val="Mucluc3"/>
            <w:tabs>
              <w:tab w:val="right" w:leader="dot" w:pos="8990"/>
            </w:tabs>
            <w:rPr>
              <w:ins w:id="1793" w:author="Ly Tran Thi Ly" w:date="2019-06-20T18:16:00Z"/>
              <w:del w:id="1794" w:author="TRAN THI LY LY" w:date="2019-06-20T23:27:00Z"/>
              <w:rFonts w:ascii="Times New Roman" w:eastAsiaTheme="minorEastAsia" w:hAnsi="Times New Roman" w:cs="Times New Roman"/>
              <w:noProof/>
              <w:sz w:val="26"/>
              <w:szCs w:val="26"/>
              <w:rPrChange w:id="1795" w:author="Ly Tran Thi Ly" w:date="2019-06-20T18:16:00Z">
                <w:rPr>
                  <w:ins w:id="1796" w:author="Ly Tran Thi Ly" w:date="2019-06-20T18:16:00Z"/>
                  <w:del w:id="1797" w:author="TRAN THI LY LY" w:date="2019-06-20T23:27:00Z"/>
                  <w:rFonts w:eastAsiaTheme="minorEastAsia"/>
                  <w:noProof/>
                </w:rPr>
              </w:rPrChange>
            </w:rPr>
          </w:pPr>
          <w:ins w:id="1798" w:author="Ly Tran Thi Ly" w:date="2019-06-20T18:16:00Z">
            <w:del w:id="1799" w:author="TRAN THI LY LY" w:date="2019-06-20T23:27:00Z">
              <w:r w:rsidRPr="00C36969" w:rsidDel="00C36969">
                <w:rPr>
                  <w:rStyle w:val="Siuktni"/>
                  <w:rFonts w:ascii="Times New Roman" w:hAnsi="Times New Roman" w:cs="Times New Roman"/>
                  <w:noProof/>
                  <w:sz w:val="26"/>
                  <w:szCs w:val="26"/>
                  <w:rPrChange w:id="1800" w:author="TRAN THI LY LY" w:date="2019-06-20T23:27:00Z">
                    <w:rPr>
                      <w:rStyle w:val="Siuktni"/>
                      <w:rFonts w:cs="Times New Roman"/>
                      <w:noProof/>
                    </w:rPr>
                  </w:rPrChange>
                </w:rPr>
                <w:delText>2.1.2 Phân loại</w:delText>
              </w:r>
              <w:r w:rsidRPr="003D7625" w:rsidDel="00C36969">
                <w:rPr>
                  <w:rFonts w:ascii="Times New Roman" w:hAnsi="Times New Roman" w:cs="Times New Roman"/>
                  <w:noProof/>
                  <w:webHidden/>
                  <w:sz w:val="26"/>
                  <w:szCs w:val="26"/>
                  <w:rPrChange w:id="1801" w:author="Ly Tran Thi Ly" w:date="2019-06-20T18:16:00Z">
                    <w:rPr>
                      <w:noProof/>
                      <w:webHidden/>
                    </w:rPr>
                  </w:rPrChange>
                </w:rPr>
                <w:tab/>
                <w:delText>24</w:delText>
              </w:r>
            </w:del>
          </w:ins>
        </w:p>
        <w:p w14:paraId="2AADD44E" w14:textId="25459C42" w:rsidR="003D7625" w:rsidRPr="003D7625" w:rsidDel="00C36969" w:rsidRDefault="003D7625">
          <w:pPr>
            <w:pStyle w:val="Mucluc4"/>
            <w:tabs>
              <w:tab w:val="right" w:leader="dot" w:pos="8990"/>
            </w:tabs>
            <w:rPr>
              <w:ins w:id="1802" w:author="Ly Tran Thi Ly" w:date="2019-06-20T18:16:00Z"/>
              <w:del w:id="1803" w:author="TRAN THI LY LY" w:date="2019-06-20T23:27:00Z"/>
              <w:rFonts w:ascii="Times New Roman" w:eastAsiaTheme="minorEastAsia" w:hAnsi="Times New Roman" w:cs="Times New Roman"/>
              <w:noProof/>
              <w:sz w:val="26"/>
              <w:szCs w:val="26"/>
              <w:rPrChange w:id="1804" w:author="Ly Tran Thi Ly" w:date="2019-06-20T18:16:00Z">
                <w:rPr>
                  <w:ins w:id="1805" w:author="Ly Tran Thi Ly" w:date="2019-06-20T18:16:00Z"/>
                  <w:del w:id="1806" w:author="TRAN THI LY LY" w:date="2019-06-20T23:27:00Z"/>
                  <w:rFonts w:eastAsiaTheme="minorEastAsia"/>
                  <w:noProof/>
                </w:rPr>
              </w:rPrChange>
            </w:rPr>
          </w:pPr>
          <w:ins w:id="1807" w:author="Ly Tran Thi Ly" w:date="2019-06-20T18:16:00Z">
            <w:del w:id="1808" w:author="TRAN THI LY LY" w:date="2019-06-20T23:27:00Z">
              <w:r w:rsidRPr="00C36969" w:rsidDel="00C36969">
                <w:rPr>
                  <w:rStyle w:val="Siuktni"/>
                  <w:rFonts w:ascii="Times New Roman" w:hAnsi="Times New Roman" w:cs="Times New Roman"/>
                  <w:noProof/>
                  <w:sz w:val="26"/>
                  <w:szCs w:val="26"/>
                  <w:rPrChange w:id="1809" w:author="TRAN THI LY LY" w:date="2019-06-20T23:27:00Z">
                    <w:rPr>
                      <w:rStyle w:val="Siuktni"/>
                      <w:rFonts w:cs="Times New Roman"/>
                      <w:noProof/>
                    </w:rPr>
                  </w:rPrChange>
                </w:rPr>
                <w:delText>2.1.2.1 Phân loại dựa trên miền kiến thức ứng dụng (Classification based on application domain)</w:delText>
              </w:r>
              <w:r w:rsidRPr="003D7625" w:rsidDel="00C36969">
                <w:rPr>
                  <w:rFonts w:ascii="Times New Roman" w:hAnsi="Times New Roman" w:cs="Times New Roman"/>
                  <w:noProof/>
                  <w:webHidden/>
                  <w:sz w:val="26"/>
                  <w:szCs w:val="26"/>
                  <w:rPrChange w:id="1810" w:author="Ly Tran Thi Ly" w:date="2019-06-20T18:16:00Z">
                    <w:rPr>
                      <w:noProof/>
                      <w:webHidden/>
                    </w:rPr>
                  </w:rPrChange>
                </w:rPr>
                <w:tab/>
                <w:delText>25</w:delText>
              </w:r>
            </w:del>
          </w:ins>
        </w:p>
        <w:p w14:paraId="69B67F30" w14:textId="28875DE7" w:rsidR="003D7625" w:rsidRPr="003D7625" w:rsidDel="00C36969" w:rsidRDefault="003D7625">
          <w:pPr>
            <w:pStyle w:val="Mucluc4"/>
            <w:tabs>
              <w:tab w:val="right" w:leader="dot" w:pos="8990"/>
            </w:tabs>
            <w:rPr>
              <w:ins w:id="1811" w:author="Ly Tran Thi Ly" w:date="2019-06-20T18:16:00Z"/>
              <w:del w:id="1812" w:author="TRAN THI LY LY" w:date="2019-06-20T23:27:00Z"/>
              <w:rFonts w:ascii="Times New Roman" w:eastAsiaTheme="minorEastAsia" w:hAnsi="Times New Roman" w:cs="Times New Roman"/>
              <w:noProof/>
              <w:sz w:val="26"/>
              <w:szCs w:val="26"/>
              <w:rPrChange w:id="1813" w:author="Ly Tran Thi Ly" w:date="2019-06-20T18:16:00Z">
                <w:rPr>
                  <w:ins w:id="1814" w:author="Ly Tran Thi Ly" w:date="2019-06-20T18:16:00Z"/>
                  <w:del w:id="1815" w:author="TRAN THI LY LY" w:date="2019-06-20T23:27:00Z"/>
                  <w:rFonts w:eastAsiaTheme="minorEastAsia"/>
                  <w:noProof/>
                </w:rPr>
              </w:rPrChange>
            </w:rPr>
          </w:pPr>
          <w:ins w:id="1816" w:author="Ly Tran Thi Ly" w:date="2019-06-20T18:16:00Z">
            <w:del w:id="1817" w:author="TRAN THI LY LY" w:date="2019-06-20T23:27:00Z">
              <w:r w:rsidRPr="00C36969" w:rsidDel="00C36969">
                <w:rPr>
                  <w:rStyle w:val="Siuktni"/>
                  <w:rFonts w:ascii="Times New Roman" w:hAnsi="Times New Roman" w:cs="Times New Roman"/>
                  <w:noProof/>
                  <w:sz w:val="26"/>
                  <w:szCs w:val="26"/>
                  <w:rPrChange w:id="1818" w:author="TRAN THI LY LY" w:date="2019-06-20T23:27:00Z">
                    <w:rPr>
                      <w:rStyle w:val="Siuktni"/>
                      <w:rFonts w:cs="Times New Roman"/>
                      <w:noProof/>
                    </w:rPr>
                  </w:rPrChange>
                </w:rPr>
                <w:delText>2.1.2.2 Phân loại dựa trên loại câu hỏi (Classification based on types of questions)</w:delText>
              </w:r>
              <w:r w:rsidRPr="003D7625" w:rsidDel="00C36969">
                <w:rPr>
                  <w:rFonts w:ascii="Times New Roman" w:hAnsi="Times New Roman" w:cs="Times New Roman"/>
                  <w:noProof/>
                  <w:webHidden/>
                  <w:sz w:val="26"/>
                  <w:szCs w:val="26"/>
                  <w:rPrChange w:id="1819" w:author="Ly Tran Thi Ly" w:date="2019-06-20T18:16:00Z">
                    <w:rPr>
                      <w:noProof/>
                      <w:webHidden/>
                    </w:rPr>
                  </w:rPrChange>
                </w:rPr>
                <w:tab/>
                <w:delText>26</w:delText>
              </w:r>
            </w:del>
          </w:ins>
        </w:p>
        <w:p w14:paraId="193A3FE3" w14:textId="51BEE61D" w:rsidR="003D7625" w:rsidRPr="003D7625" w:rsidDel="00C36969" w:rsidRDefault="003D7625">
          <w:pPr>
            <w:pStyle w:val="Mucluc4"/>
            <w:tabs>
              <w:tab w:val="right" w:leader="dot" w:pos="8990"/>
            </w:tabs>
            <w:rPr>
              <w:ins w:id="1820" w:author="Ly Tran Thi Ly" w:date="2019-06-20T18:16:00Z"/>
              <w:del w:id="1821" w:author="TRAN THI LY LY" w:date="2019-06-20T23:27:00Z"/>
              <w:rFonts w:ascii="Times New Roman" w:eastAsiaTheme="minorEastAsia" w:hAnsi="Times New Roman" w:cs="Times New Roman"/>
              <w:noProof/>
              <w:sz w:val="26"/>
              <w:szCs w:val="26"/>
              <w:rPrChange w:id="1822" w:author="Ly Tran Thi Ly" w:date="2019-06-20T18:16:00Z">
                <w:rPr>
                  <w:ins w:id="1823" w:author="Ly Tran Thi Ly" w:date="2019-06-20T18:16:00Z"/>
                  <w:del w:id="1824" w:author="TRAN THI LY LY" w:date="2019-06-20T23:27:00Z"/>
                  <w:rFonts w:eastAsiaTheme="minorEastAsia"/>
                  <w:noProof/>
                </w:rPr>
              </w:rPrChange>
            </w:rPr>
          </w:pPr>
          <w:ins w:id="1825" w:author="Ly Tran Thi Ly" w:date="2019-06-20T18:16:00Z">
            <w:del w:id="1826" w:author="TRAN THI LY LY" w:date="2019-06-20T23:27:00Z">
              <w:r w:rsidRPr="00C36969" w:rsidDel="00C36969">
                <w:rPr>
                  <w:rStyle w:val="Siuktni"/>
                  <w:rFonts w:ascii="Times New Roman" w:hAnsi="Times New Roman" w:cs="Times New Roman"/>
                  <w:noProof/>
                  <w:sz w:val="26"/>
                  <w:szCs w:val="26"/>
                  <w:rPrChange w:id="1827" w:author="TRAN THI LY LY" w:date="2019-06-20T23:27:00Z">
                    <w:rPr>
                      <w:rStyle w:val="Siuktni"/>
                      <w:rFonts w:cs="Times New Roman"/>
                      <w:noProof/>
                    </w:rPr>
                  </w:rPrChange>
                </w:rPr>
                <w:delText>2.1.2.3 Phân loại dựa trên loại phương pháp phân tích được thực hiện trên câu hỏi (Classification base on type of analysis done on question)</w:delText>
              </w:r>
              <w:r w:rsidRPr="003D7625" w:rsidDel="00C36969">
                <w:rPr>
                  <w:rFonts w:ascii="Times New Roman" w:hAnsi="Times New Roman" w:cs="Times New Roman"/>
                  <w:noProof/>
                  <w:webHidden/>
                  <w:sz w:val="26"/>
                  <w:szCs w:val="26"/>
                  <w:rPrChange w:id="1828" w:author="Ly Tran Thi Ly" w:date="2019-06-20T18:16:00Z">
                    <w:rPr>
                      <w:noProof/>
                      <w:webHidden/>
                    </w:rPr>
                  </w:rPrChange>
                </w:rPr>
                <w:tab/>
                <w:delText>29</w:delText>
              </w:r>
            </w:del>
          </w:ins>
        </w:p>
        <w:p w14:paraId="6AB1AD12" w14:textId="06C29021" w:rsidR="003D7625" w:rsidRPr="003D7625" w:rsidDel="00C36969" w:rsidRDefault="003D7625">
          <w:pPr>
            <w:pStyle w:val="Mucluc4"/>
            <w:tabs>
              <w:tab w:val="right" w:leader="dot" w:pos="8990"/>
            </w:tabs>
            <w:rPr>
              <w:ins w:id="1829" w:author="Ly Tran Thi Ly" w:date="2019-06-20T18:16:00Z"/>
              <w:del w:id="1830" w:author="TRAN THI LY LY" w:date="2019-06-20T23:27:00Z"/>
              <w:rFonts w:ascii="Times New Roman" w:eastAsiaTheme="minorEastAsia" w:hAnsi="Times New Roman" w:cs="Times New Roman"/>
              <w:noProof/>
              <w:sz w:val="26"/>
              <w:szCs w:val="26"/>
              <w:rPrChange w:id="1831" w:author="Ly Tran Thi Ly" w:date="2019-06-20T18:16:00Z">
                <w:rPr>
                  <w:ins w:id="1832" w:author="Ly Tran Thi Ly" w:date="2019-06-20T18:16:00Z"/>
                  <w:del w:id="1833" w:author="TRAN THI LY LY" w:date="2019-06-20T23:27:00Z"/>
                  <w:rFonts w:eastAsiaTheme="minorEastAsia"/>
                  <w:noProof/>
                </w:rPr>
              </w:rPrChange>
            </w:rPr>
          </w:pPr>
          <w:ins w:id="1834" w:author="Ly Tran Thi Ly" w:date="2019-06-20T18:16:00Z">
            <w:del w:id="1835" w:author="TRAN THI LY LY" w:date="2019-06-20T23:27:00Z">
              <w:r w:rsidRPr="00C36969" w:rsidDel="00C36969">
                <w:rPr>
                  <w:rStyle w:val="Siuktni"/>
                  <w:rFonts w:ascii="Times New Roman" w:hAnsi="Times New Roman" w:cs="Times New Roman"/>
                  <w:noProof/>
                  <w:sz w:val="26"/>
                  <w:szCs w:val="26"/>
                  <w:rPrChange w:id="1836" w:author="TRAN THI LY LY" w:date="2019-06-20T23:27:00Z">
                    <w:rPr>
                      <w:rStyle w:val="Siuktni"/>
                      <w:rFonts w:cs="Times New Roman"/>
                      <w:noProof/>
                    </w:rPr>
                  </w:rPrChange>
                </w:rPr>
                <w:delText>2.1.2.4 Phân loại dựa trên loại dữ liệu nguồn (Classification based on types of data sources)</w:delText>
              </w:r>
              <w:r w:rsidRPr="003D7625" w:rsidDel="00C36969">
                <w:rPr>
                  <w:rFonts w:ascii="Times New Roman" w:hAnsi="Times New Roman" w:cs="Times New Roman"/>
                  <w:noProof/>
                  <w:webHidden/>
                  <w:sz w:val="26"/>
                  <w:szCs w:val="26"/>
                  <w:rPrChange w:id="1837" w:author="Ly Tran Thi Ly" w:date="2019-06-20T18:16:00Z">
                    <w:rPr>
                      <w:noProof/>
                      <w:webHidden/>
                    </w:rPr>
                  </w:rPrChange>
                </w:rPr>
                <w:tab/>
                <w:delText>34</w:delText>
              </w:r>
            </w:del>
          </w:ins>
        </w:p>
        <w:p w14:paraId="3D4981ED" w14:textId="6B30A68E" w:rsidR="003D7625" w:rsidRPr="003D7625" w:rsidDel="00C36969" w:rsidRDefault="003D7625">
          <w:pPr>
            <w:pStyle w:val="Mucluc4"/>
            <w:tabs>
              <w:tab w:val="left" w:pos="1540"/>
              <w:tab w:val="right" w:leader="dot" w:pos="8990"/>
            </w:tabs>
            <w:rPr>
              <w:ins w:id="1838" w:author="Ly Tran Thi Ly" w:date="2019-06-20T18:16:00Z"/>
              <w:del w:id="1839" w:author="TRAN THI LY LY" w:date="2019-06-20T23:27:00Z"/>
              <w:rFonts w:ascii="Times New Roman" w:eastAsiaTheme="minorEastAsia" w:hAnsi="Times New Roman" w:cs="Times New Roman"/>
              <w:noProof/>
              <w:sz w:val="26"/>
              <w:szCs w:val="26"/>
              <w:rPrChange w:id="1840" w:author="Ly Tran Thi Ly" w:date="2019-06-20T18:16:00Z">
                <w:rPr>
                  <w:ins w:id="1841" w:author="Ly Tran Thi Ly" w:date="2019-06-20T18:16:00Z"/>
                  <w:del w:id="1842" w:author="TRAN THI LY LY" w:date="2019-06-20T23:27:00Z"/>
                  <w:rFonts w:eastAsiaTheme="minorEastAsia"/>
                  <w:noProof/>
                </w:rPr>
              </w:rPrChange>
            </w:rPr>
          </w:pPr>
          <w:ins w:id="1843" w:author="Ly Tran Thi Ly" w:date="2019-06-20T18:16:00Z">
            <w:del w:id="1844" w:author="TRAN THI LY LY" w:date="2019-06-20T23:27:00Z">
              <w:r w:rsidRPr="00C36969" w:rsidDel="00C36969">
                <w:rPr>
                  <w:rStyle w:val="Siuktni"/>
                  <w:rFonts w:ascii="Times New Roman" w:hAnsi="Times New Roman" w:cs="Times New Roman"/>
                  <w:noProof/>
                  <w:sz w:val="26"/>
                  <w:szCs w:val="26"/>
                  <w:rPrChange w:id="1845" w:author="TRAN THI LY LY" w:date="2019-06-20T23:27:00Z">
                    <w:rPr>
                      <w:rStyle w:val="Siuktni"/>
                      <w:rFonts w:cs="Times New Roman"/>
                      <w:noProof/>
                    </w:rPr>
                  </w:rPrChange>
                </w:rPr>
                <w:delText>2.1.2.5</w:delText>
              </w:r>
              <w:r w:rsidRPr="003D7625" w:rsidDel="00C36969">
                <w:rPr>
                  <w:rFonts w:ascii="Times New Roman" w:eastAsiaTheme="minorEastAsia" w:hAnsi="Times New Roman" w:cs="Times New Roman"/>
                  <w:noProof/>
                  <w:sz w:val="26"/>
                  <w:szCs w:val="26"/>
                  <w:rPrChange w:id="1846"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847" w:author="TRAN THI LY LY" w:date="2019-06-20T23:27:00Z">
                    <w:rPr>
                      <w:rStyle w:val="Siuktni"/>
                      <w:rFonts w:cs="Times New Roman"/>
                      <w:noProof/>
                    </w:rPr>
                  </w:rPrChange>
                </w:rPr>
                <w:delText>Phân loại dựa trên kĩ thuật được dùng trong QAS (Techniques used in QAS)</w:delText>
              </w:r>
              <w:r w:rsidRPr="003D7625" w:rsidDel="00C36969">
                <w:rPr>
                  <w:rFonts w:ascii="Times New Roman" w:hAnsi="Times New Roman" w:cs="Times New Roman"/>
                  <w:noProof/>
                  <w:webHidden/>
                  <w:sz w:val="26"/>
                  <w:szCs w:val="26"/>
                  <w:rPrChange w:id="1848" w:author="Ly Tran Thi Ly" w:date="2019-06-20T18:16:00Z">
                    <w:rPr>
                      <w:noProof/>
                      <w:webHidden/>
                    </w:rPr>
                  </w:rPrChange>
                </w:rPr>
                <w:tab/>
                <w:delText>35</w:delText>
              </w:r>
            </w:del>
          </w:ins>
        </w:p>
        <w:p w14:paraId="480A3AA3" w14:textId="7533E044" w:rsidR="003D7625" w:rsidRPr="003D7625" w:rsidDel="00C36969" w:rsidRDefault="003D7625">
          <w:pPr>
            <w:pStyle w:val="Mucluc4"/>
            <w:tabs>
              <w:tab w:val="left" w:pos="1540"/>
              <w:tab w:val="right" w:leader="dot" w:pos="8990"/>
            </w:tabs>
            <w:rPr>
              <w:ins w:id="1849" w:author="Ly Tran Thi Ly" w:date="2019-06-20T18:16:00Z"/>
              <w:del w:id="1850" w:author="TRAN THI LY LY" w:date="2019-06-20T23:27:00Z"/>
              <w:rFonts w:ascii="Times New Roman" w:eastAsiaTheme="minorEastAsia" w:hAnsi="Times New Roman" w:cs="Times New Roman"/>
              <w:noProof/>
              <w:sz w:val="26"/>
              <w:szCs w:val="26"/>
              <w:rPrChange w:id="1851" w:author="Ly Tran Thi Ly" w:date="2019-06-20T18:16:00Z">
                <w:rPr>
                  <w:ins w:id="1852" w:author="Ly Tran Thi Ly" w:date="2019-06-20T18:16:00Z"/>
                  <w:del w:id="1853" w:author="TRAN THI LY LY" w:date="2019-06-20T23:27:00Z"/>
                  <w:rFonts w:eastAsiaTheme="minorEastAsia"/>
                  <w:noProof/>
                </w:rPr>
              </w:rPrChange>
            </w:rPr>
          </w:pPr>
          <w:ins w:id="1854" w:author="Ly Tran Thi Ly" w:date="2019-06-20T18:16:00Z">
            <w:del w:id="1855" w:author="TRAN THI LY LY" w:date="2019-06-20T23:27:00Z">
              <w:r w:rsidRPr="00C36969" w:rsidDel="00C36969">
                <w:rPr>
                  <w:rStyle w:val="Siuktni"/>
                  <w:rFonts w:ascii="Times New Roman" w:hAnsi="Times New Roman" w:cs="Times New Roman"/>
                  <w:noProof/>
                  <w:sz w:val="26"/>
                  <w:szCs w:val="26"/>
                  <w:rPrChange w:id="1856" w:author="TRAN THI LY LY" w:date="2019-06-20T23:27:00Z">
                    <w:rPr>
                      <w:rStyle w:val="Siuktni"/>
                      <w:rFonts w:cs="Times New Roman"/>
                      <w:noProof/>
                    </w:rPr>
                  </w:rPrChange>
                </w:rPr>
                <w:delText>2.1.2.6</w:delText>
              </w:r>
              <w:r w:rsidRPr="003D7625" w:rsidDel="00C36969">
                <w:rPr>
                  <w:rFonts w:ascii="Times New Roman" w:eastAsiaTheme="minorEastAsia" w:hAnsi="Times New Roman" w:cs="Times New Roman"/>
                  <w:noProof/>
                  <w:sz w:val="26"/>
                  <w:szCs w:val="26"/>
                  <w:rPrChange w:id="1857"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rPrChange w:id="1858" w:author="TRAN THI LY LY" w:date="2019-06-20T23:27:00Z">
                    <w:rPr>
                      <w:rStyle w:val="Siuktni"/>
                      <w:rFonts w:cs="Times New Roman"/>
                      <w:noProof/>
                    </w:rPr>
                  </w:rPrChange>
                </w:rPr>
                <w:delText>Phân loại dựa trên những dạng câu trả lời được tạo bởi QAS (Classification based on forms of answer generated by QAS)</w:delText>
              </w:r>
              <w:r w:rsidRPr="003D7625" w:rsidDel="00C36969">
                <w:rPr>
                  <w:rFonts w:ascii="Times New Roman" w:hAnsi="Times New Roman" w:cs="Times New Roman"/>
                  <w:noProof/>
                  <w:webHidden/>
                  <w:sz w:val="26"/>
                  <w:szCs w:val="26"/>
                  <w:rPrChange w:id="1859" w:author="Ly Tran Thi Ly" w:date="2019-06-20T18:16:00Z">
                    <w:rPr>
                      <w:noProof/>
                      <w:webHidden/>
                    </w:rPr>
                  </w:rPrChange>
                </w:rPr>
                <w:tab/>
                <w:delText>38</w:delText>
              </w:r>
            </w:del>
          </w:ins>
        </w:p>
        <w:p w14:paraId="4B785B60" w14:textId="12E05F22" w:rsidR="003D7625" w:rsidRPr="003D7625" w:rsidDel="00C36969" w:rsidRDefault="003D7625">
          <w:pPr>
            <w:pStyle w:val="Mucluc2"/>
            <w:tabs>
              <w:tab w:val="right" w:leader="dot" w:pos="8990"/>
            </w:tabs>
            <w:rPr>
              <w:ins w:id="1860" w:author="Ly Tran Thi Ly" w:date="2019-06-20T18:16:00Z"/>
              <w:del w:id="1861" w:author="TRAN THI LY LY" w:date="2019-06-20T23:27:00Z"/>
              <w:rFonts w:ascii="Times New Roman" w:eastAsiaTheme="minorEastAsia" w:hAnsi="Times New Roman" w:cs="Times New Roman"/>
              <w:noProof/>
              <w:sz w:val="26"/>
              <w:szCs w:val="26"/>
              <w:rPrChange w:id="1862" w:author="Ly Tran Thi Ly" w:date="2019-06-20T18:16:00Z">
                <w:rPr>
                  <w:ins w:id="1863" w:author="Ly Tran Thi Ly" w:date="2019-06-20T18:16:00Z"/>
                  <w:del w:id="1864" w:author="TRAN THI LY LY" w:date="2019-06-20T23:27:00Z"/>
                  <w:rFonts w:eastAsiaTheme="minorEastAsia"/>
                  <w:noProof/>
                </w:rPr>
              </w:rPrChange>
            </w:rPr>
          </w:pPr>
          <w:ins w:id="1865" w:author="Ly Tran Thi Ly" w:date="2019-06-20T18:16:00Z">
            <w:del w:id="1866" w:author="TRAN THI LY LY" w:date="2019-06-20T23:27:00Z">
              <w:r w:rsidRPr="00C36969" w:rsidDel="00C36969">
                <w:rPr>
                  <w:rStyle w:val="Siuktni"/>
                  <w:rFonts w:ascii="Times New Roman" w:hAnsi="Times New Roman" w:cs="Times New Roman"/>
                  <w:noProof/>
                  <w:sz w:val="26"/>
                  <w:szCs w:val="26"/>
                  <w:rPrChange w:id="1867" w:author="TRAN THI LY LY" w:date="2019-06-20T23:27:00Z">
                    <w:rPr>
                      <w:rStyle w:val="Siuktni"/>
                      <w:noProof/>
                    </w:rPr>
                  </w:rPrChange>
                </w:rPr>
                <w:delText>2.2 Chatbot</w:delText>
              </w:r>
              <w:r w:rsidRPr="003D7625" w:rsidDel="00C36969">
                <w:rPr>
                  <w:rFonts w:ascii="Times New Roman" w:hAnsi="Times New Roman" w:cs="Times New Roman"/>
                  <w:noProof/>
                  <w:webHidden/>
                  <w:sz w:val="26"/>
                  <w:szCs w:val="26"/>
                  <w:rPrChange w:id="1868" w:author="Ly Tran Thi Ly" w:date="2019-06-20T18:16:00Z">
                    <w:rPr>
                      <w:noProof/>
                      <w:webHidden/>
                    </w:rPr>
                  </w:rPrChange>
                </w:rPr>
                <w:tab/>
                <w:delText>39</w:delText>
              </w:r>
            </w:del>
          </w:ins>
        </w:p>
        <w:p w14:paraId="63565BBF" w14:textId="5B138088" w:rsidR="003D7625" w:rsidRPr="003D7625" w:rsidDel="00C36969" w:rsidRDefault="003D7625">
          <w:pPr>
            <w:pStyle w:val="Mucluc2"/>
            <w:tabs>
              <w:tab w:val="right" w:leader="dot" w:pos="8990"/>
            </w:tabs>
            <w:rPr>
              <w:ins w:id="1869" w:author="Ly Tran Thi Ly" w:date="2019-06-20T18:16:00Z"/>
              <w:del w:id="1870" w:author="TRAN THI LY LY" w:date="2019-06-20T23:27:00Z"/>
              <w:rFonts w:ascii="Times New Roman" w:eastAsiaTheme="minorEastAsia" w:hAnsi="Times New Roman" w:cs="Times New Roman"/>
              <w:noProof/>
              <w:sz w:val="26"/>
              <w:szCs w:val="26"/>
              <w:rPrChange w:id="1871" w:author="Ly Tran Thi Ly" w:date="2019-06-20T18:16:00Z">
                <w:rPr>
                  <w:ins w:id="1872" w:author="Ly Tran Thi Ly" w:date="2019-06-20T18:16:00Z"/>
                  <w:del w:id="1873" w:author="TRAN THI LY LY" w:date="2019-06-20T23:27:00Z"/>
                  <w:rFonts w:eastAsiaTheme="minorEastAsia"/>
                  <w:noProof/>
                </w:rPr>
              </w:rPrChange>
            </w:rPr>
          </w:pPr>
          <w:ins w:id="1874" w:author="Ly Tran Thi Ly" w:date="2019-06-20T18:16:00Z">
            <w:del w:id="1875" w:author="TRAN THI LY LY" w:date="2019-06-20T23:27:00Z">
              <w:r w:rsidRPr="00C36969" w:rsidDel="00C36969">
                <w:rPr>
                  <w:rStyle w:val="Siuktni"/>
                  <w:rFonts w:ascii="Times New Roman" w:hAnsi="Times New Roman" w:cs="Times New Roman"/>
                  <w:noProof/>
                  <w:sz w:val="26"/>
                  <w:szCs w:val="26"/>
                  <w:rPrChange w:id="1876" w:author="TRAN THI LY LY" w:date="2019-06-20T23:27:00Z">
                    <w:rPr>
                      <w:rStyle w:val="Siuktni"/>
                      <w:noProof/>
                    </w:rPr>
                  </w:rPrChange>
                </w:rPr>
                <w:delText>2.3 Kết chương</w:delText>
              </w:r>
              <w:r w:rsidRPr="003D7625" w:rsidDel="00C36969">
                <w:rPr>
                  <w:rFonts w:ascii="Times New Roman" w:hAnsi="Times New Roman" w:cs="Times New Roman"/>
                  <w:noProof/>
                  <w:webHidden/>
                  <w:sz w:val="26"/>
                  <w:szCs w:val="26"/>
                  <w:rPrChange w:id="1877" w:author="Ly Tran Thi Ly" w:date="2019-06-20T18:16:00Z">
                    <w:rPr>
                      <w:noProof/>
                      <w:webHidden/>
                    </w:rPr>
                  </w:rPrChange>
                </w:rPr>
                <w:tab/>
                <w:delText>40</w:delText>
              </w:r>
            </w:del>
          </w:ins>
        </w:p>
        <w:p w14:paraId="030AA17B" w14:textId="4BB9C53A" w:rsidR="003D7625" w:rsidRPr="003D7625" w:rsidDel="00C36969" w:rsidRDefault="003D7625">
          <w:pPr>
            <w:pStyle w:val="Mucluc1"/>
            <w:tabs>
              <w:tab w:val="right" w:leader="dot" w:pos="8990"/>
            </w:tabs>
            <w:rPr>
              <w:ins w:id="1878" w:author="Ly Tran Thi Ly" w:date="2019-06-20T18:16:00Z"/>
              <w:del w:id="1879" w:author="TRAN THI LY LY" w:date="2019-06-20T23:27:00Z"/>
              <w:rFonts w:ascii="Times New Roman" w:eastAsiaTheme="minorEastAsia" w:hAnsi="Times New Roman" w:cs="Times New Roman"/>
              <w:noProof/>
              <w:sz w:val="26"/>
              <w:szCs w:val="26"/>
              <w:rPrChange w:id="1880" w:author="Ly Tran Thi Ly" w:date="2019-06-20T18:16:00Z">
                <w:rPr>
                  <w:ins w:id="1881" w:author="Ly Tran Thi Ly" w:date="2019-06-20T18:16:00Z"/>
                  <w:del w:id="1882" w:author="TRAN THI LY LY" w:date="2019-06-20T23:27:00Z"/>
                  <w:rFonts w:eastAsiaTheme="minorEastAsia"/>
                  <w:noProof/>
                </w:rPr>
              </w:rPrChange>
            </w:rPr>
          </w:pPr>
          <w:ins w:id="1883" w:author="Ly Tran Thi Ly" w:date="2019-06-20T18:16:00Z">
            <w:del w:id="1884" w:author="TRAN THI LY LY" w:date="2019-06-20T23:27:00Z">
              <w:r w:rsidRPr="00C36969" w:rsidDel="00C36969">
                <w:rPr>
                  <w:rStyle w:val="Siuktni"/>
                  <w:rFonts w:ascii="Times New Roman" w:hAnsi="Times New Roman" w:cs="Times New Roman"/>
                  <w:noProof/>
                  <w:sz w:val="26"/>
                  <w:szCs w:val="26"/>
                  <w:rPrChange w:id="1885" w:author="TRAN THI LY LY" w:date="2019-06-20T23:27:00Z">
                    <w:rPr>
                      <w:rStyle w:val="Siuktni"/>
                      <w:rFonts w:cs="Times New Roman"/>
                      <w:noProof/>
                    </w:rPr>
                  </w:rPrChange>
                </w:rPr>
                <w:delText>CHƯƠNG 3: PHÂN TÍCH VÀ THIẾT KẾ GIẢI PHÁP CHO ỨNG DỤNG CHATBOT CỦA ĐỀ TÀI</w:delText>
              </w:r>
              <w:r w:rsidRPr="003D7625" w:rsidDel="00C36969">
                <w:rPr>
                  <w:rFonts w:ascii="Times New Roman" w:hAnsi="Times New Roman" w:cs="Times New Roman"/>
                  <w:noProof/>
                  <w:webHidden/>
                  <w:sz w:val="26"/>
                  <w:szCs w:val="26"/>
                  <w:rPrChange w:id="1886" w:author="Ly Tran Thi Ly" w:date="2019-06-20T18:16:00Z">
                    <w:rPr>
                      <w:noProof/>
                      <w:webHidden/>
                    </w:rPr>
                  </w:rPrChange>
                </w:rPr>
                <w:tab/>
                <w:delText>41</w:delText>
              </w:r>
            </w:del>
          </w:ins>
        </w:p>
        <w:p w14:paraId="49E19F29" w14:textId="763EBD5C" w:rsidR="003D7625" w:rsidRPr="003D7625" w:rsidDel="00C36969" w:rsidRDefault="003D7625">
          <w:pPr>
            <w:pStyle w:val="Mucluc2"/>
            <w:tabs>
              <w:tab w:val="right" w:leader="dot" w:pos="8990"/>
            </w:tabs>
            <w:rPr>
              <w:ins w:id="1887" w:author="Ly Tran Thi Ly" w:date="2019-06-20T18:16:00Z"/>
              <w:del w:id="1888" w:author="TRAN THI LY LY" w:date="2019-06-20T23:27:00Z"/>
              <w:rFonts w:ascii="Times New Roman" w:eastAsiaTheme="minorEastAsia" w:hAnsi="Times New Roman" w:cs="Times New Roman"/>
              <w:noProof/>
              <w:sz w:val="26"/>
              <w:szCs w:val="26"/>
              <w:rPrChange w:id="1889" w:author="Ly Tran Thi Ly" w:date="2019-06-20T18:16:00Z">
                <w:rPr>
                  <w:ins w:id="1890" w:author="Ly Tran Thi Ly" w:date="2019-06-20T18:16:00Z"/>
                  <w:del w:id="1891" w:author="TRAN THI LY LY" w:date="2019-06-20T23:27:00Z"/>
                  <w:rFonts w:eastAsiaTheme="minorEastAsia"/>
                  <w:noProof/>
                </w:rPr>
              </w:rPrChange>
            </w:rPr>
          </w:pPr>
          <w:ins w:id="1892" w:author="Ly Tran Thi Ly" w:date="2019-06-20T18:16:00Z">
            <w:del w:id="1893" w:author="TRAN THI LY LY" w:date="2019-06-20T23:27:00Z">
              <w:r w:rsidRPr="00C36969" w:rsidDel="00C36969">
                <w:rPr>
                  <w:rStyle w:val="Siuktni"/>
                  <w:rFonts w:ascii="Times New Roman" w:hAnsi="Times New Roman" w:cs="Times New Roman"/>
                  <w:noProof/>
                  <w:sz w:val="26"/>
                  <w:szCs w:val="26"/>
                  <w:rPrChange w:id="1894" w:author="TRAN THI LY LY" w:date="2019-06-20T23:27:00Z">
                    <w:rPr>
                      <w:rStyle w:val="Siuktni"/>
                      <w:rFonts w:cs="Times New Roman"/>
                      <w:noProof/>
                    </w:rPr>
                  </w:rPrChange>
                </w:rPr>
                <w:delText>3.1 Phân tích yêu cầu đề tài</w:delText>
              </w:r>
              <w:r w:rsidRPr="003D7625" w:rsidDel="00C36969">
                <w:rPr>
                  <w:rFonts w:ascii="Times New Roman" w:hAnsi="Times New Roman" w:cs="Times New Roman"/>
                  <w:noProof/>
                  <w:webHidden/>
                  <w:sz w:val="26"/>
                  <w:szCs w:val="26"/>
                  <w:rPrChange w:id="1895" w:author="Ly Tran Thi Ly" w:date="2019-06-20T18:16:00Z">
                    <w:rPr>
                      <w:noProof/>
                      <w:webHidden/>
                    </w:rPr>
                  </w:rPrChange>
                </w:rPr>
                <w:tab/>
                <w:delText>41</w:delText>
              </w:r>
            </w:del>
          </w:ins>
        </w:p>
        <w:p w14:paraId="6FA3B991" w14:textId="375472B2" w:rsidR="003D7625" w:rsidRPr="003D7625" w:rsidDel="00C36969" w:rsidRDefault="003D7625">
          <w:pPr>
            <w:pStyle w:val="Mucluc2"/>
            <w:tabs>
              <w:tab w:val="right" w:leader="dot" w:pos="8990"/>
            </w:tabs>
            <w:rPr>
              <w:ins w:id="1896" w:author="Ly Tran Thi Ly" w:date="2019-06-20T18:16:00Z"/>
              <w:del w:id="1897" w:author="TRAN THI LY LY" w:date="2019-06-20T23:27:00Z"/>
              <w:rFonts w:ascii="Times New Roman" w:eastAsiaTheme="minorEastAsia" w:hAnsi="Times New Roman" w:cs="Times New Roman"/>
              <w:noProof/>
              <w:sz w:val="26"/>
              <w:szCs w:val="26"/>
              <w:rPrChange w:id="1898" w:author="Ly Tran Thi Ly" w:date="2019-06-20T18:16:00Z">
                <w:rPr>
                  <w:ins w:id="1899" w:author="Ly Tran Thi Ly" w:date="2019-06-20T18:16:00Z"/>
                  <w:del w:id="1900" w:author="TRAN THI LY LY" w:date="2019-06-20T23:27:00Z"/>
                  <w:rFonts w:eastAsiaTheme="minorEastAsia"/>
                  <w:noProof/>
                </w:rPr>
              </w:rPrChange>
            </w:rPr>
          </w:pPr>
          <w:ins w:id="1901" w:author="Ly Tran Thi Ly" w:date="2019-06-20T18:16:00Z">
            <w:del w:id="1902" w:author="TRAN THI LY LY" w:date="2019-06-20T23:27:00Z">
              <w:r w:rsidRPr="00C36969" w:rsidDel="00C36969">
                <w:rPr>
                  <w:rStyle w:val="Siuktni"/>
                  <w:rFonts w:ascii="Times New Roman" w:hAnsi="Times New Roman" w:cs="Times New Roman"/>
                  <w:noProof/>
                  <w:sz w:val="26"/>
                  <w:szCs w:val="26"/>
                  <w:rPrChange w:id="1903" w:author="TRAN THI LY LY" w:date="2019-06-20T23:27:00Z">
                    <w:rPr>
                      <w:rStyle w:val="Siuktni"/>
                      <w:noProof/>
                    </w:rPr>
                  </w:rPrChange>
                </w:rPr>
                <w:delText>3.2 Tổng quan về ứng dụng</w:delText>
              </w:r>
              <w:r w:rsidRPr="003D7625" w:rsidDel="00C36969">
                <w:rPr>
                  <w:rFonts w:ascii="Times New Roman" w:hAnsi="Times New Roman" w:cs="Times New Roman"/>
                  <w:noProof/>
                  <w:webHidden/>
                  <w:sz w:val="26"/>
                  <w:szCs w:val="26"/>
                  <w:rPrChange w:id="1904" w:author="Ly Tran Thi Ly" w:date="2019-06-20T18:16:00Z">
                    <w:rPr>
                      <w:noProof/>
                      <w:webHidden/>
                    </w:rPr>
                  </w:rPrChange>
                </w:rPr>
                <w:tab/>
                <w:delText>44</w:delText>
              </w:r>
            </w:del>
          </w:ins>
        </w:p>
        <w:p w14:paraId="7712E011" w14:textId="155F7846" w:rsidR="003D7625" w:rsidRPr="003D7625" w:rsidDel="00C36969" w:rsidRDefault="003D7625">
          <w:pPr>
            <w:pStyle w:val="Mucluc2"/>
            <w:tabs>
              <w:tab w:val="right" w:leader="dot" w:pos="8990"/>
            </w:tabs>
            <w:rPr>
              <w:ins w:id="1905" w:author="Ly Tran Thi Ly" w:date="2019-06-20T18:16:00Z"/>
              <w:del w:id="1906" w:author="TRAN THI LY LY" w:date="2019-06-20T23:27:00Z"/>
              <w:rFonts w:ascii="Times New Roman" w:eastAsiaTheme="minorEastAsia" w:hAnsi="Times New Roman" w:cs="Times New Roman"/>
              <w:noProof/>
              <w:sz w:val="26"/>
              <w:szCs w:val="26"/>
              <w:rPrChange w:id="1907" w:author="Ly Tran Thi Ly" w:date="2019-06-20T18:16:00Z">
                <w:rPr>
                  <w:ins w:id="1908" w:author="Ly Tran Thi Ly" w:date="2019-06-20T18:16:00Z"/>
                  <w:del w:id="1909" w:author="TRAN THI LY LY" w:date="2019-06-20T23:27:00Z"/>
                  <w:rFonts w:eastAsiaTheme="minorEastAsia"/>
                  <w:noProof/>
                </w:rPr>
              </w:rPrChange>
            </w:rPr>
          </w:pPr>
          <w:ins w:id="1910" w:author="Ly Tran Thi Ly" w:date="2019-06-20T18:16:00Z">
            <w:del w:id="1911" w:author="TRAN THI LY LY" w:date="2019-06-20T23:27:00Z">
              <w:r w:rsidRPr="00C36969" w:rsidDel="00C36969">
                <w:rPr>
                  <w:rStyle w:val="Siuktni"/>
                  <w:rFonts w:ascii="Times New Roman" w:hAnsi="Times New Roman" w:cs="Times New Roman"/>
                  <w:noProof/>
                  <w:sz w:val="26"/>
                  <w:szCs w:val="26"/>
                  <w:rPrChange w:id="1912" w:author="TRAN THI LY LY" w:date="2019-06-20T23:27:00Z">
                    <w:rPr>
                      <w:rStyle w:val="Siuktni"/>
                      <w:noProof/>
                    </w:rPr>
                  </w:rPrChange>
                </w:rPr>
                <w:delText>3.3 Xây dựng cơ sở tri thức dựa vào Ontology</w:delText>
              </w:r>
              <w:r w:rsidRPr="003D7625" w:rsidDel="00C36969">
                <w:rPr>
                  <w:rFonts w:ascii="Times New Roman" w:hAnsi="Times New Roman" w:cs="Times New Roman"/>
                  <w:noProof/>
                  <w:webHidden/>
                  <w:sz w:val="26"/>
                  <w:szCs w:val="26"/>
                  <w:rPrChange w:id="1913" w:author="Ly Tran Thi Ly" w:date="2019-06-20T18:16:00Z">
                    <w:rPr>
                      <w:noProof/>
                      <w:webHidden/>
                    </w:rPr>
                  </w:rPrChange>
                </w:rPr>
                <w:tab/>
                <w:delText>45</w:delText>
              </w:r>
            </w:del>
          </w:ins>
        </w:p>
        <w:p w14:paraId="2A2AD7B3" w14:textId="70C3F149" w:rsidR="003D7625" w:rsidRPr="003D7625" w:rsidDel="00C36969" w:rsidRDefault="003D7625">
          <w:pPr>
            <w:pStyle w:val="Mucluc3"/>
            <w:tabs>
              <w:tab w:val="right" w:leader="dot" w:pos="8990"/>
            </w:tabs>
            <w:rPr>
              <w:ins w:id="1914" w:author="Ly Tran Thi Ly" w:date="2019-06-20T18:16:00Z"/>
              <w:del w:id="1915" w:author="TRAN THI LY LY" w:date="2019-06-20T23:27:00Z"/>
              <w:rFonts w:ascii="Times New Roman" w:eastAsiaTheme="minorEastAsia" w:hAnsi="Times New Roman" w:cs="Times New Roman"/>
              <w:noProof/>
              <w:sz w:val="26"/>
              <w:szCs w:val="26"/>
              <w:rPrChange w:id="1916" w:author="Ly Tran Thi Ly" w:date="2019-06-20T18:16:00Z">
                <w:rPr>
                  <w:ins w:id="1917" w:author="Ly Tran Thi Ly" w:date="2019-06-20T18:16:00Z"/>
                  <w:del w:id="1918" w:author="TRAN THI LY LY" w:date="2019-06-20T23:27:00Z"/>
                  <w:rFonts w:eastAsiaTheme="minorEastAsia"/>
                  <w:noProof/>
                </w:rPr>
              </w:rPrChange>
            </w:rPr>
          </w:pPr>
          <w:ins w:id="1919" w:author="Ly Tran Thi Ly" w:date="2019-06-20T18:16:00Z">
            <w:del w:id="1920" w:author="TRAN THI LY LY" w:date="2019-06-20T23:27:00Z">
              <w:r w:rsidRPr="00C36969" w:rsidDel="00C36969">
                <w:rPr>
                  <w:rStyle w:val="Siuktni"/>
                  <w:rFonts w:ascii="Times New Roman" w:hAnsi="Times New Roman" w:cs="Times New Roman"/>
                  <w:noProof/>
                  <w:sz w:val="26"/>
                  <w:szCs w:val="26"/>
                  <w:rPrChange w:id="1921" w:author="TRAN THI LY LY" w:date="2019-06-20T23:27:00Z">
                    <w:rPr>
                      <w:rStyle w:val="Siuktni"/>
                      <w:noProof/>
                    </w:rPr>
                  </w:rPrChange>
                </w:rPr>
                <w:delText>3.3.1 Lý thuyết về web ngữ nghĩa</w:delText>
              </w:r>
              <w:r w:rsidRPr="003D7625" w:rsidDel="00C36969">
                <w:rPr>
                  <w:rFonts w:ascii="Times New Roman" w:hAnsi="Times New Roman" w:cs="Times New Roman"/>
                  <w:noProof/>
                  <w:webHidden/>
                  <w:sz w:val="26"/>
                  <w:szCs w:val="26"/>
                  <w:rPrChange w:id="1922" w:author="Ly Tran Thi Ly" w:date="2019-06-20T18:16:00Z">
                    <w:rPr>
                      <w:noProof/>
                      <w:webHidden/>
                    </w:rPr>
                  </w:rPrChange>
                </w:rPr>
                <w:tab/>
                <w:delText>45</w:delText>
              </w:r>
            </w:del>
          </w:ins>
        </w:p>
        <w:p w14:paraId="48A1BAAE" w14:textId="6ED6A7BB" w:rsidR="003D7625" w:rsidRPr="003D7625" w:rsidDel="00C36969" w:rsidRDefault="003D7625">
          <w:pPr>
            <w:pStyle w:val="Mucluc3"/>
            <w:tabs>
              <w:tab w:val="right" w:leader="dot" w:pos="8990"/>
            </w:tabs>
            <w:rPr>
              <w:ins w:id="1923" w:author="Ly Tran Thi Ly" w:date="2019-06-20T18:16:00Z"/>
              <w:del w:id="1924" w:author="TRAN THI LY LY" w:date="2019-06-20T23:27:00Z"/>
              <w:rFonts w:ascii="Times New Roman" w:eastAsiaTheme="minorEastAsia" w:hAnsi="Times New Roman" w:cs="Times New Roman"/>
              <w:noProof/>
              <w:sz w:val="26"/>
              <w:szCs w:val="26"/>
              <w:rPrChange w:id="1925" w:author="Ly Tran Thi Ly" w:date="2019-06-20T18:16:00Z">
                <w:rPr>
                  <w:ins w:id="1926" w:author="Ly Tran Thi Ly" w:date="2019-06-20T18:16:00Z"/>
                  <w:del w:id="1927" w:author="TRAN THI LY LY" w:date="2019-06-20T23:27:00Z"/>
                  <w:rFonts w:eastAsiaTheme="minorEastAsia"/>
                  <w:noProof/>
                </w:rPr>
              </w:rPrChange>
            </w:rPr>
          </w:pPr>
          <w:ins w:id="1928" w:author="Ly Tran Thi Ly" w:date="2019-06-20T18:16:00Z">
            <w:del w:id="1929" w:author="TRAN THI LY LY" w:date="2019-06-20T23:27:00Z">
              <w:r w:rsidRPr="00C36969" w:rsidDel="00C36969">
                <w:rPr>
                  <w:rStyle w:val="Siuktni"/>
                  <w:rFonts w:ascii="Times New Roman" w:hAnsi="Times New Roman" w:cs="Times New Roman"/>
                  <w:noProof/>
                  <w:sz w:val="26"/>
                  <w:szCs w:val="26"/>
                  <w:rPrChange w:id="1930" w:author="TRAN THI LY LY" w:date="2019-06-20T23:27:00Z">
                    <w:rPr>
                      <w:rStyle w:val="Siuktni"/>
                      <w:noProof/>
                    </w:rPr>
                  </w:rPrChange>
                </w:rPr>
                <w:delText>3.3.2 Ontology</w:delText>
              </w:r>
              <w:r w:rsidRPr="003D7625" w:rsidDel="00C36969">
                <w:rPr>
                  <w:rFonts w:ascii="Times New Roman" w:hAnsi="Times New Roman" w:cs="Times New Roman"/>
                  <w:noProof/>
                  <w:webHidden/>
                  <w:sz w:val="26"/>
                  <w:szCs w:val="26"/>
                  <w:rPrChange w:id="1931" w:author="Ly Tran Thi Ly" w:date="2019-06-20T18:16:00Z">
                    <w:rPr>
                      <w:noProof/>
                      <w:webHidden/>
                    </w:rPr>
                  </w:rPrChange>
                </w:rPr>
                <w:tab/>
                <w:delText>46</w:delText>
              </w:r>
            </w:del>
          </w:ins>
        </w:p>
        <w:p w14:paraId="7F837814" w14:textId="3575F191" w:rsidR="003D7625" w:rsidRPr="003D7625" w:rsidDel="00C36969" w:rsidRDefault="003D7625">
          <w:pPr>
            <w:pStyle w:val="Mucluc4"/>
            <w:tabs>
              <w:tab w:val="right" w:leader="dot" w:pos="8990"/>
            </w:tabs>
            <w:rPr>
              <w:ins w:id="1932" w:author="Ly Tran Thi Ly" w:date="2019-06-20T18:16:00Z"/>
              <w:del w:id="1933" w:author="TRAN THI LY LY" w:date="2019-06-20T23:27:00Z"/>
              <w:rFonts w:ascii="Times New Roman" w:eastAsiaTheme="minorEastAsia" w:hAnsi="Times New Roman" w:cs="Times New Roman"/>
              <w:noProof/>
              <w:sz w:val="26"/>
              <w:szCs w:val="26"/>
              <w:rPrChange w:id="1934" w:author="Ly Tran Thi Ly" w:date="2019-06-20T18:16:00Z">
                <w:rPr>
                  <w:ins w:id="1935" w:author="Ly Tran Thi Ly" w:date="2019-06-20T18:16:00Z"/>
                  <w:del w:id="1936" w:author="TRAN THI LY LY" w:date="2019-06-20T23:27:00Z"/>
                  <w:rFonts w:eastAsiaTheme="minorEastAsia"/>
                  <w:noProof/>
                </w:rPr>
              </w:rPrChange>
            </w:rPr>
          </w:pPr>
          <w:ins w:id="1937" w:author="Ly Tran Thi Ly" w:date="2019-06-20T18:16:00Z">
            <w:del w:id="1938" w:author="TRAN THI LY LY" w:date="2019-06-20T23:27:00Z">
              <w:r w:rsidRPr="00C36969" w:rsidDel="00C36969">
                <w:rPr>
                  <w:rStyle w:val="Siuktni"/>
                  <w:rFonts w:ascii="Times New Roman" w:hAnsi="Times New Roman" w:cs="Times New Roman"/>
                  <w:noProof/>
                  <w:sz w:val="26"/>
                  <w:szCs w:val="26"/>
                  <w:rPrChange w:id="1939" w:author="TRAN THI LY LY" w:date="2019-06-20T23:27:00Z">
                    <w:rPr>
                      <w:rStyle w:val="Siuktni"/>
                      <w:noProof/>
                    </w:rPr>
                  </w:rPrChange>
                </w:rPr>
                <w:delText>3.3.2.1 Khái niệm</w:delText>
              </w:r>
              <w:r w:rsidRPr="003D7625" w:rsidDel="00C36969">
                <w:rPr>
                  <w:rFonts w:ascii="Times New Roman" w:hAnsi="Times New Roman" w:cs="Times New Roman"/>
                  <w:noProof/>
                  <w:webHidden/>
                  <w:sz w:val="26"/>
                  <w:szCs w:val="26"/>
                  <w:rPrChange w:id="1940" w:author="Ly Tran Thi Ly" w:date="2019-06-20T18:16:00Z">
                    <w:rPr>
                      <w:noProof/>
                      <w:webHidden/>
                    </w:rPr>
                  </w:rPrChange>
                </w:rPr>
                <w:tab/>
                <w:delText>46</w:delText>
              </w:r>
            </w:del>
          </w:ins>
        </w:p>
        <w:p w14:paraId="71A2936B" w14:textId="29318A64" w:rsidR="003D7625" w:rsidRPr="003D7625" w:rsidDel="00C36969" w:rsidRDefault="003D7625">
          <w:pPr>
            <w:pStyle w:val="Mucluc4"/>
            <w:tabs>
              <w:tab w:val="right" w:leader="dot" w:pos="8990"/>
            </w:tabs>
            <w:rPr>
              <w:ins w:id="1941" w:author="Ly Tran Thi Ly" w:date="2019-06-20T18:16:00Z"/>
              <w:del w:id="1942" w:author="TRAN THI LY LY" w:date="2019-06-20T23:27:00Z"/>
              <w:rFonts w:ascii="Times New Roman" w:eastAsiaTheme="minorEastAsia" w:hAnsi="Times New Roman" w:cs="Times New Roman"/>
              <w:noProof/>
              <w:sz w:val="26"/>
              <w:szCs w:val="26"/>
              <w:rPrChange w:id="1943" w:author="Ly Tran Thi Ly" w:date="2019-06-20T18:16:00Z">
                <w:rPr>
                  <w:ins w:id="1944" w:author="Ly Tran Thi Ly" w:date="2019-06-20T18:16:00Z"/>
                  <w:del w:id="1945" w:author="TRAN THI LY LY" w:date="2019-06-20T23:27:00Z"/>
                  <w:rFonts w:eastAsiaTheme="minorEastAsia"/>
                  <w:noProof/>
                </w:rPr>
              </w:rPrChange>
            </w:rPr>
          </w:pPr>
          <w:ins w:id="1946" w:author="Ly Tran Thi Ly" w:date="2019-06-20T18:16:00Z">
            <w:del w:id="1947" w:author="TRAN THI LY LY" w:date="2019-06-20T23:27:00Z">
              <w:r w:rsidRPr="00C36969" w:rsidDel="00C36969">
                <w:rPr>
                  <w:rStyle w:val="Siuktni"/>
                  <w:rFonts w:ascii="Times New Roman" w:hAnsi="Times New Roman" w:cs="Times New Roman"/>
                  <w:noProof/>
                  <w:sz w:val="26"/>
                  <w:szCs w:val="26"/>
                  <w:rPrChange w:id="1948" w:author="TRAN THI LY LY" w:date="2019-06-20T23:27:00Z">
                    <w:rPr>
                      <w:rStyle w:val="Siuktni"/>
                      <w:noProof/>
                    </w:rPr>
                  </w:rPrChange>
                </w:rPr>
                <w:delText>3.3.2.2 Cấu trúc</w:delText>
              </w:r>
              <w:r w:rsidRPr="003D7625" w:rsidDel="00C36969">
                <w:rPr>
                  <w:rFonts w:ascii="Times New Roman" w:hAnsi="Times New Roman" w:cs="Times New Roman"/>
                  <w:noProof/>
                  <w:webHidden/>
                  <w:sz w:val="26"/>
                  <w:szCs w:val="26"/>
                  <w:rPrChange w:id="1949" w:author="Ly Tran Thi Ly" w:date="2019-06-20T18:16:00Z">
                    <w:rPr>
                      <w:noProof/>
                      <w:webHidden/>
                    </w:rPr>
                  </w:rPrChange>
                </w:rPr>
                <w:tab/>
                <w:delText>47</w:delText>
              </w:r>
            </w:del>
          </w:ins>
        </w:p>
        <w:p w14:paraId="04FE6F54" w14:textId="1C031BD1" w:rsidR="003D7625" w:rsidRPr="003D7625" w:rsidDel="00C36969" w:rsidRDefault="003D7625">
          <w:pPr>
            <w:pStyle w:val="Mucluc3"/>
            <w:tabs>
              <w:tab w:val="right" w:leader="dot" w:pos="8990"/>
            </w:tabs>
            <w:rPr>
              <w:ins w:id="1950" w:author="Ly Tran Thi Ly" w:date="2019-06-20T18:16:00Z"/>
              <w:del w:id="1951" w:author="TRAN THI LY LY" w:date="2019-06-20T23:27:00Z"/>
              <w:rFonts w:ascii="Times New Roman" w:eastAsiaTheme="minorEastAsia" w:hAnsi="Times New Roman" w:cs="Times New Roman"/>
              <w:noProof/>
              <w:sz w:val="26"/>
              <w:szCs w:val="26"/>
              <w:rPrChange w:id="1952" w:author="Ly Tran Thi Ly" w:date="2019-06-20T18:16:00Z">
                <w:rPr>
                  <w:ins w:id="1953" w:author="Ly Tran Thi Ly" w:date="2019-06-20T18:16:00Z"/>
                  <w:del w:id="1954" w:author="TRAN THI LY LY" w:date="2019-06-20T23:27:00Z"/>
                  <w:rFonts w:eastAsiaTheme="minorEastAsia"/>
                  <w:noProof/>
                </w:rPr>
              </w:rPrChange>
            </w:rPr>
          </w:pPr>
          <w:ins w:id="1955" w:author="Ly Tran Thi Ly" w:date="2019-06-20T18:16:00Z">
            <w:del w:id="1956" w:author="TRAN THI LY LY" w:date="2019-06-20T23:27:00Z">
              <w:r w:rsidRPr="00C36969" w:rsidDel="00C36969">
                <w:rPr>
                  <w:rStyle w:val="Siuktni"/>
                  <w:rFonts w:ascii="Times New Roman" w:hAnsi="Times New Roman" w:cs="Times New Roman"/>
                  <w:noProof/>
                  <w:sz w:val="26"/>
                  <w:szCs w:val="26"/>
                  <w:rPrChange w:id="1957" w:author="TRAN THI LY LY" w:date="2019-06-20T23:27:00Z">
                    <w:rPr>
                      <w:rStyle w:val="Siuktni"/>
                      <w:noProof/>
                    </w:rPr>
                  </w:rPrChange>
                </w:rPr>
                <w:delText>3.3.3 Mô hình đề xuất cho hệ thống hỏi đáp tập trung vào câu hỏi “what” và “how”</w:delText>
              </w:r>
              <w:r w:rsidRPr="003D7625" w:rsidDel="00C36969">
                <w:rPr>
                  <w:rFonts w:ascii="Times New Roman" w:hAnsi="Times New Roman" w:cs="Times New Roman"/>
                  <w:noProof/>
                  <w:webHidden/>
                  <w:sz w:val="26"/>
                  <w:szCs w:val="26"/>
                  <w:rPrChange w:id="1958" w:author="Ly Tran Thi Ly" w:date="2019-06-20T18:16:00Z">
                    <w:rPr>
                      <w:noProof/>
                      <w:webHidden/>
                    </w:rPr>
                  </w:rPrChange>
                </w:rPr>
                <w:tab/>
                <w:delText>49</w:delText>
              </w:r>
            </w:del>
          </w:ins>
        </w:p>
        <w:p w14:paraId="30019BF2" w14:textId="67929B93" w:rsidR="003D7625" w:rsidRPr="003D7625" w:rsidDel="00C36969" w:rsidRDefault="003D7625">
          <w:pPr>
            <w:pStyle w:val="Mucluc3"/>
            <w:tabs>
              <w:tab w:val="right" w:leader="dot" w:pos="8990"/>
            </w:tabs>
            <w:rPr>
              <w:ins w:id="1959" w:author="Ly Tran Thi Ly" w:date="2019-06-20T18:16:00Z"/>
              <w:del w:id="1960" w:author="TRAN THI LY LY" w:date="2019-06-20T23:27:00Z"/>
              <w:rFonts w:ascii="Times New Roman" w:eastAsiaTheme="minorEastAsia" w:hAnsi="Times New Roman" w:cs="Times New Roman"/>
              <w:noProof/>
              <w:sz w:val="26"/>
              <w:szCs w:val="26"/>
              <w:rPrChange w:id="1961" w:author="Ly Tran Thi Ly" w:date="2019-06-20T18:16:00Z">
                <w:rPr>
                  <w:ins w:id="1962" w:author="Ly Tran Thi Ly" w:date="2019-06-20T18:16:00Z"/>
                  <w:del w:id="1963" w:author="TRAN THI LY LY" w:date="2019-06-20T23:27:00Z"/>
                  <w:rFonts w:eastAsiaTheme="minorEastAsia"/>
                  <w:noProof/>
                </w:rPr>
              </w:rPrChange>
            </w:rPr>
          </w:pPr>
          <w:ins w:id="1964" w:author="Ly Tran Thi Ly" w:date="2019-06-20T18:16:00Z">
            <w:del w:id="1965" w:author="TRAN THI LY LY" w:date="2019-06-20T23:27:00Z">
              <w:r w:rsidRPr="00C36969" w:rsidDel="00C36969">
                <w:rPr>
                  <w:rStyle w:val="Siuktni"/>
                  <w:rFonts w:ascii="Times New Roman" w:hAnsi="Times New Roman" w:cs="Times New Roman"/>
                  <w:noProof/>
                  <w:sz w:val="26"/>
                  <w:szCs w:val="26"/>
                  <w:rPrChange w:id="1966" w:author="TRAN THI LY LY" w:date="2019-06-20T23:27:00Z">
                    <w:rPr>
                      <w:rStyle w:val="Siuktni"/>
                      <w:noProof/>
                    </w:rPr>
                  </w:rPrChange>
                </w:rPr>
                <w:delText>3.3.4 Khả năng mở rộng</w:delText>
              </w:r>
              <w:r w:rsidRPr="003D7625" w:rsidDel="00C36969">
                <w:rPr>
                  <w:rFonts w:ascii="Times New Roman" w:hAnsi="Times New Roman" w:cs="Times New Roman"/>
                  <w:noProof/>
                  <w:webHidden/>
                  <w:sz w:val="26"/>
                  <w:szCs w:val="26"/>
                  <w:rPrChange w:id="1967" w:author="Ly Tran Thi Ly" w:date="2019-06-20T18:16:00Z">
                    <w:rPr>
                      <w:noProof/>
                      <w:webHidden/>
                    </w:rPr>
                  </w:rPrChange>
                </w:rPr>
                <w:tab/>
                <w:delText>55</w:delText>
              </w:r>
            </w:del>
          </w:ins>
        </w:p>
        <w:p w14:paraId="48C84FC1" w14:textId="455B4F30" w:rsidR="003D7625" w:rsidRPr="003D7625" w:rsidDel="00C36969" w:rsidRDefault="003D7625">
          <w:pPr>
            <w:pStyle w:val="Mucluc3"/>
            <w:tabs>
              <w:tab w:val="right" w:leader="dot" w:pos="8990"/>
            </w:tabs>
            <w:rPr>
              <w:ins w:id="1968" w:author="Ly Tran Thi Ly" w:date="2019-06-20T18:16:00Z"/>
              <w:del w:id="1969" w:author="TRAN THI LY LY" w:date="2019-06-20T23:27:00Z"/>
              <w:rFonts w:ascii="Times New Roman" w:eastAsiaTheme="minorEastAsia" w:hAnsi="Times New Roman" w:cs="Times New Roman"/>
              <w:noProof/>
              <w:sz w:val="26"/>
              <w:szCs w:val="26"/>
              <w:rPrChange w:id="1970" w:author="Ly Tran Thi Ly" w:date="2019-06-20T18:16:00Z">
                <w:rPr>
                  <w:ins w:id="1971" w:author="Ly Tran Thi Ly" w:date="2019-06-20T18:16:00Z"/>
                  <w:del w:id="1972" w:author="TRAN THI LY LY" w:date="2019-06-20T23:27:00Z"/>
                  <w:rFonts w:eastAsiaTheme="minorEastAsia"/>
                  <w:noProof/>
                </w:rPr>
              </w:rPrChange>
            </w:rPr>
          </w:pPr>
          <w:ins w:id="1973" w:author="Ly Tran Thi Ly" w:date="2019-06-20T18:16:00Z">
            <w:del w:id="1974" w:author="TRAN THI LY LY" w:date="2019-06-20T23:27:00Z">
              <w:r w:rsidRPr="00C36969" w:rsidDel="00C36969">
                <w:rPr>
                  <w:rStyle w:val="Siuktni"/>
                  <w:rFonts w:ascii="Times New Roman" w:hAnsi="Times New Roman" w:cs="Times New Roman"/>
                  <w:noProof/>
                  <w:sz w:val="26"/>
                  <w:szCs w:val="26"/>
                  <w:rPrChange w:id="1975" w:author="TRAN THI LY LY" w:date="2019-06-20T23:27:00Z">
                    <w:rPr>
                      <w:rStyle w:val="Siuktni"/>
                      <w:noProof/>
                    </w:rPr>
                  </w:rPrChange>
                </w:rPr>
                <w:delText>3.3.5 Những lợi ích trong mô hình đã đề xuất</w:delText>
              </w:r>
              <w:r w:rsidRPr="003D7625" w:rsidDel="00C36969">
                <w:rPr>
                  <w:rFonts w:ascii="Times New Roman" w:hAnsi="Times New Roman" w:cs="Times New Roman"/>
                  <w:noProof/>
                  <w:webHidden/>
                  <w:sz w:val="26"/>
                  <w:szCs w:val="26"/>
                  <w:rPrChange w:id="1976" w:author="Ly Tran Thi Ly" w:date="2019-06-20T18:16:00Z">
                    <w:rPr>
                      <w:noProof/>
                      <w:webHidden/>
                    </w:rPr>
                  </w:rPrChange>
                </w:rPr>
                <w:tab/>
                <w:delText>55</w:delText>
              </w:r>
            </w:del>
          </w:ins>
        </w:p>
        <w:p w14:paraId="47A88BD6" w14:textId="25ABD665" w:rsidR="003D7625" w:rsidRPr="003D7625" w:rsidDel="00C36969" w:rsidRDefault="003D7625">
          <w:pPr>
            <w:pStyle w:val="Mucluc2"/>
            <w:tabs>
              <w:tab w:val="right" w:leader="dot" w:pos="8990"/>
            </w:tabs>
            <w:rPr>
              <w:ins w:id="1977" w:author="Ly Tran Thi Ly" w:date="2019-06-20T18:16:00Z"/>
              <w:del w:id="1978" w:author="TRAN THI LY LY" w:date="2019-06-20T23:27:00Z"/>
              <w:rFonts w:ascii="Times New Roman" w:eastAsiaTheme="minorEastAsia" w:hAnsi="Times New Roman" w:cs="Times New Roman"/>
              <w:noProof/>
              <w:sz w:val="26"/>
              <w:szCs w:val="26"/>
              <w:rPrChange w:id="1979" w:author="Ly Tran Thi Ly" w:date="2019-06-20T18:16:00Z">
                <w:rPr>
                  <w:ins w:id="1980" w:author="Ly Tran Thi Ly" w:date="2019-06-20T18:16:00Z"/>
                  <w:del w:id="1981" w:author="TRAN THI LY LY" w:date="2019-06-20T23:27:00Z"/>
                  <w:rFonts w:eastAsiaTheme="minorEastAsia"/>
                  <w:noProof/>
                </w:rPr>
              </w:rPrChange>
            </w:rPr>
          </w:pPr>
          <w:ins w:id="1982" w:author="Ly Tran Thi Ly" w:date="2019-06-20T18:16:00Z">
            <w:del w:id="1983" w:author="TRAN THI LY LY" w:date="2019-06-20T23:27:00Z">
              <w:r w:rsidRPr="00C36969" w:rsidDel="00C36969">
                <w:rPr>
                  <w:rStyle w:val="Siuktni"/>
                  <w:rFonts w:ascii="Times New Roman" w:hAnsi="Times New Roman" w:cs="Times New Roman"/>
                  <w:noProof/>
                  <w:sz w:val="26"/>
                  <w:szCs w:val="26"/>
                  <w:rPrChange w:id="1984" w:author="TRAN THI LY LY" w:date="2019-06-20T23:27:00Z">
                    <w:rPr>
                      <w:rStyle w:val="Siuktni"/>
                      <w:noProof/>
                    </w:rPr>
                  </w:rPrChange>
                </w:rPr>
                <w:delText>3.4 Xử lí tin nhắn đầu vào và xây dựng phản hồi với RASA</w:delText>
              </w:r>
              <w:r w:rsidRPr="003D7625" w:rsidDel="00C36969">
                <w:rPr>
                  <w:rFonts w:ascii="Times New Roman" w:hAnsi="Times New Roman" w:cs="Times New Roman"/>
                  <w:noProof/>
                  <w:webHidden/>
                  <w:sz w:val="26"/>
                  <w:szCs w:val="26"/>
                  <w:rPrChange w:id="1985" w:author="Ly Tran Thi Ly" w:date="2019-06-20T18:16:00Z">
                    <w:rPr>
                      <w:noProof/>
                      <w:webHidden/>
                    </w:rPr>
                  </w:rPrChange>
                </w:rPr>
                <w:tab/>
                <w:delText>56</w:delText>
              </w:r>
            </w:del>
          </w:ins>
        </w:p>
        <w:p w14:paraId="280959B9" w14:textId="58296C88" w:rsidR="003D7625" w:rsidRPr="003D7625" w:rsidDel="00C36969" w:rsidRDefault="003D7625">
          <w:pPr>
            <w:pStyle w:val="Mucluc3"/>
            <w:tabs>
              <w:tab w:val="right" w:leader="dot" w:pos="8990"/>
            </w:tabs>
            <w:rPr>
              <w:ins w:id="1986" w:author="Ly Tran Thi Ly" w:date="2019-06-20T18:16:00Z"/>
              <w:del w:id="1987" w:author="TRAN THI LY LY" w:date="2019-06-20T23:27:00Z"/>
              <w:rFonts w:ascii="Times New Roman" w:eastAsiaTheme="minorEastAsia" w:hAnsi="Times New Roman" w:cs="Times New Roman"/>
              <w:noProof/>
              <w:sz w:val="26"/>
              <w:szCs w:val="26"/>
              <w:rPrChange w:id="1988" w:author="Ly Tran Thi Ly" w:date="2019-06-20T18:16:00Z">
                <w:rPr>
                  <w:ins w:id="1989" w:author="Ly Tran Thi Ly" w:date="2019-06-20T18:16:00Z"/>
                  <w:del w:id="1990" w:author="TRAN THI LY LY" w:date="2019-06-20T23:27:00Z"/>
                  <w:rFonts w:eastAsiaTheme="minorEastAsia"/>
                  <w:noProof/>
                </w:rPr>
              </w:rPrChange>
            </w:rPr>
          </w:pPr>
          <w:ins w:id="1991" w:author="Ly Tran Thi Ly" w:date="2019-06-20T18:16:00Z">
            <w:del w:id="1992" w:author="TRAN THI LY LY" w:date="2019-06-20T23:27:00Z">
              <w:r w:rsidRPr="00C36969" w:rsidDel="00C36969">
                <w:rPr>
                  <w:rStyle w:val="Siuktni"/>
                  <w:rFonts w:ascii="Times New Roman" w:hAnsi="Times New Roman" w:cs="Times New Roman"/>
                  <w:noProof/>
                  <w:sz w:val="26"/>
                  <w:szCs w:val="26"/>
                  <w:rPrChange w:id="1993" w:author="TRAN THI LY LY" w:date="2019-06-20T23:27:00Z">
                    <w:rPr>
                      <w:rStyle w:val="Siuktni"/>
                      <w:noProof/>
                    </w:rPr>
                  </w:rPrChange>
                </w:rPr>
                <w:delText>3.4.1 Giới thiệu chung về Rasa</w:delText>
              </w:r>
              <w:r w:rsidRPr="003D7625" w:rsidDel="00C36969">
                <w:rPr>
                  <w:rFonts w:ascii="Times New Roman" w:hAnsi="Times New Roman" w:cs="Times New Roman"/>
                  <w:noProof/>
                  <w:webHidden/>
                  <w:sz w:val="26"/>
                  <w:szCs w:val="26"/>
                  <w:rPrChange w:id="1994" w:author="Ly Tran Thi Ly" w:date="2019-06-20T18:16:00Z">
                    <w:rPr>
                      <w:noProof/>
                      <w:webHidden/>
                    </w:rPr>
                  </w:rPrChange>
                </w:rPr>
                <w:tab/>
                <w:delText>56</w:delText>
              </w:r>
            </w:del>
          </w:ins>
        </w:p>
        <w:p w14:paraId="09C3E4E7" w14:textId="03099A2E" w:rsidR="003D7625" w:rsidRPr="003D7625" w:rsidDel="00C36969" w:rsidRDefault="003D7625">
          <w:pPr>
            <w:pStyle w:val="Mucluc3"/>
            <w:tabs>
              <w:tab w:val="right" w:leader="dot" w:pos="8990"/>
            </w:tabs>
            <w:rPr>
              <w:ins w:id="1995" w:author="Ly Tran Thi Ly" w:date="2019-06-20T18:16:00Z"/>
              <w:del w:id="1996" w:author="TRAN THI LY LY" w:date="2019-06-20T23:27:00Z"/>
              <w:rFonts w:ascii="Times New Roman" w:eastAsiaTheme="minorEastAsia" w:hAnsi="Times New Roman" w:cs="Times New Roman"/>
              <w:noProof/>
              <w:sz w:val="26"/>
              <w:szCs w:val="26"/>
              <w:rPrChange w:id="1997" w:author="Ly Tran Thi Ly" w:date="2019-06-20T18:16:00Z">
                <w:rPr>
                  <w:ins w:id="1998" w:author="Ly Tran Thi Ly" w:date="2019-06-20T18:16:00Z"/>
                  <w:del w:id="1999" w:author="TRAN THI LY LY" w:date="2019-06-20T23:27:00Z"/>
                  <w:rFonts w:eastAsiaTheme="minorEastAsia"/>
                  <w:noProof/>
                </w:rPr>
              </w:rPrChange>
            </w:rPr>
          </w:pPr>
          <w:ins w:id="2000" w:author="Ly Tran Thi Ly" w:date="2019-06-20T18:16:00Z">
            <w:del w:id="2001" w:author="TRAN THI LY LY" w:date="2019-06-20T23:27:00Z">
              <w:r w:rsidRPr="00C36969" w:rsidDel="00C36969">
                <w:rPr>
                  <w:rStyle w:val="Siuktni"/>
                  <w:rFonts w:ascii="Times New Roman" w:hAnsi="Times New Roman" w:cs="Times New Roman"/>
                  <w:noProof/>
                  <w:sz w:val="26"/>
                  <w:szCs w:val="26"/>
                  <w:rPrChange w:id="2002" w:author="TRAN THI LY LY" w:date="2019-06-20T23:27:00Z">
                    <w:rPr>
                      <w:rStyle w:val="Siuktni"/>
                      <w:noProof/>
                    </w:rPr>
                  </w:rPrChange>
                </w:rPr>
                <w:delText>3.4.2</w:delText>
              </w:r>
              <w:r w:rsidRPr="00C36969" w:rsidDel="00C36969">
                <w:rPr>
                  <w:rStyle w:val="Siuktni"/>
                  <w:rFonts w:ascii="Times New Roman" w:hAnsi="Times New Roman" w:cs="Times New Roman"/>
                  <w:noProof/>
                  <w:sz w:val="26"/>
                  <w:szCs w:val="26"/>
                  <w:lang w:val="vi-VN"/>
                  <w:rPrChange w:id="2003" w:author="TRAN THI LY LY" w:date="2019-06-20T23:27:00Z">
                    <w:rPr>
                      <w:rStyle w:val="Siuktni"/>
                      <w:noProof/>
                      <w:lang w:val="vi-VN"/>
                    </w:rPr>
                  </w:rPrChange>
                </w:rPr>
                <w:delText xml:space="preserve"> </w:delText>
              </w:r>
              <w:r w:rsidRPr="00C36969" w:rsidDel="00C36969">
                <w:rPr>
                  <w:rStyle w:val="Siuktni"/>
                  <w:rFonts w:ascii="Times New Roman" w:hAnsi="Times New Roman" w:cs="Times New Roman"/>
                  <w:noProof/>
                  <w:sz w:val="26"/>
                  <w:szCs w:val="26"/>
                  <w:rPrChange w:id="2004" w:author="TRAN THI LY LY" w:date="2019-06-20T23:27:00Z">
                    <w:rPr>
                      <w:rStyle w:val="Siuktni"/>
                      <w:noProof/>
                    </w:rPr>
                  </w:rPrChange>
                </w:rPr>
                <w:delText>Các thành phần chính của Rasa</w:delText>
              </w:r>
              <w:r w:rsidRPr="003D7625" w:rsidDel="00C36969">
                <w:rPr>
                  <w:rFonts w:ascii="Times New Roman" w:hAnsi="Times New Roman" w:cs="Times New Roman"/>
                  <w:noProof/>
                  <w:webHidden/>
                  <w:sz w:val="26"/>
                  <w:szCs w:val="26"/>
                  <w:rPrChange w:id="2005" w:author="Ly Tran Thi Ly" w:date="2019-06-20T18:16:00Z">
                    <w:rPr>
                      <w:noProof/>
                      <w:webHidden/>
                    </w:rPr>
                  </w:rPrChange>
                </w:rPr>
                <w:tab/>
                <w:delText>57</w:delText>
              </w:r>
            </w:del>
          </w:ins>
        </w:p>
        <w:p w14:paraId="3B312B77" w14:textId="6096F0A7" w:rsidR="003D7625" w:rsidRPr="003D7625" w:rsidDel="00C36969" w:rsidRDefault="003D7625">
          <w:pPr>
            <w:pStyle w:val="Mucluc4"/>
            <w:tabs>
              <w:tab w:val="right" w:leader="dot" w:pos="8990"/>
            </w:tabs>
            <w:rPr>
              <w:ins w:id="2006" w:author="Ly Tran Thi Ly" w:date="2019-06-20T18:16:00Z"/>
              <w:del w:id="2007" w:author="TRAN THI LY LY" w:date="2019-06-20T23:27:00Z"/>
              <w:rFonts w:ascii="Times New Roman" w:eastAsiaTheme="minorEastAsia" w:hAnsi="Times New Roman" w:cs="Times New Roman"/>
              <w:noProof/>
              <w:sz w:val="26"/>
              <w:szCs w:val="26"/>
              <w:rPrChange w:id="2008" w:author="Ly Tran Thi Ly" w:date="2019-06-20T18:16:00Z">
                <w:rPr>
                  <w:ins w:id="2009" w:author="Ly Tran Thi Ly" w:date="2019-06-20T18:16:00Z"/>
                  <w:del w:id="2010" w:author="TRAN THI LY LY" w:date="2019-06-20T23:27:00Z"/>
                  <w:rFonts w:eastAsiaTheme="minorEastAsia"/>
                  <w:noProof/>
                </w:rPr>
              </w:rPrChange>
            </w:rPr>
          </w:pPr>
          <w:ins w:id="2011" w:author="Ly Tran Thi Ly" w:date="2019-06-20T18:16:00Z">
            <w:del w:id="2012" w:author="TRAN THI LY LY" w:date="2019-06-20T23:27:00Z">
              <w:r w:rsidRPr="00C36969" w:rsidDel="00C36969">
                <w:rPr>
                  <w:rStyle w:val="Siuktni"/>
                  <w:rFonts w:ascii="Times New Roman" w:hAnsi="Times New Roman" w:cs="Times New Roman"/>
                  <w:noProof/>
                  <w:sz w:val="26"/>
                  <w:szCs w:val="26"/>
                  <w:rPrChange w:id="2013" w:author="TRAN THI LY LY" w:date="2019-06-20T23:27:00Z">
                    <w:rPr>
                      <w:rStyle w:val="Siuktni"/>
                      <w:noProof/>
                    </w:rPr>
                  </w:rPrChange>
                </w:rPr>
                <w:delText>3.4.2.1 Mô hình (Architecture)</w:delText>
              </w:r>
              <w:r w:rsidRPr="003D7625" w:rsidDel="00C36969">
                <w:rPr>
                  <w:rFonts w:ascii="Times New Roman" w:hAnsi="Times New Roman" w:cs="Times New Roman"/>
                  <w:noProof/>
                  <w:webHidden/>
                  <w:sz w:val="26"/>
                  <w:szCs w:val="26"/>
                  <w:rPrChange w:id="2014" w:author="Ly Tran Thi Ly" w:date="2019-06-20T18:16:00Z">
                    <w:rPr>
                      <w:noProof/>
                      <w:webHidden/>
                    </w:rPr>
                  </w:rPrChange>
                </w:rPr>
                <w:tab/>
                <w:delText>57</w:delText>
              </w:r>
            </w:del>
          </w:ins>
        </w:p>
        <w:p w14:paraId="685D3AE3" w14:textId="14F6D482" w:rsidR="003D7625" w:rsidRPr="003D7625" w:rsidDel="00C36969" w:rsidRDefault="003D7625">
          <w:pPr>
            <w:pStyle w:val="Mucluc4"/>
            <w:tabs>
              <w:tab w:val="right" w:leader="dot" w:pos="8990"/>
            </w:tabs>
            <w:rPr>
              <w:ins w:id="2015" w:author="Ly Tran Thi Ly" w:date="2019-06-20T18:16:00Z"/>
              <w:del w:id="2016" w:author="TRAN THI LY LY" w:date="2019-06-20T23:27:00Z"/>
              <w:rFonts w:ascii="Times New Roman" w:eastAsiaTheme="minorEastAsia" w:hAnsi="Times New Roman" w:cs="Times New Roman"/>
              <w:noProof/>
              <w:sz w:val="26"/>
              <w:szCs w:val="26"/>
              <w:rPrChange w:id="2017" w:author="Ly Tran Thi Ly" w:date="2019-06-20T18:16:00Z">
                <w:rPr>
                  <w:ins w:id="2018" w:author="Ly Tran Thi Ly" w:date="2019-06-20T18:16:00Z"/>
                  <w:del w:id="2019" w:author="TRAN THI LY LY" w:date="2019-06-20T23:27:00Z"/>
                  <w:rFonts w:eastAsiaTheme="minorEastAsia"/>
                  <w:noProof/>
                </w:rPr>
              </w:rPrChange>
            </w:rPr>
          </w:pPr>
          <w:ins w:id="2020" w:author="Ly Tran Thi Ly" w:date="2019-06-20T18:16:00Z">
            <w:del w:id="2021" w:author="TRAN THI LY LY" w:date="2019-06-20T23:27:00Z">
              <w:r w:rsidRPr="00C36969" w:rsidDel="00C36969">
                <w:rPr>
                  <w:rStyle w:val="Siuktni"/>
                  <w:rFonts w:ascii="Times New Roman" w:hAnsi="Times New Roman" w:cs="Times New Roman"/>
                  <w:noProof/>
                  <w:sz w:val="26"/>
                  <w:szCs w:val="26"/>
                  <w:rPrChange w:id="2022" w:author="TRAN THI LY LY" w:date="2019-06-20T23:27:00Z">
                    <w:rPr>
                      <w:rStyle w:val="Siuktni"/>
                      <w:noProof/>
                    </w:rPr>
                  </w:rPrChange>
                </w:rPr>
                <w:delText>3.4.2.2 Hành động (Action)</w:delText>
              </w:r>
              <w:r w:rsidRPr="003D7625" w:rsidDel="00C36969">
                <w:rPr>
                  <w:rFonts w:ascii="Times New Roman" w:hAnsi="Times New Roman" w:cs="Times New Roman"/>
                  <w:noProof/>
                  <w:webHidden/>
                  <w:sz w:val="26"/>
                  <w:szCs w:val="26"/>
                  <w:rPrChange w:id="2023" w:author="Ly Tran Thi Ly" w:date="2019-06-20T18:16:00Z">
                    <w:rPr>
                      <w:noProof/>
                      <w:webHidden/>
                    </w:rPr>
                  </w:rPrChange>
                </w:rPr>
                <w:tab/>
                <w:delText>58</w:delText>
              </w:r>
            </w:del>
          </w:ins>
        </w:p>
        <w:p w14:paraId="5BA8FB51" w14:textId="6B6C1D0D" w:rsidR="003D7625" w:rsidRPr="003D7625" w:rsidDel="00C36969" w:rsidRDefault="003D7625">
          <w:pPr>
            <w:pStyle w:val="Mucluc4"/>
            <w:tabs>
              <w:tab w:val="right" w:leader="dot" w:pos="8990"/>
            </w:tabs>
            <w:rPr>
              <w:ins w:id="2024" w:author="Ly Tran Thi Ly" w:date="2019-06-20T18:16:00Z"/>
              <w:del w:id="2025" w:author="TRAN THI LY LY" w:date="2019-06-20T23:27:00Z"/>
              <w:rFonts w:ascii="Times New Roman" w:eastAsiaTheme="minorEastAsia" w:hAnsi="Times New Roman" w:cs="Times New Roman"/>
              <w:noProof/>
              <w:sz w:val="26"/>
              <w:szCs w:val="26"/>
              <w:rPrChange w:id="2026" w:author="Ly Tran Thi Ly" w:date="2019-06-20T18:16:00Z">
                <w:rPr>
                  <w:ins w:id="2027" w:author="Ly Tran Thi Ly" w:date="2019-06-20T18:16:00Z"/>
                  <w:del w:id="2028" w:author="TRAN THI LY LY" w:date="2019-06-20T23:27:00Z"/>
                  <w:rFonts w:eastAsiaTheme="minorEastAsia"/>
                  <w:noProof/>
                </w:rPr>
              </w:rPrChange>
            </w:rPr>
          </w:pPr>
          <w:ins w:id="2029" w:author="Ly Tran Thi Ly" w:date="2019-06-20T18:16:00Z">
            <w:del w:id="2030" w:author="TRAN THI LY LY" w:date="2019-06-20T23:27:00Z">
              <w:r w:rsidRPr="00C36969" w:rsidDel="00C36969">
                <w:rPr>
                  <w:rStyle w:val="Siuktni"/>
                  <w:rFonts w:ascii="Times New Roman" w:hAnsi="Times New Roman" w:cs="Times New Roman"/>
                  <w:noProof/>
                  <w:sz w:val="26"/>
                  <w:szCs w:val="26"/>
                  <w:rPrChange w:id="2031" w:author="TRAN THI LY LY" w:date="2019-06-20T23:27:00Z">
                    <w:rPr>
                      <w:rStyle w:val="Siuktni"/>
                      <w:noProof/>
                    </w:rPr>
                  </w:rPrChange>
                </w:rPr>
                <w:delText>3.2.2.3 Rasa NLU (Xử lý ngôn ngữ tự nhiên)</w:delText>
              </w:r>
              <w:r w:rsidRPr="003D7625" w:rsidDel="00C36969">
                <w:rPr>
                  <w:rFonts w:ascii="Times New Roman" w:hAnsi="Times New Roman" w:cs="Times New Roman"/>
                  <w:noProof/>
                  <w:webHidden/>
                  <w:sz w:val="26"/>
                  <w:szCs w:val="26"/>
                  <w:rPrChange w:id="2032" w:author="Ly Tran Thi Ly" w:date="2019-06-20T18:16:00Z">
                    <w:rPr>
                      <w:noProof/>
                      <w:webHidden/>
                    </w:rPr>
                  </w:rPrChange>
                </w:rPr>
                <w:tab/>
                <w:delText>59</w:delText>
              </w:r>
            </w:del>
          </w:ins>
        </w:p>
        <w:p w14:paraId="7CBE3EFE" w14:textId="0D205423" w:rsidR="003D7625" w:rsidRPr="003D7625" w:rsidDel="00C36969" w:rsidRDefault="003D7625">
          <w:pPr>
            <w:pStyle w:val="Mucluc4"/>
            <w:tabs>
              <w:tab w:val="right" w:leader="dot" w:pos="8990"/>
            </w:tabs>
            <w:rPr>
              <w:ins w:id="2033" w:author="Ly Tran Thi Ly" w:date="2019-06-20T18:16:00Z"/>
              <w:del w:id="2034" w:author="TRAN THI LY LY" w:date="2019-06-20T23:27:00Z"/>
              <w:rFonts w:ascii="Times New Roman" w:eastAsiaTheme="minorEastAsia" w:hAnsi="Times New Roman" w:cs="Times New Roman"/>
              <w:noProof/>
              <w:sz w:val="26"/>
              <w:szCs w:val="26"/>
              <w:rPrChange w:id="2035" w:author="Ly Tran Thi Ly" w:date="2019-06-20T18:16:00Z">
                <w:rPr>
                  <w:ins w:id="2036" w:author="Ly Tran Thi Ly" w:date="2019-06-20T18:16:00Z"/>
                  <w:del w:id="2037" w:author="TRAN THI LY LY" w:date="2019-06-20T23:27:00Z"/>
                  <w:rFonts w:eastAsiaTheme="minorEastAsia"/>
                  <w:noProof/>
                </w:rPr>
              </w:rPrChange>
            </w:rPr>
          </w:pPr>
          <w:ins w:id="2038" w:author="Ly Tran Thi Ly" w:date="2019-06-20T18:16:00Z">
            <w:del w:id="2039" w:author="TRAN THI LY LY" w:date="2019-06-20T23:27:00Z">
              <w:r w:rsidRPr="00C36969" w:rsidDel="00C36969">
                <w:rPr>
                  <w:rStyle w:val="Siuktni"/>
                  <w:rFonts w:ascii="Times New Roman" w:hAnsi="Times New Roman" w:cs="Times New Roman"/>
                  <w:noProof/>
                  <w:sz w:val="26"/>
                  <w:szCs w:val="26"/>
                  <w:rPrChange w:id="2040" w:author="TRAN THI LY LY" w:date="2019-06-20T23:27:00Z">
                    <w:rPr>
                      <w:rStyle w:val="Siuktni"/>
                      <w:noProof/>
                    </w:rPr>
                  </w:rPrChange>
                </w:rPr>
                <w:delText>3.2.2.4 Chính sách (Policy)</w:delText>
              </w:r>
              <w:r w:rsidRPr="003D7625" w:rsidDel="00C36969">
                <w:rPr>
                  <w:rFonts w:ascii="Times New Roman" w:hAnsi="Times New Roman" w:cs="Times New Roman"/>
                  <w:noProof/>
                  <w:webHidden/>
                  <w:sz w:val="26"/>
                  <w:szCs w:val="26"/>
                  <w:rPrChange w:id="2041" w:author="Ly Tran Thi Ly" w:date="2019-06-20T18:16:00Z">
                    <w:rPr>
                      <w:noProof/>
                      <w:webHidden/>
                    </w:rPr>
                  </w:rPrChange>
                </w:rPr>
                <w:tab/>
                <w:delText>59</w:delText>
              </w:r>
            </w:del>
          </w:ins>
        </w:p>
        <w:p w14:paraId="29839E0C" w14:textId="370E3F99" w:rsidR="003D7625" w:rsidRPr="003D7625" w:rsidDel="00C36969" w:rsidRDefault="003D7625">
          <w:pPr>
            <w:pStyle w:val="Mucluc3"/>
            <w:tabs>
              <w:tab w:val="right" w:leader="dot" w:pos="8990"/>
            </w:tabs>
            <w:rPr>
              <w:ins w:id="2042" w:author="Ly Tran Thi Ly" w:date="2019-06-20T18:16:00Z"/>
              <w:del w:id="2043" w:author="TRAN THI LY LY" w:date="2019-06-20T23:27:00Z"/>
              <w:rFonts w:ascii="Times New Roman" w:eastAsiaTheme="minorEastAsia" w:hAnsi="Times New Roman" w:cs="Times New Roman"/>
              <w:noProof/>
              <w:sz w:val="26"/>
              <w:szCs w:val="26"/>
              <w:rPrChange w:id="2044" w:author="Ly Tran Thi Ly" w:date="2019-06-20T18:16:00Z">
                <w:rPr>
                  <w:ins w:id="2045" w:author="Ly Tran Thi Ly" w:date="2019-06-20T18:16:00Z"/>
                  <w:del w:id="2046" w:author="TRAN THI LY LY" w:date="2019-06-20T23:27:00Z"/>
                  <w:rFonts w:eastAsiaTheme="minorEastAsia"/>
                  <w:noProof/>
                </w:rPr>
              </w:rPrChange>
            </w:rPr>
          </w:pPr>
          <w:ins w:id="2047" w:author="Ly Tran Thi Ly" w:date="2019-06-20T18:16:00Z">
            <w:del w:id="2048" w:author="TRAN THI LY LY" w:date="2019-06-20T23:27:00Z">
              <w:r w:rsidRPr="00C36969" w:rsidDel="00C36969">
                <w:rPr>
                  <w:rStyle w:val="Siuktni"/>
                  <w:rFonts w:ascii="Times New Roman" w:hAnsi="Times New Roman" w:cs="Times New Roman"/>
                  <w:noProof/>
                  <w:sz w:val="26"/>
                  <w:szCs w:val="26"/>
                  <w:rPrChange w:id="2049" w:author="TRAN THI LY LY" w:date="2019-06-20T23:27:00Z">
                    <w:rPr>
                      <w:rStyle w:val="Siuktni"/>
                      <w:noProof/>
                    </w:rPr>
                  </w:rPrChange>
                </w:rPr>
                <w:delText>3.4.3 Rasa NLU</w:delText>
              </w:r>
              <w:r w:rsidRPr="003D7625" w:rsidDel="00C36969">
                <w:rPr>
                  <w:rFonts w:ascii="Times New Roman" w:hAnsi="Times New Roman" w:cs="Times New Roman"/>
                  <w:noProof/>
                  <w:webHidden/>
                  <w:sz w:val="26"/>
                  <w:szCs w:val="26"/>
                  <w:rPrChange w:id="2050" w:author="Ly Tran Thi Ly" w:date="2019-06-20T18:16:00Z">
                    <w:rPr>
                      <w:noProof/>
                      <w:webHidden/>
                    </w:rPr>
                  </w:rPrChange>
                </w:rPr>
                <w:tab/>
                <w:delText>59</w:delText>
              </w:r>
            </w:del>
          </w:ins>
        </w:p>
        <w:p w14:paraId="3952EAEE" w14:textId="2C1AB34B" w:rsidR="003D7625" w:rsidRPr="003D7625" w:rsidDel="00C36969" w:rsidRDefault="003D7625">
          <w:pPr>
            <w:pStyle w:val="Mucluc4"/>
            <w:tabs>
              <w:tab w:val="right" w:leader="dot" w:pos="8990"/>
            </w:tabs>
            <w:rPr>
              <w:ins w:id="2051" w:author="Ly Tran Thi Ly" w:date="2019-06-20T18:16:00Z"/>
              <w:del w:id="2052" w:author="TRAN THI LY LY" w:date="2019-06-20T23:27:00Z"/>
              <w:rFonts w:ascii="Times New Roman" w:eastAsiaTheme="minorEastAsia" w:hAnsi="Times New Roman" w:cs="Times New Roman"/>
              <w:noProof/>
              <w:sz w:val="26"/>
              <w:szCs w:val="26"/>
              <w:rPrChange w:id="2053" w:author="Ly Tran Thi Ly" w:date="2019-06-20T18:16:00Z">
                <w:rPr>
                  <w:ins w:id="2054" w:author="Ly Tran Thi Ly" w:date="2019-06-20T18:16:00Z"/>
                  <w:del w:id="2055" w:author="TRAN THI LY LY" w:date="2019-06-20T23:27:00Z"/>
                  <w:rFonts w:eastAsiaTheme="minorEastAsia"/>
                  <w:noProof/>
                </w:rPr>
              </w:rPrChange>
            </w:rPr>
          </w:pPr>
          <w:ins w:id="2056" w:author="Ly Tran Thi Ly" w:date="2019-06-20T18:16:00Z">
            <w:del w:id="2057" w:author="TRAN THI LY LY" w:date="2019-06-20T23:27:00Z">
              <w:r w:rsidRPr="00C36969" w:rsidDel="00C36969">
                <w:rPr>
                  <w:rStyle w:val="Siuktni"/>
                  <w:rFonts w:ascii="Times New Roman" w:hAnsi="Times New Roman" w:cs="Times New Roman"/>
                  <w:noProof/>
                  <w:sz w:val="26"/>
                  <w:szCs w:val="26"/>
                  <w:rPrChange w:id="2058" w:author="TRAN THI LY LY" w:date="2019-06-20T23:27:00Z">
                    <w:rPr>
                      <w:rStyle w:val="Siuktni"/>
                      <w:noProof/>
                    </w:rPr>
                  </w:rPrChange>
                </w:rPr>
                <w:delText>3.4.3.1 Pipeline</w:delText>
              </w:r>
              <w:r w:rsidRPr="003D7625" w:rsidDel="00C36969">
                <w:rPr>
                  <w:rFonts w:ascii="Times New Roman" w:hAnsi="Times New Roman" w:cs="Times New Roman"/>
                  <w:noProof/>
                  <w:webHidden/>
                  <w:sz w:val="26"/>
                  <w:szCs w:val="26"/>
                  <w:rPrChange w:id="2059" w:author="Ly Tran Thi Ly" w:date="2019-06-20T18:16:00Z">
                    <w:rPr>
                      <w:noProof/>
                      <w:webHidden/>
                    </w:rPr>
                  </w:rPrChange>
                </w:rPr>
                <w:tab/>
                <w:delText>60</w:delText>
              </w:r>
            </w:del>
          </w:ins>
        </w:p>
        <w:p w14:paraId="3D0B8B9F" w14:textId="1F6CF807" w:rsidR="003D7625" w:rsidRPr="003D7625" w:rsidDel="00C36969" w:rsidRDefault="003D7625">
          <w:pPr>
            <w:pStyle w:val="Mucluc4"/>
            <w:tabs>
              <w:tab w:val="right" w:leader="dot" w:pos="8990"/>
            </w:tabs>
            <w:rPr>
              <w:ins w:id="2060" w:author="Ly Tran Thi Ly" w:date="2019-06-20T18:16:00Z"/>
              <w:del w:id="2061" w:author="TRAN THI LY LY" w:date="2019-06-20T23:27:00Z"/>
              <w:rFonts w:ascii="Times New Roman" w:eastAsiaTheme="minorEastAsia" w:hAnsi="Times New Roman" w:cs="Times New Roman"/>
              <w:noProof/>
              <w:sz w:val="26"/>
              <w:szCs w:val="26"/>
              <w:rPrChange w:id="2062" w:author="Ly Tran Thi Ly" w:date="2019-06-20T18:16:00Z">
                <w:rPr>
                  <w:ins w:id="2063" w:author="Ly Tran Thi Ly" w:date="2019-06-20T18:16:00Z"/>
                  <w:del w:id="2064" w:author="TRAN THI LY LY" w:date="2019-06-20T23:27:00Z"/>
                  <w:rFonts w:eastAsiaTheme="minorEastAsia"/>
                  <w:noProof/>
                </w:rPr>
              </w:rPrChange>
            </w:rPr>
          </w:pPr>
          <w:ins w:id="2065" w:author="Ly Tran Thi Ly" w:date="2019-06-20T18:16:00Z">
            <w:del w:id="2066" w:author="TRAN THI LY LY" w:date="2019-06-20T23:27:00Z">
              <w:r w:rsidRPr="00C36969" w:rsidDel="00C36969">
                <w:rPr>
                  <w:rStyle w:val="Siuktni"/>
                  <w:rFonts w:ascii="Times New Roman" w:hAnsi="Times New Roman" w:cs="Times New Roman"/>
                  <w:noProof/>
                  <w:sz w:val="26"/>
                  <w:szCs w:val="26"/>
                  <w:rPrChange w:id="2067" w:author="TRAN THI LY LY" w:date="2019-06-20T23:27:00Z">
                    <w:rPr>
                      <w:rStyle w:val="Siuktni"/>
                      <w:noProof/>
                    </w:rPr>
                  </w:rPrChange>
                </w:rPr>
                <w:delText>3.4.3.2 Phân loại ý định và rút trích thực thể</w:delText>
              </w:r>
              <w:r w:rsidRPr="003D7625" w:rsidDel="00C36969">
                <w:rPr>
                  <w:rFonts w:ascii="Times New Roman" w:hAnsi="Times New Roman" w:cs="Times New Roman"/>
                  <w:noProof/>
                  <w:webHidden/>
                  <w:sz w:val="26"/>
                  <w:szCs w:val="26"/>
                  <w:rPrChange w:id="2068" w:author="Ly Tran Thi Ly" w:date="2019-06-20T18:16:00Z">
                    <w:rPr>
                      <w:noProof/>
                      <w:webHidden/>
                    </w:rPr>
                  </w:rPrChange>
                </w:rPr>
                <w:tab/>
                <w:delText>62</w:delText>
              </w:r>
            </w:del>
          </w:ins>
        </w:p>
        <w:p w14:paraId="7EF82075" w14:textId="59999DC4" w:rsidR="003D7625" w:rsidRPr="003D7625" w:rsidDel="00C36969" w:rsidRDefault="003D7625">
          <w:pPr>
            <w:pStyle w:val="Mucluc3"/>
            <w:tabs>
              <w:tab w:val="right" w:leader="dot" w:pos="8990"/>
            </w:tabs>
            <w:rPr>
              <w:ins w:id="2069" w:author="Ly Tran Thi Ly" w:date="2019-06-20T18:16:00Z"/>
              <w:del w:id="2070" w:author="TRAN THI LY LY" w:date="2019-06-20T23:27:00Z"/>
              <w:rFonts w:ascii="Times New Roman" w:eastAsiaTheme="minorEastAsia" w:hAnsi="Times New Roman" w:cs="Times New Roman"/>
              <w:noProof/>
              <w:sz w:val="26"/>
              <w:szCs w:val="26"/>
              <w:rPrChange w:id="2071" w:author="Ly Tran Thi Ly" w:date="2019-06-20T18:16:00Z">
                <w:rPr>
                  <w:ins w:id="2072" w:author="Ly Tran Thi Ly" w:date="2019-06-20T18:16:00Z"/>
                  <w:del w:id="2073" w:author="TRAN THI LY LY" w:date="2019-06-20T23:27:00Z"/>
                  <w:rFonts w:eastAsiaTheme="minorEastAsia"/>
                  <w:noProof/>
                </w:rPr>
              </w:rPrChange>
            </w:rPr>
          </w:pPr>
          <w:ins w:id="2074" w:author="Ly Tran Thi Ly" w:date="2019-06-20T18:16:00Z">
            <w:del w:id="2075" w:author="TRAN THI LY LY" w:date="2019-06-20T23:27:00Z">
              <w:r w:rsidRPr="00C36969" w:rsidDel="00C36969">
                <w:rPr>
                  <w:rStyle w:val="Siuktni"/>
                  <w:rFonts w:ascii="Times New Roman" w:hAnsi="Times New Roman" w:cs="Times New Roman"/>
                  <w:noProof/>
                  <w:sz w:val="26"/>
                  <w:szCs w:val="26"/>
                  <w:rPrChange w:id="2076" w:author="TRAN THI LY LY" w:date="2019-06-20T23:27:00Z">
                    <w:rPr>
                      <w:rStyle w:val="Siuktni"/>
                      <w:noProof/>
                    </w:rPr>
                  </w:rPrChange>
                </w:rPr>
                <w:delText>3.2.4</w:delText>
              </w:r>
              <w:r w:rsidRPr="00C36969" w:rsidDel="00C36969">
                <w:rPr>
                  <w:rStyle w:val="Siuktni"/>
                  <w:rFonts w:ascii="Times New Roman" w:hAnsi="Times New Roman" w:cs="Times New Roman"/>
                  <w:noProof/>
                  <w:sz w:val="26"/>
                  <w:szCs w:val="26"/>
                  <w:lang w:val="vi-VN"/>
                  <w:rPrChange w:id="2077" w:author="TRAN THI LY LY" w:date="2019-06-20T23:27:00Z">
                    <w:rPr>
                      <w:rStyle w:val="Siuktni"/>
                      <w:noProof/>
                      <w:lang w:val="vi-VN"/>
                    </w:rPr>
                  </w:rPrChange>
                </w:rPr>
                <w:delText xml:space="preserve"> </w:delText>
              </w:r>
              <w:r w:rsidRPr="00C36969" w:rsidDel="00C36969">
                <w:rPr>
                  <w:rStyle w:val="Siuktni"/>
                  <w:rFonts w:ascii="Times New Roman" w:hAnsi="Times New Roman" w:cs="Times New Roman"/>
                  <w:noProof/>
                  <w:sz w:val="26"/>
                  <w:szCs w:val="26"/>
                  <w:rPrChange w:id="2078" w:author="TRAN THI LY LY" w:date="2019-06-20T23:27:00Z">
                    <w:rPr>
                      <w:rStyle w:val="Siuktni"/>
                      <w:noProof/>
                    </w:rPr>
                  </w:rPrChange>
                </w:rPr>
                <w:delText>Rasa Core</w:delText>
              </w:r>
              <w:r w:rsidRPr="003D7625" w:rsidDel="00C36969">
                <w:rPr>
                  <w:rFonts w:ascii="Times New Roman" w:hAnsi="Times New Roman" w:cs="Times New Roman"/>
                  <w:noProof/>
                  <w:webHidden/>
                  <w:sz w:val="26"/>
                  <w:szCs w:val="26"/>
                  <w:rPrChange w:id="2079" w:author="Ly Tran Thi Ly" w:date="2019-06-20T18:16:00Z">
                    <w:rPr>
                      <w:noProof/>
                      <w:webHidden/>
                    </w:rPr>
                  </w:rPrChange>
                </w:rPr>
                <w:tab/>
                <w:delText>72</w:delText>
              </w:r>
            </w:del>
          </w:ins>
        </w:p>
        <w:p w14:paraId="10023692" w14:textId="68F30AAD" w:rsidR="003D7625" w:rsidRPr="003D7625" w:rsidDel="00C36969" w:rsidRDefault="003D7625">
          <w:pPr>
            <w:pStyle w:val="Mucluc1"/>
            <w:tabs>
              <w:tab w:val="right" w:leader="dot" w:pos="8990"/>
            </w:tabs>
            <w:rPr>
              <w:ins w:id="2080" w:author="Ly Tran Thi Ly" w:date="2019-06-20T18:16:00Z"/>
              <w:del w:id="2081" w:author="TRAN THI LY LY" w:date="2019-06-20T23:27:00Z"/>
              <w:rFonts w:ascii="Times New Roman" w:eastAsiaTheme="minorEastAsia" w:hAnsi="Times New Roman" w:cs="Times New Roman"/>
              <w:noProof/>
              <w:sz w:val="26"/>
              <w:szCs w:val="26"/>
              <w:rPrChange w:id="2082" w:author="Ly Tran Thi Ly" w:date="2019-06-20T18:16:00Z">
                <w:rPr>
                  <w:ins w:id="2083" w:author="Ly Tran Thi Ly" w:date="2019-06-20T18:16:00Z"/>
                  <w:del w:id="2084" w:author="TRAN THI LY LY" w:date="2019-06-20T23:27:00Z"/>
                  <w:rFonts w:eastAsiaTheme="minorEastAsia"/>
                  <w:noProof/>
                </w:rPr>
              </w:rPrChange>
            </w:rPr>
          </w:pPr>
          <w:ins w:id="2085" w:author="Ly Tran Thi Ly" w:date="2019-06-20T18:16:00Z">
            <w:del w:id="2086" w:author="TRAN THI LY LY" w:date="2019-06-20T23:27:00Z">
              <w:r w:rsidRPr="00C36969" w:rsidDel="00C36969">
                <w:rPr>
                  <w:rStyle w:val="Siuktni"/>
                  <w:rFonts w:ascii="Times New Roman" w:hAnsi="Times New Roman" w:cs="Times New Roman"/>
                  <w:noProof/>
                  <w:sz w:val="26"/>
                  <w:szCs w:val="26"/>
                  <w:rPrChange w:id="2087" w:author="TRAN THI LY LY" w:date="2019-06-20T23:27:00Z">
                    <w:rPr>
                      <w:rStyle w:val="Siuktni"/>
                      <w:rFonts w:cs="Times New Roman"/>
                      <w:noProof/>
                    </w:rPr>
                  </w:rPrChange>
                </w:rPr>
                <w:delText>CHƯƠNG 4: CÀI ĐẶT ỨNG DỤNG</w:delText>
              </w:r>
              <w:r w:rsidRPr="003D7625" w:rsidDel="00C36969">
                <w:rPr>
                  <w:rFonts w:ascii="Times New Roman" w:hAnsi="Times New Roman" w:cs="Times New Roman"/>
                  <w:noProof/>
                  <w:webHidden/>
                  <w:sz w:val="26"/>
                  <w:szCs w:val="26"/>
                  <w:rPrChange w:id="2088" w:author="Ly Tran Thi Ly" w:date="2019-06-20T18:16:00Z">
                    <w:rPr>
                      <w:noProof/>
                      <w:webHidden/>
                    </w:rPr>
                  </w:rPrChange>
                </w:rPr>
                <w:tab/>
                <w:delText>74</w:delText>
              </w:r>
            </w:del>
          </w:ins>
        </w:p>
        <w:p w14:paraId="3FF44180" w14:textId="2A88847A" w:rsidR="003D7625" w:rsidRPr="003D7625" w:rsidDel="00C36969" w:rsidRDefault="003D7625">
          <w:pPr>
            <w:pStyle w:val="Mucluc2"/>
            <w:tabs>
              <w:tab w:val="right" w:leader="dot" w:pos="8990"/>
            </w:tabs>
            <w:rPr>
              <w:ins w:id="2089" w:author="Ly Tran Thi Ly" w:date="2019-06-20T18:16:00Z"/>
              <w:del w:id="2090" w:author="TRAN THI LY LY" w:date="2019-06-20T23:27:00Z"/>
              <w:rFonts w:ascii="Times New Roman" w:eastAsiaTheme="minorEastAsia" w:hAnsi="Times New Roman" w:cs="Times New Roman"/>
              <w:noProof/>
              <w:sz w:val="26"/>
              <w:szCs w:val="26"/>
              <w:rPrChange w:id="2091" w:author="Ly Tran Thi Ly" w:date="2019-06-20T18:16:00Z">
                <w:rPr>
                  <w:ins w:id="2092" w:author="Ly Tran Thi Ly" w:date="2019-06-20T18:16:00Z"/>
                  <w:del w:id="2093" w:author="TRAN THI LY LY" w:date="2019-06-20T23:27:00Z"/>
                  <w:rFonts w:eastAsiaTheme="minorEastAsia"/>
                  <w:noProof/>
                </w:rPr>
              </w:rPrChange>
            </w:rPr>
          </w:pPr>
          <w:ins w:id="2094" w:author="Ly Tran Thi Ly" w:date="2019-06-20T18:16:00Z">
            <w:del w:id="2095" w:author="TRAN THI LY LY" w:date="2019-06-20T23:27:00Z">
              <w:r w:rsidRPr="00C36969" w:rsidDel="00C36969">
                <w:rPr>
                  <w:rStyle w:val="Siuktni"/>
                  <w:rFonts w:ascii="Times New Roman" w:hAnsi="Times New Roman" w:cs="Times New Roman"/>
                  <w:noProof/>
                  <w:sz w:val="26"/>
                  <w:szCs w:val="26"/>
                  <w:rPrChange w:id="2096" w:author="TRAN THI LY LY" w:date="2019-06-20T23:27:00Z">
                    <w:rPr>
                      <w:rStyle w:val="Siuktni"/>
                      <w:rFonts w:cs="Times New Roman"/>
                      <w:noProof/>
                    </w:rPr>
                  </w:rPrChange>
                </w:rPr>
                <w:delText>4.1 Quá trình chuẩn bị</w:delText>
              </w:r>
              <w:r w:rsidRPr="003D7625" w:rsidDel="00C36969">
                <w:rPr>
                  <w:rFonts w:ascii="Times New Roman" w:hAnsi="Times New Roman" w:cs="Times New Roman"/>
                  <w:noProof/>
                  <w:webHidden/>
                  <w:sz w:val="26"/>
                  <w:szCs w:val="26"/>
                  <w:rPrChange w:id="2097" w:author="Ly Tran Thi Ly" w:date="2019-06-20T18:16:00Z">
                    <w:rPr>
                      <w:noProof/>
                      <w:webHidden/>
                    </w:rPr>
                  </w:rPrChange>
                </w:rPr>
                <w:tab/>
                <w:delText>74</w:delText>
              </w:r>
            </w:del>
          </w:ins>
        </w:p>
        <w:p w14:paraId="1881A9C3" w14:textId="3379B2E0" w:rsidR="003D7625" w:rsidRPr="003D7625" w:rsidDel="00C36969" w:rsidRDefault="003D7625">
          <w:pPr>
            <w:pStyle w:val="Mucluc3"/>
            <w:tabs>
              <w:tab w:val="right" w:leader="dot" w:pos="8990"/>
            </w:tabs>
            <w:rPr>
              <w:ins w:id="2098" w:author="Ly Tran Thi Ly" w:date="2019-06-20T18:16:00Z"/>
              <w:del w:id="2099" w:author="TRAN THI LY LY" w:date="2019-06-20T23:27:00Z"/>
              <w:rFonts w:ascii="Times New Roman" w:eastAsiaTheme="minorEastAsia" w:hAnsi="Times New Roman" w:cs="Times New Roman"/>
              <w:noProof/>
              <w:sz w:val="26"/>
              <w:szCs w:val="26"/>
              <w:rPrChange w:id="2100" w:author="Ly Tran Thi Ly" w:date="2019-06-20T18:16:00Z">
                <w:rPr>
                  <w:ins w:id="2101" w:author="Ly Tran Thi Ly" w:date="2019-06-20T18:16:00Z"/>
                  <w:del w:id="2102" w:author="TRAN THI LY LY" w:date="2019-06-20T23:27:00Z"/>
                  <w:rFonts w:eastAsiaTheme="minorEastAsia"/>
                  <w:noProof/>
                </w:rPr>
              </w:rPrChange>
            </w:rPr>
          </w:pPr>
          <w:ins w:id="2103" w:author="Ly Tran Thi Ly" w:date="2019-06-20T18:16:00Z">
            <w:del w:id="2104" w:author="TRAN THI LY LY" w:date="2019-06-20T23:27:00Z">
              <w:r w:rsidRPr="00C36969" w:rsidDel="00C36969">
                <w:rPr>
                  <w:rStyle w:val="Siuktni"/>
                  <w:rFonts w:ascii="Times New Roman" w:hAnsi="Times New Roman" w:cs="Times New Roman"/>
                  <w:noProof/>
                  <w:sz w:val="26"/>
                  <w:szCs w:val="26"/>
                  <w:rPrChange w:id="2105" w:author="TRAN THI LY LY" w:date="2019-06-20T23:27:00Z">
                    <w:rPr>
                      <w:rStyle w:val="Siuktni"/>
                      <w:rFonts w:cs="Times New Roman"/>
                      <w:noProof/>
                    </w:rPr>
                  </w:rPrChange>
                </w:rPr>
                <w:delText>4.1.1 Về dữ liệu ontology</w:delText>
              </w:r>
              <w:r w:rsidRPr="003D7625" w:rsidDel="00C36969">
                <w:rPr>
                  <w:rFonts w:ascii="Times New Roman" w:hAnsi="Times New Roman" w:cs="Times New Roman"/>
                  <w:noProof/>
                  <w:webHidden/>
                  <w:sz w:val="26"/>
                  <w:szCs w:val="26"/>
                  <w:rPrChange w:id="2106" w:author="Ly Tran Thi Ly" w:date="2019-06-20T18:16:00Z">
                    <w:rPr>
                      <w:noProof/>
                      <w:webHidden/>
                    </w:rPr>
                  </w:rPrChange>
                </w:rPr>
                <w:tab/>
                <w:delText>74</w:delText>
              </w:r>
            </w:del>
          </w:ins>
        </w:p>
        <w:p w14:paraId="415A64A6" w14:textId="400845B4" w:rsidR="003D7625" w:rsidRPr="003D7625" w:rsidDel="00C36969" w:rsidRDefault="003D7625">
          <w:pPr>
            <w:pStyle w:val="Mucluc3"/>
            <w:tabs>
              <w:tab w:val="right" w:leader="dot" w:pos="8990"/>
            </w:tabs>
            <w:rPr>
              <w:ins w:id="2107" w:author="Ly Tran Thi Ly" w:date="2019-06-20T18:16:00Z"/>
              <w:del w:id="2108" w:author="TRAN THI LY LY" w:date="2019-06-20T23:27:00Z"/>
              <w:rFonts w:ascii="Times New Roman" w:eastAsiaTheme="minorEastAsia" w:hAnsi="Times New Roman" w:cs="Times New Roman"/>
              <w:noProof/>
              <w:sz w:val="26"/>
              <w:szCs w:val="26"/>
              <w:rPrChange w:id="2109" w:author="Ly Tran Thi Ly" w:date="2019-06-20T18:16:00Z">
                <w:rPr>
                  <w:ins w:id="2110" w:author="Ly Tran Thi Ly" w:date="2019-06-20T18:16:00Z"/>
                  <w:del w:id="2111" w:author="TRAN THI LY LY" w:date="2019-06-20T23:27:00Z"/>
                  <w:rFonts w:eastAsiaTheme="minorEastAsia"/>
                  <w:noProof/>
                </w:rPr>
              </w:rPrChange>
            </w:rPr>
          </w:pPr>
          <w:ins w:id="2112" w:author="Ly Tran Thi Ly" w:date="2019-06-20T18:16:00Z">
            <w:del w:id="2113" w:author="TRAN THI LY LY" w:date="2019-06-20T23:27:00Z">
              <w:r w:rsidRPr="00C36969" w:rsidDel="00C36969">
                <w:rPr>
                  <w:rStyle w:val="Siuktni"/>
                  <w:rFonts w:ascii="Times New Roman" w:hAnsi="Times New Roman" w:cs="Times New Roman"/>
                  <w:noProof/>
                  <w:sz w:val="26"/>
                  <w:szCs w:val="26"/>
                  <w:rPrChange w:id="2114" w:author="TRAN THI LY LY" w:date="2019-06-20T23:27:00Z">
                    <w:rPr>
                      <w:rStyle w:val="Siuktni"/>
                      <w:rFonts w:cs="Times New Roman"/>
                      <w:noProof/>
                    </w:rPr>
                  </w:rPrChange>
                </w:rPr>
                <w:delText>4.1.2 Về dữ liệu training xử lí câu hỏi</w:delText>
              </w:r>
              <w:r w:rsidRPr="003D7625" w:rsidDel="00C36969">
                <w:rPr>
                  <w:rFonts w:ascii="Times New Roman" w:hAnsi="Times New Roman" w:cs="Times New Roman"/>
                  <w:noProof/>
                  <w:webHidden/>
                  <w:sz w:val="26"/>
                  <w:szCs w:val="26"/>
                  <w:rPrChange w:id="2115" w:author="Ly Tran Thi Ly" w:date="2019-06-20T18:16:00Z">
                    <w:rPr>
                      <w:noProof/>
                      <w:webHidden/>
                    </w:rPr>
                  </w:rPrChange>
                </w:rPr>
                <w:tab/>
                <w:delText>74</w:delText>
              </w:r>
            </w:del>
          </w:ins>
        </w:p>
        <w:p w14:paraId="43D400BB" w14:textId="06EB9AEF" w:rsidR="003D7625" w:rsidRPr="003D7625" w:rsidDel="00C36969" w:rsidRDefault="003D7625">
          <w:pPr>
            <w:pStyle w:val="Mucluc2"/>
            <w:tabs>
              <w:tab w:val="right" w:leader="dot" w:pos="8990"/>
            </w:tabs>
            <w:rPr>
              <w:ins w:id="2116" w:author="Ly Tran Thi Ly" w:date="2019-06-20T18:16:00Z"/>
              <w:del w:id="2117" w:author="TRAN THI LY LY" w:date="2019-06-20T23:27:00Z"/>
              <w:rFonts w:ascii="Times New Roman" w:eastAsiaTheme="minorEastAsia" w:hAnsi="Times New Roman" w:cs="Times New Roman"/>
              <w:noProof/>
              <w:sz w:val="26"/>
              <w:szCs w:val="26"/>
              <w:rPrChange w:id="2118" w:author="Ly Tran Thi Ly" w:date="2019-06-20T18:16:00Z">
                <w:rPr>
                  <w:ins w:id="2119" w:author="Ly Tran Thi Ly" w:date="2019-06-20T18:16:00Z"/>
                  <w:del w:id="2120" w:author="TRAN THI LY LY" w:date="2019-06-20T23:27:00Z"/>
                  <w:rFonts w:eastAsiaTheme="minorEastAsia"/>
                  <w:noProof/>
                </w:rPr>
              </w:rPrChange>
            </w:rPr>
          </w:pPr>
          <w:ins w:id="2121" w:author="Ly Tran Thi Ly" w:date="2019-06-20T18:16:00Z">
            <w:del w:id="2122" w:author="TRAN THI LY LY" w:date="2019-06-20T23:27:00Z">
              <w:r w:rsidRPr="00C36969" w:rsidDel="00C36969">
                <w:rPr>
                  <w:rStyle w:val="Siuktni"/>
                  <w:rFonts w:ascii="Times New Roman" w:hAnsi="Times New Roman" w:cs="Times New Roman"/>
                  <w:noProof/>
                  <w:sz w:val="26"/>
                  <w:szCs w:val="26"/>
                  <w:rPrChange w:id="2123" w:author="TRAN THI LY LY" w:date="2019-06-20T23:27:00Z">
                    <w:rPr>
                      <w:rStyle w:val="Siuktni"/>
                      <w:rFonts w:cs="Times New Roman"/>
                      <w:noProof/>
                    </w:rPr>
                  </w:rPrChange>
                </w:rPr>
                <w:delText>4.2 Quá trình cài đặt chi tiết</w:delText>
              </w:r>
              <w:r w:rsidRPr="003D7625" w:rsidDel="00C36969">
                <w:rPr>
                  <w:rFonts w:ascii="Times New Roman" w:hAnsi="Times New Roman" w:cs="Times New Roman"/>
                  <w:noProof/>
                  <w:webHidden/>
                  <w:sz w:val="26"/>
                  <w:szCs w:val="26"/>
                  <w:rPrChange w:id="2124" w:author="Ly Tran Thi Ly" w:date="2019-06-20T18:16:00Z">
                    <w:rPr>
                      <w:noProof/>
                      <w:webHidden/>
                    </w:rPr>
                  </w:rPrChange>
                </w:rPr>
                <w:tab/>
                <w:delText>75</w:delText>
              </w:r>
            </w:del>
          </w:ins>
        </w:p>
        <w:p w14:paraId="372CEA43" w14:textId="15D984A3" w:rsidR="003D7625" w:rsidRPr="003D7625" w:rsidDel="00C36969" w:rsidRDefault="003D7625">
          <w:pPr>
            <w:pStyle w:val="Mucluc3"/>
            <w:tabs>
              <w:tab w:val="right" w:leader="dot" w:pos="8990"/>
            </w:tabs>
            <w:rPr>
              <w:ins w:id="2125" w:author="Ly Tran Thi Ly" w:date="2019-06-20T18:16:00Z"/>
              <w:del w:id="2126" w:author="TRAN THI LY LY" w:date="2019-06-20T23:27:00Z"/>
              <w:rFonts w:ascii="Times New Roman" w:eastAsiaTheme="minorEastAsia" w:hAnsi="Times New Roman" w:cs="Times New Roman"/>
              <w:noProof/>
              <w:sz w:val="26"/>
              <w:szCs w:val="26"/>
              <w:rPrChange w:id="2127" w:author="Ly Tran Thi Ly" w:date="2019-06-20T18:16:00Z">
                <w:rPr>
                  <w:ins w:id="2128" w:author="Ly Tran Thi Ly" w:date="2019-06-20T18:16:00Z"/>
                  <w:del w:id="2129" w:author="TRAN THI LY LY" w:date="2019-06-20T23:27:00Z"/>
                  <w:rFonts w:eastAsiaTheme="minorEastAsia"/>
                  <w:noProof/>
                </w:rPr>
              </w:rPrChange>
            </w:rPr>
          </w:pPr>
          <w:ins w:id="2130" w:author="Ly Tran Thi Ly" w:date="2019-06-20T18:16:00Z">
            <w:del w:id="2131" w:author="TRAN THI LY LY" w:date="2019-06-20T23:27:00Z">
              <w:r w:rsidRPr="00C36969" w:rsidDel="00C36969">
                <w:rPr>
                  <w:rStyle w:val="Siuktni"/>
                  <w:rFonts w:ascii="Times New Roman" w:hAnsi="Times New Roman" w:cs="Times New Roman"/>
                  <w:noProof/>
                  <w:sz w:val="26"/>
                  <w:szCs w:val="26"/>
                  <w:rPrChange w:id="2132" w:author="TRAN THI LY LY" w:date="2019-06-20T23:27:00Z">
                    <w:rPr>
                      <w:rStyle w:val="Siuktni"/>
                      <w:rFonts w:cs="Times New Roman"/>
                      <w:noProof/>
                    </w:rPr>
                  </w:rPrChange>
                </w:rPr>
                <w:delText>4.2.1 Cài đặt ontology</w:delText>
              </w:r>
              <w:r w:rsidRPr="003D7625" w:rsidDel="00C36969">
                <w:rPr>
                  <w:rFonts w:ascii="Times New Roman" w:hAnsi="Times New Roman" w:cs="Times New Roman"/>
                  <w:noProof/>
                  <w:webHidden/>
                  <w:sz w:val="26"/>
                  <w:szCs w:val="26"/>
                  <w:rPrChange w:id="2133" w:author="Ly Tran Thi Ly" w:date="2019-06-20T18:16:00Z">
                    <w:rPr>
                      <w:noProof/>
                      <w:webHidden/>
                    </w:rPr>
                  </w:rPrChange>
                </w:rPr>
                <w:tab/>
                <w:delText>75</w:delText>
              </w:r>
            </w:del>
          </w:ins>
        </w:p>
        <w:p w14:paraId="5123EE7F" w14:textId="226C0E27" w:rsidR="003D7625" w:rsidRPr="003D7625" w:rsidDel="00C36969" w:rsidRDefault="003D7625">
          <w:pPr>
            <w:pStyle w:val="Mucluc3"/>
            <w:tabs>
              <w:tab w:val="right" w:leader="dot" w:pos="8990"/>
            </w:tabs>
            <w:rPr>
              <w:ins w:id="2134" w:author="Ly Tran Thi Ly" w:date="2019-06-20T18:16:00Z"/>
              <w:del w:id="2135" w:author="TRAN THI LY LY" w:date="2019-06-20T23:27:00Z"/>
              <w:rFonts w:ascii="Times New Roman" w:eastAsiaTheme="minorEastAsia" w:hAnsi="Times New Roman" w:cs="Times New Roman"/>
              <w:noProof/>
              <w:sz w:val="26"/>
              <w:szCs w:val="26"/>
              <w:rPrChange w:id="2136" w:author="Ly Tran Thi Ly" w:date="2019-06-20T18:16:00Z">
                <w:rPr>
                  <w:ins w:id="2137" w:author="Ly Tran Thi Ly" w:date="2019-06-20T18:16:00Z"/>
                  <w:del w:id="2138" w:author="TRAN THI LY LY" w:date="2019-06-20T23:27:00Z"/>
                  <w:rFonts w:eastAsiaTheme="minorEastAsia"/>
                  <w:noProof/>
                </w:rPr>
              </w:rPrChange>
            </w:rPr>
          </w:pPr>
          <w:ins w:id="2139" w:author="Ly Tran Thi Ly" w:date="2019-06-20T18:16:00Z">
            <w:del w:id="2140" w:author="TRAN THI LY LY" w:date="2019-06-20T23:27:00Z">
              <w:r w:rsidRPr="00C36969" w:rsidDel="00C36969">
                <w:rPr>
                  <w:rStyle w:val="Siuktni"/>
                  <w:rFonts w:ascii="Times New Roman" w:hAnsi="Times New Roman" w:cs="Times New Roman"/>
                  <w:noProof/>
                  <w:sz w:val="26"/>
                  <w:szCs w:val="26"/>
                  <w:rPrChange w:id="2141" w:author="TRAN THI LY LY" w:date="2019-06-20T23:27:00Z">
                    <w:rPr>
                      <w:rStyle w:val="Siuktni"/>
                      <w:rFonts w:cs="Times New Roman"/>
                      <w:noProof/>
                    </w:rPr>
                  </w:rPrChange>
                </w:rPr>
                <w:delText>4.2.2 Cài đặt RASA</w:delText>
              </w:r>
              <w:r w:rsidRPr="003D7625" w:rsidDel="00C36969">
                <w:rPr>
                  <w:rFonts w:ascii="Times New Roman" w:hAnsi="Times New Roman" w:cs="Times New Roman"/>
                  <w:noProof/>
                  <w:webHidden/>
                  <w:sz w:val="26"/>
                  <w:szCs w:val="26"/>
                  <w:rPrChange w:id="2142" w:author="Ly Tran Thi Ly" w:date="2019-06-20T18:16:00Z">
                    <w:rPr>
                      <w:noProof/>
                      <w:webHidden/>
                    </w:rPr>
                  </w:rPrChange>
                </w:rPr>
                <w:tab/>
                <w:delText>79</w:delText>
              </w:r>
            </w:del>
          </w:ins>
        </w:p>
        <w:p w14:paraId="6A815606" w14:textId="39938532" w:rsidR="003D7625" w:rsidRPr="003D7625" w:rsidDel="00C36969" w:rsidRDefault="003D7625">
          <w:pPr>
            <w:pStyle w:val="Mucluc4"/>
            <w:tabs>
              <w:tab w:val="right" w:leader="dot" w:pos="8990"/>
            </w:tabs>
            <w:rPr>
              <w:ins w:id="2143" w:author="Ly Tran Thi Ly" w:date="2019-06-20T18:16:00Z"/>
              <w:del w:id="2144" w:author="TRAN THI LY LY" w:date="2019-06-20T23:27:00Z"/>
              <w:rFonts w:ascii="Times New Roman" w:eastAsiaTheme="minorEastAsia" w:hAnsi="Times New Roman" w:cs="Times New Roman"/>
              <w:noProof/>
              <w:sz w:val="26"/>
              <w:szCs w:val="26"/>
              <w:rPrChange w:id="2145" w:author="Ly Tran Thi Ly" w:date="2019-06-20T18:16:00Z">
                <w:rPr>
                  <w:ins w:id="2146" w:author="Ly Tran Thi Ly" w:date="2019-06-20T18:16:00Z"/>
                  <w:del w:id="2147" w:author="TRAN THI LY LY" w:date="2019-06-20T23:27:00Z"/>
                  <w:rFonts w:eastAsiaTheme="minorEastAsia"/>
                  <w:noProof/>
                </w:rPr>
              </w:rPrChange>
            </w:rPr>
          </w:pPr>
          <w:ins w:id="2148" w:author="Ly Tran Thi Ly" w:date="2019-06-20T18:16:00Z">
            <w:del w:id="2149" w:author="TRAN THI LY LY" w:date="2019-06-20T23:27:00Z">
              <w:r w:rsidRPr="00C36969" w:rsidDel="00C36969">
                <w:rPr>
                  <w:rStyle w:val="Siuktni"/>
                  <w:rFonts w:ascii="Times New Roman" w:hAnsi="Times New Roman" w:cs="Times New Roman"/>
                  <w:noProof/>
                  <w:sz w:val="26"/>
                  <w:szCs w:val="26"/>
                  <w:rPrChange w:id="2150" w:author="TRAN THI LY LY" w:date="2019-06-20T23:27:00Z">
                    <w:rPr>
                      <w:rStyle w:val="Siuktni"/>
                      <w:rFonts w:cs="Times New Roman"/>
                      <w:noProof/>
                    </w:rPr>
                  </w:rPrChange>
                </w:rPr>
                <w:delText>4.2.2.1 Cài đặt Rasa NLU</w:delText>
              </w:r>
              <w:r w:rsidRPr="003D7625" w:rsidDel="00C36969">
                <w:rPr>
                  <w:rFonts w:ascii="Times New Roman" w:hAnsi="Times New Roman" w:cs="Times New Roman"/>
                  <w:noProof/>
                  <w:webHidden/>
                  <w:sz w:val="26"/>
                  <w:szCs w:val="26"/>
                  <w:rPrChange w:id="2151" w:author="Ly Tran Thi Ly" w:date="2019-06-20T18:16:00Z">
                    <w:rPr>
                      <w:noProof/>
                      <w:webHidden/>
                    </w:rPr>
                  </w:rPrChange>
                </w:rPr>
                <w:tab/>
                <w:delText>79</w:delText>
              </w:r>
            </w:del>
          </w:ins>
        </w:p>
        <w:p w14:paraId="7ECE26DA" w14:textId="3AF8A8BA" w:rsidR="003D7625" w:rsidRPr="003D7625" w:rsidDel="00C36969" w:rsidRDefault="003D7625">
          <w:pPr>
            <w:pStyle w:val="Mucluc4"/>
            <w:tabs>
              <w:tab w:val="left" w:pos="1540"/>
              <w:tab w:val="right" w:leader="dot" w:pos="8990"/>
            </w:tabs>
            <w:rPr>
              <w:ins w:id="2152" w:author="Ly Tran Thi Ly" w:date="2019-06-20T18:16:00Z"/>
              <w:del w:id="2153" w:author="TRAN THI LY LY" w:date="2019-06-20T23:27:00Z"/>
              <w:rFonts w:ascii="Times New Roman" w:eastAsiaTheme="minorEastAsia" w:hAnsi="Times New Roman" w:cs="Times New Roman"/>
              <w:noProof/>
              <w:sz w:val="26"/>
              <w:szCs w:val="26"/>
              <w:rPrChange w:id="2154" w:author="Ly Tran Thi Ly" w:date="2019-06-20T18:16:00Z">
                <w:rPr>
                  <w:ins w:id="2155" w:author="Ly Tran Thi Ly" w:date="2019-06-20T18:16:00Z"/>
                  <w:del w:id="2156" w:author="TRAN THI LY LY" w:date="2019-06-20T23:27:00Z"/>
                  <w:rFonts w:eastAsiaTheme="minorEastAsia"/>
                  <w:noProof/>
                </w:rPr>
              </w:rPrChange>
            </w:rPr>
          </w:pPr>
          <w:ins w:id="2157" w:author="Ly Tran Thi Ly" w:date="2019-06-20T18:16:00Z">
            <w:del w:id="2158" w:author="TRAN THI LY LY" w:date="2019-06-20T23:27:00Z">
              <w:r w:rsidRPr="00C36969" w:rsidDel="00C36969">
                <w:rPr>
                  <w:rStyle w:val="Siuktni"/>
                  <w:rFonts w:ascii="Times New Roman" w:hAnsi="Times New Roman" w:cs="Times New Roman"/>
                  <w:noProof/>
                  <w:sz w:val="26"/>
                  <w:szCs w:val="26"/>
                  <w:rPrChange w:id="2159" w:author="TRAN THI LY LY" w:date="2019-06-20T23:27:00Z">
                    <w:rPr>
                      <w:rStyle w:val="Siuktni"/>
                      <w:rFonts w:cs="Times New Roman"/>
                      <w:noProof/>
                    </w:rPr>
                  </w:rPrChange>
                </w:rPr>
                <w:delText>4.2.2.2</w:delText>
              </w:r>
              <w:r w:rsidRPr="003D7625" w:rsidDel="00C36969">
                <w:rPr>
                  <w:rFonts w:ascii="Times New Roman" w:eastAsiaTheme="minorEastAsia" w:hAnsi="Times New Roman" w:cs="Times New Roman"/>
                  <w:noProof/>
                  <w:sz w:val="26"/>
                  <w:szCs w:val="26"/>
                  <w:rPrChange w:id="2160" w:author="Ly Tran Thi Ly" w:date="2019-06-20T18:16:00Z">
                    <w:rPr>
                      <w:rFonts w:eastAsiaTheme="minorEastAsia"/>
                      <w:noProof/>
                    </w:rPr>
                  </w:rPrChange>
                </w:rPr>
                <w:tab/>
              </w:r>
              <w:r w:rsidRPr="00C36969" w:rsidDel="00C36969">
                <w:rPr>
                  <w:rStyle w:val="Siuktni"/>
                  <w:rFonts w:ascii="Times New Roman" w:hAnsi="Times New Roman" w:cs="Times New Roman"/>
                  <w:noProof/>
                  <w:sz w:val="26"/>
                  <w:szCs w:val="26"/>
                  <w:lang w:val="vi-VN"/>
                  <w:rPrChange w:id="2161" w:author="TRAN THI LY LY" w:date="2019-06-20T23:27:00Z">
                    <w:rPr>
                      <w:rStyle w:val="Siuktni"/>
                      <w:rFonts w:cs="Times New Roman"/>
                      <w:noProof/>
                      <w:lang w:val="vi-VN"/>
                    </w:rPr>
                  </w:rPrChange>
                </w:rPr>
                <w:delText xml:space="preserve"> </w:delText>
              </w:r>
              <w:r w:rsidRPr="00C36969" w:rsidDel="00C36969">
                <w:rPr>
                  <w:rStyle w:val="Siuktni"/>
                  <w:rFonts w:ascii="Times New Roman" w:hAnsi="Times New Roman" w:cs="Times New Roman"/>
                  <w:noProof/>
                  <w:sz w:val="26"/>
                  <w:szCs w:val="26"/>
                  <w:rPrChange w:id="2162" w:author="TRAN THI LY LY" w:date="2019-06-20T23:27:00Z">
                    <w:rPr>
                      <w:rStyle w:val="Siuktni"/>
                      <w:rFonts w:cs="Times New Roman"/>
                      <w:noProof/>
                    </w:rPr>
                  </w:rPrChange>
                </w:rPr>
                <w:delText>Cài đặt Rasa Core:</w:delText>
              </w:r>
              <w:r w:rsidRPr="003D7625" w:rsidDel="00C36969">
                <w:rPr>
                  <w:rFonts w:ascii="Times New Roman" w:hAnsi="Times New Roman" w:cs="Times New Roman"/>
                  <w:noProof/>
                  <w:webHidden/>
                  <w:sz w:val="26"/>
                  <w:szCs w:val="26"/>
                  <w:rPrChange w:id="2163" w:author="Ly Tran Thi Ly" w:date="2019-06-20T18:16:00Z">
                    <w:rPr>
                      <w:noProof/>
                      <w:webHidden/>
                    </w:rPr>
                  </w:rPrChange>
                </w:rPr>
                <w:tab/>
                <w:delText>83</w:delText>
              </w:r>
            </w:del>
          </w:ins>
        </w:p>
        <w:p w14:paraId="45B57101" w14:textId="7CB50008" w:rsidR="003D7625" w:rsidRPr="003D7625" w:rsidDel="00C36969" w:rsidRDefault="003D7625">
          <w:pPr>
            <w:pStyle w:val="Mucluc3"/>
            <w:tabs>
              <w:tab w:val="right" w:leader="dot" w:pos="8990"/>
            </w:tabs>
            <w:rPr>
              <w:ins w:id="2164" w:author="Ly Tran Thi Ly" w:date="2019-06-20T18:16:00Z"/>
              <w:del w:id="2165" w:author="TRAN THI LY LY" w:date="2019-06-20T23:27:00Z"/>
              <w:rFonts w:ascii="Times New Roman" w:eastAsiaTheme="minorEastAsia" w:hAnsi="Times New Roman" w:cs="Times New Roman"/>
              <w:noProof/>
              <w:sz w:val="26"/>
              <w:szCs w:val="26"/>
              <w:rPrChange w:id="2166" w:author="Ly Tran Thi Ly" w:date="2019-06-20T18:16:00Z">
                <w:rPr>
                  <w:ins w:id="2167" w:author="Ly Tran Thi Ly" w:date="2019-06-20T18:16:00Z"/>
                  <w:del w:id="2168" w:author="TRAN THI LY LY" w:date="2019-06-20T23:27:00Z"/>
                  <w:rFonts w:eastAsiaTheme="minorEastAsia"/>
                  <w:noProof/>
                </w:rPr>
              </w:rPrChange>
            </w:rPr>
          </w:pPr>
          <w:ins w:id="2169" w:author="Ly Tran Thi Ly" w:date="2019-06-20T18:16:00Z">
            <w:del w:id="2170" w:author="TRAN THI LY LY" w:date="2019-06-20T23:27:00Z">
              <w:r w:rsidRPr="00C36969" w:rsidDel="00C36969">
                <w:rPr>
                  <w:rStyle w:val="Siuktni"/>
                  <w:rFonts w:ascii="Times New Roman" w:hAnsi="Times New Roman" w:cs="Times New Roman"/>
                  <w:noProof/>
                  <w:sz w:val="26"/>
                  <w:szCs w:val="26"/>
                  <w:rPrChange w:id="2171" w:author="TRAN THI LY LY" w:date="2019-06-20T23:27:00Z">
                    <w:rPr>
                      <w:rStyle w:val="Siuktni"/>
                      <w:rFonts w:cs="Times New Roman"/>
                      <w:noProof/>
                    </w:rPr>
                  </w:rPrChange>
                </w:rPr>
                <w:delText>4.2.3. Kết nối ontology với RASA sử dụng thư viện Owlready2</w:delText>
              </w:r>
              <w:r w:rsidRPr="003D7625" w:rsidDel="00C36969">
                <w:rPr>
                  <w:rFonts w:ascii="Times New Roman" w:hAnsi="Times New Roman" w:cs="Times New Roman"/>
                  <w:noProof/>
                  <w:webHidden/>
                  <w:sz w:val="26"/>
                  <w:szCs w:val="26"/>
                  <w:rPrChange w:id="2172" w:author="Ly Tran Thi Ly" w:date="2019-06-20T18:16:00Z">
                    <w:rPr>
                      <w:noProof/>
                      <w:webHidden/>
                    </w:rPr>
                  </w:rPrChange>
                </w:rPr>
                <w:tab/>
                <w:delText>85</w:delText>
              </w:r>
            </w:del>
          </w:ins>
        </w:p>
        <w:p w14:paraId="5CBD1E49" w14:textId="31D6FE35" w:rsidR="003D7625" w:rsidRPr="003D7625" w:rsidDel="00C36969" w:rsidRDefault="003D7625">
          <w:pPr>
            <w:pStyle w:val="Mucluc3"/>
            <w:tabs>
              <w:tab w:val="right" w:leader="dot" w:pos="8990"/>
            </w:tabs>
            <w:rPr>
              <w:ins w:id="2173" w:author="Ly Tran Thi Ly" w:date="2019-06-20T18:16:00Z"/>
              <w:del w:id="2174" w:author="TRAN THI LY LY" w:date="2019-06-20T23:27:00Z"/>
              <w:rFonts w:ascii="Times New Roman" w:eastAsiaTheme="minorEastAsia" w:hAnsi="Times New Roman" w:cs="Times New Roman"/>
              <w:noProof/>
              <w:sz w:val="26"/>
              <w:szCs w:val="26"/>
              <w:rPrChange w:id="2175" w:author="Ly Tran Thi Ly" w:date="2019-06-20T18:16:00Z">
                <w:rPr>
                  <w:ins w:id="2176" w:author="Ly Tran Thi Ly" w:date="2019-06-20T18:16:00Z"/>
                  <w:del w:id="2177" w:author="TRAN THI LY LY" w:date="2019-06-20T23:27:00Z"/>
                  <w:rFonts w:eastAsiaTheme="minorEastAsia"/>
                  <w:noProof/>
                </w:rPr>
              </w:rPrChange>
            </w:rPr>
          </w:pPr>
          <w:ins w:id="2178" w:author="Ly Tran Thi Ly" w:date="2019-06-20T18:16:00Z">
            <w:del w:id="2179" w:author="TRAN THI LY LY" w:date="2019-06-20T23:27:00Z">
              <w:r w:rsidRPr="00C36969" w:rsidDel="00C36969">
                <w:rPr>
                  <w:rStyle w:val="Siuktni"/>
                  <w:rFonts w:ascii="Times New Roman" w:hAnsi="Times New Roman" w:cs="Times New Roman"/>
                  <w:noProof/>
                  <w:sz w:val="26"/>
                  <w:szCs w:val="26"/>
                  <w:rPrChange w:id="2180" w:author="TRAN THI LY LY" w:date="2019-06-20T23:27:00Z">
                    <w:rPr>
                      <w:rStyle w:val="Siuktni"/>
                      <w:rFonts w:cs="Times New Roman"/>
                      <w:noProof/>
                    </w:rPr>
                  </w:rPrChange>
                </w:rPr>
                <w:delText>4.2.</w:delText>
              </w:r>
              <w:r w:rsidRPr="00C36969" w:rsidDel="00C36969">
                <w:rPr>
                  <w:rStyle w:val="Siuktni"/>
                  <w:rFonts w:ascii="Times New Roman" w:hAnsi="Times New Roman" w:cs="Times New Roman"/>
                  <w:noProof/>
                  <w:sz w:val="26"/>
                  <w:szCs w:val="26"/>
                  <w:lang w:val="vi-VN"/>
                  <w:rPrChange w:id="2181" w:author="TRAN THI LY LY" w:date="2019-06-20T23:27:00Z">
                    <w:rPr>
                      <w:rStyle w:val="Siuktni"/>
                      <w:rFonts w:cs="Times New Roman"/>
                      <w:noProof/>
                      <w:lang w:val="vi-VN"/>
                    </w:rPr>
                  </w:rPrChange>
                </w:rPr>
                <w:delText>4</w:delText>
              </w:r>
              <w:r w:rsidRPr="00C36969" w:rsidDel="00C36969">
                <w:rPr>
                  <w:rStyle w:val="Siuktni"/>
                  <w:rFonts w:ascii="Times New Roman" w:hAnsi="Times New Roman" w:cs="Times New Roman"/>
                  <w:noProof/>
                  <w:sz w:val="26"/>
                  <w:szCs w:val="26"/>
                  <w:rPrChange w:id="2182" w:author="TRAN THI LY LY" w:date="2019-06-20T23:27:00Z">
                    <w:rPr>
                      <w:rStyle w:val="Siuktni"/>
                      <w:rFonts w:cs="Times New Roman"/>
                      <w:noProof/>
                    </w:rPr>
                  </w:rPrChange>
                </w:rPr>
                <w:delText xml:space="preserve"> Cài đặt giao diện người dùng</w:delText>
              </w:r>
              <w:r w:rsidRPr="003D7625" w:rsidDel="00C36969">
                <w:rPr>
                  <w:rFonts w:ascii="Times New Roman" w:hAnsi="Times New Roman" w:cs="Times New Roman"/>
                  <w:noProof/>
                  <w:webHidden/>
                  <w:sz w:val="26"/>
                  <w:szCs w:val="26"/>
                  <w:rPrChange w:id="2183" w:author="Ly Tran Thi Ly" w:date="2019-06-20T18:16:00Z">
                    <w:rPr>
                      <w:noProof/>
                      <w:webHidden/>
                    </w:rPr>
                  </w:rPrChange>
                </w:rPr>
                <w:tab/>
                <w:delText>90</w:delText>
              </w:r>
            </w:del>
          </w:ins>
        </w:p>
        <w:p w14:paraId="5E3FB813" w14:textId="12C4E167" w:rsidR="003D7625" w:rsidRPr="003D7625" w:rsidDel="00C36969" w:rsidRDefault="003D7625">
          <w:pPr>
            <w:pStyle w:val="Mucluc2"/>
            <w:tabs>
              <w:tab w:val="right" w:leader="dot" w:pos="8990"/>
            </w:tabs>
            <w:rPr>
              <w:ins w:id="2184" w:author="Ly Tran Thi Ly" w:date="2019-06-20T18:16:00Z"/>
              <w:del w:id="2185" w:author="TRAN THI LY LY" w:date="2019-06-20T23:27:00Z"/>
              <w:rFonts w:ascii="Times New Roman" w:eastAsiaTheme="minorEastAsia" w:hAnsi="Times New Roman" w:cs="Times New Roman"/>
              <w:noProof/>
              <w:sz w:val="26"/>
              <w:szCs w:val="26"/>
              <w:rPrChange w:id="2186" w:author="Ly Tran Thi Ly" w:date="2019-06-20T18:16:00Z">
                <w:rPr>
                  <w:ins w:id="2187" w:author="Ly Tran Thi Ly" w:date="2019-06-20T18:16:00Z"/>
                  <w:del w:id="2188" w:author="TRAN THI LY LY" w:date="2019-06-20T23:27:00Z"/>
                  <w:rFonts w:eastAsiaTheme="minorEastAsia"/>
                  <w:noProof/>
                </w:rPr>
              </w:rPrChange>
            </w:rPr>
          </w:pPr>
          <w:ins w:id="2189" w:author="Ly Tran Thi Ly" w:date="2019-06-20T18:16:00Z">
            <w:del w:id="2190" w:author="TRAN THI LY LY" w:date="2019-06-20T23:27:00Z">
              <w:r w:rsidRPr="00C36969" w:rsidDel="00C36969">
                <w:rPr>
                  <w:rStyle w:val="Siuktni"/>
                  <w:rFonts w:ascii="Times New Roman" w:hAnsi="Times New Roman" w:cs="Times New Roman"/>
                  <w:noProof/>
                  <w:sz w:val="26"/>
                  <w:szCs w:val="26"/>
                  <w:rPrChange w:id="2191" w:author="TRAN THI LY LY" w:date="2019-06-20T23:27:00Z">
                    <w:rPr>
                      <w:rStyle w:val="Siuktni"/>
                      <w:noProof/>
                    </w:rPr>
                  </w:rPrChange>
                </w:rPr>
                <w:delText>4.3 Phát hành, công bố sản phẩm</w:delText>
              </w:r>
              <w:r w:rsidRPr="003D7625" w:rsidDel="00C36969">
                <w:rPr>
                  <w:rFonts w:ascii="Times New Roman" w:hAnsi="Times New Roman" w:cs="Times New Roman"/>
                  <w:noProof/>
                  <w:webHidden/>
                  <w:sz w:val="26"/>
                  <w:szCs w:val="26"/>
                  <w:rPrChange w:id="2192" w:author="Ly Tran Thi Ly" w:date="2019-06-20T18:16:00Z">
                    <w:rPr>
                      <w:noProof/>
                      <w:webHidden/>
                    </w:rPr>
                  </w:rPrChange>
                </w:rPr>
                <w:tab/>
                <w:delText>96</w:delText>
              </w:r>
            </w:del>
          </w:ins>
        </w:p>
        <w:p w14:paraId="4D859DC6" w14:textId="4160C0A2" w:rsidR="003D7625" w:rsidRPr="003D7625" w:rsidDel="00C36969" w:rsidRDefault="003D7625">
          <w:pPr>
            <w:pStyle w:val="Mucluc3"/>
            <w:tabs>
              <w:tab w:val="right" w:leader="dot" w:pos="8990"/>
            </w:tabs>
            <w:rPr>
              <w:ins w:id="2193" w:author="Ly Tran Thi Ly" w:date="2019-06-20T18:16:00Z"/>
              <w:del w:id="2194" w:author="TRAN THI LY LY" w:date="2019-06-20T23:27:00Z"/>
              <w:rFonts w:ascii="Times New Roman" w:eastAsiaTheme="minorEastAsia" w:hAnsi="Times New Roman" w:cs="Times New Roman"/>
              <w:noProof/>
              <w:sz w:val="26"/>
              <w:szCs w:val="26"/>
              <w:rPrChange w:id="2195" w:author="Ly Tran Thi Ly" w:date="2019-06-20T18:16:00Z">
                <w:rPr>
                  <w:ins w:id="2196" w:author="Ly Tran Thi Ly" w:date="2019-06-20T18:16:00Z"/>
                  <w:del w:id="2197" w:author="TRAN THI LY LY" w:date="2019-06-20T23:27:00Z"/>
                  <w:rFonts w:eastAsiaTheme="minorEastAsia"/>
                  <w:noProof/>
                </w:rPr>
              </w:rPrChange>
            </w:rPr>
          </w:pPr>
          <w:ins w:id="2198" w:author="Ly Tran Thi Ly" w:date="2019-06-20T18:16:00Z">
            <w:del w:id="2199" w:author="TRAN THI LY LY" w:date="2019-06-20T23:27:00Z">
              <w:r w:rsidRPr="00C36969" w:rsidDel="00C36969">
                <w:rPr>
                  <w:rStyle w:val="Siuktni"/>
                  <w:rFonts w:ascii="Times New Roman" w:hAnsi="Times New Roman" w:cs="Times New Roman"/>
                  <w:noProof/>
                  <w:sz w:val="26"/>
                  <w:szCs w:val="26"/>
                  <w:rPrChange w:id="2200" w:author="TRAN THI LY LY" w:date="2019-06-20T23:27:00Z">
                    <w:rPr>
                      <w:rStyle w:val="Siuktni"/>
                      <w:rFonts w:cs="Times New Roman"/>
                      <w:noProof/>
                    </w:rPr>
                  </w:rPrChange>
                </w:rPr>
                <w:delText>4.3.1 Công bố ontology</w:delText>
              </w:r>
              <w:r w:rsidRPr="003D7625" w:rsidDel="00C36969">
                <w:rPr>
                  <w:rFonts w:ascii="Times New Roman" w:hAnsi="Times New Roman" w:cs="Times New Roman"/>
                  <w:noProof/>
                  <w:webHidden/>
                  <w:sz w:val="26"/>
                  <w:szCs w:val="26"/>
                  <w:rPrChange w:id="2201" w:author="Ly Tran Thi Ly" w:date="2019-06-20T18:16:00Z">
                    <w:rPr>
                      <w:noProof/>
                      <w:webHidden/>
                    </w:rPr>
                  </w:rPrChange>
                </w:rPr>
                <w:tab/>
                <w:delText>97</w:delText>
              </w:r>
            </w:del>
          </w:ins>
        </w:p>
        <w:p w14:paraId="1A028BD9" w14:textId="12D6B367" w:rsidR="003D7625" w:rsidRPr="003D7625" w:rsidDel="00C36969" w:rsidRDefault="003D7625">
          <w:pPr>
            <w:pStyle w:val="Mucluc4"/>
            <w:tabs>
              <w:tab w:val="right" w:leader="dot" w:pos="8990"/>
            </w:tabs>
            <w:rPr>
              <w:ins w:id="2202" w:author="Ly Tran Thi Ly" w:date="2019-06-20T18:16:00Z"/>
              <w:del w:id="2203" w:author="TRAN THI LY LY" w:date="2019-06-20T23:27:00Z"/>
              <w:rFonts w:ascii="Times New Roman" w:eastAsiaTheme="minorEastAsia" w:hAnsi="Times New Roman" w:cs="Times New Roman"/>
              <w:noProof/>
              <w:sz w:val="26"/>
              <w:szCs w:val="26"/>
              <w:rPrChange w:id="2204" w:author="Ly Tran Thi Ly" w:date="2019-06-20T18:16:00Z">
                <w:rPr>
                  <w:ins w:id="2205" w:author="Ly Tran Thi Ly" w:date="2019-06-20T18:16:00Z"/>
                  <w:del w:id="2206" w:author="TRAN THI LY LY" w:date="2019-06-20T23:27:00Z"/>
                  <w:rFonts w:eastAsiaTheme="minorEastAsia"/>
                  <w:noProof/>
                </w:rPr>
              </w:rPrChange>
            </w:rPr>
          </w:pPr>
          <w:ins w:id="2207" w:author="Ly Tran Thi Ly" w:date="2019-06-20T18:16:00Z">
            <w:del w:id="2208" w:author="TRAN THI LY LY" w:date="2019-06-20T23:27:00Z">
              <w:r w:rsidRPr="00C36969" w:rsidDel="00C36969">
                <w:rPr>
                  <w:rStyle w:val="Siuktni"/>
                  <w:rFonts w:ascii="Times New Roman" w:hAnsi="Times New Roman" w:cs="Times New Roman"/>
                  <w:noProof/>
                  <w:sz w:val="26"/>
                  <w:szCs w:val="26"/>
                  <w:rPrChange w:id="2209" w:author="TRAN THI LY LY" w:date="2019-06-20T23:27:00Z">
                    <w:rPr>
                      <w:rStyle w:val="Siuktni"/>
                      <w:rFonts w:cs="Times New Roman"/>
                      <w:noProof/>
                    </w:rPr>
                  </w:rPrChange>
                </w:rPr>
                <w:delText>4.3.1.1 Công bố ontology để mọi người có thể vào xem</w:delText>
              </w:r>
              <w:r w:rsidRPr="003D7625" w:rsidDel="00C36969">
                <w:rPr>
                  <w:rFonts w:ascii="Times New Roman" w:hAnsi="Times New Roman" w:cs="Times New Roman"/>
                  <w:noProof/>
                  <w:webHidden/>
                  <w:sz w:val="26"/>
                  <w:szCs w:val="26"/>
                  <w:rPrChange w:id="2210" w:author="Ly Tran Thi Ly" w:date="2019-06-20T18:16:00Z">
                    <w:rPr>
                      <w:noProof/>
                      <w:webHidden/>
                    </w:rPr>
                  </w:rPrChange>
                </w:rPr>
                <w:tab/>
                <w:delText>97</w:delText>
              </w:r>
            </w:del>
          </w:ins>
        </w:p>
        <w:p w14:paraId="6EBBD248" w14:textId="27EEE12E" w:rsidR="003D7625" w:rsidRPr="003D7625" w:rsidDel="00C36969" w:rsidRDefault="003D7625">
          <w:pPr>
            <w:pStyle w:val="Mucluc4"/>
            <w:tabs>
              <w:tab w:val="right" w:leader="dot" w:pos="8990"/>
            </w:tabs>
            <w:rPr>
              <w:ins w:id="2211" w:author="Ly Tran Thi Ly" w:date="2019-06-20T18:16:00Z"/>
              <w:del w:id="2212" w:author="TRAN THI LY LY" w:date="2019-06-20T23:27:00Z"/>
              <w:rFonts w:ascii="Times New Roman" w:eastAsiaTheme="minorEastAsia" w:hAnsi="Times New Roman" w:cs="Times New Roman"/>
              <w:noProof/>
              <w:sz w:val="26"/>
              <w:szCs w:val="26"/>
              <w:rPrChange w:id="2213" w:author="Ly Tran Thi Ly" w:date="2019-06-20T18:16:00Z">
                <w:rPr>
                  <w:ins w:id="2214" w:author="Ly Tran Thi Ly" w:date="2019-06-20T18:16:00Z"/>
                  <w:del w:id="2215" w:author="TRAN THI LY LY" w:date="2019-06-20T23:27:00Z"/>
                  <w:rFonts w:eastAsiaTheme="minorEastAsia"/>
                  <w:noProof/>
                </w:rPr>
              </w:rPrChange>
            </w:rPr>
          </w:pPr>
          <w:ins w:id="2216" w:author="Ly Tran Thi Ly" w:date="2019-06-20T18:16:00Z">
            <w:del w:id="2217" w:author="TRAN THI LY LY" w:date="2019-06-20T23:27:00Z">
              <w:r w:rsidRPr="00C36969" w:rsidDel="00C36969">
                <w:rPr>
                  <w:rStyle w:val="Siuktni"/>
                  <w:rFonts w:ascii="Times New Roman" w:hAnsi="Times New Roman" w:cs="Times New Roman"/>
                  <w:noProof/>
                  <w:sz w:val="26"/>
                  <w:szCs w:val="26"/>
                  <w:rPrChange w:id="2218" w:author="TRAN THI LY LY" w:date="2019-06-20T23:27:00Z">
                    <w:rPr>
                      <w:rStyle w:val="Siuktni"/>
                      <w:rFonts w:cs="Times New Roman"/>
                      <w:noProof/>
                    </w:rPr>
                  </w:rPrChange>
                </w:rPr>
                <w:delText>4.3.1.2 Công bố ontology để mọi người có thể truy xuất và chỉnh sửa dữ liệu</w:delText>
              </w:r>
              <w:r w:rsidRPr="003D7625" w:rsidDel="00C36969">
                <w:rPr>
                  <w:rFonts w:ascii="Times New Roman" w:hAnsi="Times New Roman" w:cs="Times New Roman"/>
                  <w:noProof/>
                  <w:webHidden/>
                  <w:sz w:val="26"/>
                  <w:szCs w:val="26"/>
                  <w:rPrChange w:id="2219" w:author="Ly Tran Thi Ly" w:date="2019-06-20T18:16:00Z">
                    <w:rPr>
                      <w:noProof/>
                      <w:webHidden/>
                    </w:rPr>
                  </w:rPrChange>
                </w:rPr>
                <w:tab/>
                <w:delText>102</w:delText>
              </w:r>
            </w:del>
          </w:ins>
        </w:p>
        <w:p w14:paraId="367EF4D1" w14:textId="495CC6F8" w:rsidR="003D7625" w:rsidRPr="003D7625" w:rsidDel="00C36969" w:rsidRDefault="003D7625">
          <w:pPr>
            <w:pStyle w:val="Mucluc3"/>
            <w:tabs>
              <w:tab w:val="right" w:leader="dot" w:pos="8990"/>
            </w:tabs>
            <w:rPr>
              <w:ins w:id="2220" w:author="Ly Tran Thi Ly" w:date="2019-06-20T18:16:00Z"/>
              <w:del w:id="2221" w:author="TRAN THI LY LY" w:date="2019-06-20T23:27:00Z"/>
              <w:rFonts w:ascii="Times New Roman" w:eastAsiaTheme="minorEastAsia" w:hAnsi="Times New Roman" w:cs="Times New Roman"/>
              <w:noProof/>
              <w:sz w:val="26"/>
              <w:szCs w:val="26"/>
              <w:rPrChange w:id="2222" w:author="Ly Tran Thi Ly" w:date="2019-06-20T18:16:00Z">
                <w:rPr>
                  <w:ins w:id="2223" w:author="Ly Tran Thi Ly" w:date="2019-06-20T18:16:00Z"/>
                  <w:del w:id="2224" w:author="TRAN THI LY LY" w:date="2019-06-20T23:27:00Z"/>
                  <w:rFonts w:eastAsiaTheme="minorEastAsia"/>
                  <w:noProof/>
                </w:rPr>
              </w:rPrChange>
            </w:rPr>
          </w:pPr>
          <w:ins w:id="2225" w:author="Ly Tran Thi Ly" w:date="2019-06-20T18:16:00Z">
            <w:del w:id="2226" w:author="TRAN THI LY LY" w:date="2019-06-20T23:27:00Z">
              <w:r w:rsidRPr="00C36969" w:rsidDel="00C36969">
                <w:rPr>
                  <w:rStyle w:val="Siuktni"/>
                  <w:rFonts w:ascii="Times New Roman" w:hAnsi="Times New Roman" w:cs="Times New Roman"/>
                  <w:noProof/>
                  <w:sz w:val="26"/>
                  <w:szCs w:val="26"/>
                  <w:rPrChange w:id="2227" w:author="TRAN THI LY LY" w:date="2019-06-20T23:27:00Z">
                    <w:rPr>
                      <w:rStyle w:val="Siuktni"/>
                      <w:rFonts w:cs="Times New Roman"/>
                      <w:noProof/>
                    </w:rPr>
                  </w:rPrChange>
                </w:rPr>
                <w:delText>4.3.2 Phát hành ứng dụng</w:delText>
              </w:r>
              <w:r w:rsidRPr="003D7625" w:rsidDel="00C36969">
                <w:rPr>
                  <w:rFonts w:ascii="Times New Roman" w:hAnsi="Times New Roman" w:cs="Times New Roman"/>
                  <w:noProof/>
                  <w:webHidden/>
                  <w:sz w:val="26"/>
                  <w:szCs w:val="26"/>
                  <w:rPrChange w:id="2228" w:author="Ly Tran Thi Ly" w:date="2019-06-20T18:16:00Z">
                    <w:rPr>
                      <w:noProof/>
                      <w:webHidden/>
                    </w:rPr>
                  </w:rPrChange>
                </w:rPr>
                <w:tab/>
                <w:delText>103</w:delText>
              </w:r>
            </w:del>
          </w:ins>
        </w:p>
        <w:p w14:paraId="3F82B5B1" w14:textId="1FDB35A4" w:rsidR="003D7625" w:rsidRPr="003D7625" w:rsidDel="00C36969" w:rsidRDefault="003D7625">
          <w:pPr>
            <w:pStyle w:val="Mucluc4"/>
            <w:tabs>
              <w:tab w:val="right" w:leader="dot" w:pos="8990"/>
            </w:tabs>
            <w:rPr>
              <w:ins w:id="2229" w:author="Ly Tran Thi Ly" w:date="2019-06-20T18:16:00Z"/>
              <w:del w:id="2230" w:author="TRAN THI LY LY" w:date="2019-06-20T23:27:00Z"/>
              <w:rFonts w:ascii="Times New Roman" w:eastAsiaTheme="minorEastAsia" w:hAnsi="Times New Roman" w:cs="Times New Roman"/>
              <w:noProof/>
              <w:sz w:val="26"/>
              <w:szCs w:val="26"/>
              <w:rPrChange w:id="2231" w:author="Ly Tran Thi Ly" w:date="2019-06-20T18:16:00Z">
                <w:rPr>
                  <w:ins w:id="2232" w:author="Ly Tran Thi Ly" w:date="2019-06-20T18:16:00Z"/>
                  <w:del w:id="2233" w:author="TRAN THI LY LY" w:date="2019-06-20T23:27:00Z"/>
                  <w:rFonts w:eastAsiaTheme="minorEastAsia"/>
                  <w:noProof/>
                </w:rPr>
              </w:rPrChange>
            </w:rPr>
          </w:pPr>
          <w:ins w:id="2234" w:author="Ly Tran Thi Ly" w:date="2019-06-20T18:16:00Z">
            <w:del w:id="2235" w:author="TRAN THI LY LY" w:date="2019-06-20T23:27:00Z">
              <w:r w:rsidRPr="00C36969" w:rsidDel="00C36969">
                <w:rPr>
                  <w:rStyle w:val="Siuktni"/>
                  <w:rFonts w:ascii="Times New Roman" w:hAnsi="Times New Roman" w:cs="Times New Roman"/>
                  <w:noProof/>
                  <w:sz w:val="26"/>
                  <w:szCs w:val="26"/>
                  <w:rPrChange w:id="2236" w:author="TRAN THI LY LY" w:date="2019-06-20T23:27:00Z">
                    <w:rPr>
                      <w:rStyle w:val="Siuktni"/>
                      <w:rFonts w:cs="Times New Roman"/>
                      <w:noProof/>
                    </w:rPr>
                  </w:rPrChange>
                </w:rPr>
                <w:delText>1. API backend</w:delText>
              </w:r>
              <w:r w:rsidRPr="003D7625" w:rsidDel="00C36969">
                <w:rPr>
                  <w:rFonts w:ascii="Times New Roman" w:hAnsi="Times New Roman" w:cs="Times New Roman"/>
                  <w:noProof/>
                  <w:webHidden/>
                  <w:sz w:val="26"/>
                  <w:szCs w:val="26"/>
                  <w:rPrChange w:id="2237" w:author="Ly Tran Thi Ly" w:date="2019-06-20T18:16:00Z">
                    <w:rPr>
                      <w:noProof/>
                      <w:webHidden/>
                    </w:rPr>
                  </w:rPrChange>
                </w:rPr>
                <w:tab/>
                <w:delText>103</w:delText>
              </w:r>
            </w:del>
          </w:ins>
        </w:p>
        <w:p w14:paraId="148110E2" w14:textId="4F07FE7F" w:rsidR="003D7625" w:rsidRPr="003D7625" w:rsidDel="00C36969" w:rsidRDefault="003D7625">
          <w:pPr>
            <w:pStyle w:val="Mucluc4"/>
            <w:tabs>
              <w:tab w:val="right" w:leader="dot" w:pos="8990"/>
            </w:tabs>
            <w:rPr>
              <w:ins w:id="2238" w:author="Ly Tran Thi Ly" w:date="2019-06-20T18:16:00Z"/>
              <w:del w:id="2239" w:author="TRAN THI LY LY" w:date="2019-06-20T23:27:00Z"/>
              <w:rFonts w:ascii="Times New Roman" w:eastAsiaTheme="minorEastAsia" w:hAnsi="Times New Roman" w:cs="Times New Roman"/>
              <w:noProof/>
              <w:sz w:val="26"/>
              <w:szCs w:val="26"/>
              <w:rPrChange w:id="2240" w:author="Ly Tran Thi Ly" w:date="2019-06-20T18:16:00Z">
                <w:rPr>
                  <w:ins w:id="2241" w:author="Ly Tran Thi Ly" w:date="2019-06-20T18:16:00Z"/>
                  <w:del w:id="2242" w:author="TRAN THI LY LY" w:date="2019-06-20T23:27:00Z"/>
                  <w:rFonts w:eastAsiaTheme="minorEastAsia"/>
                  <w:noProof/>
                </w:rPr>
              </w:rPrChange>
            </w:rPr>
          </w:pPr>
          <w:ins w:id="2243" w:author="Ly Tran Thi Ly" w:date="2019-06-20T18:16:00Z">
            <w:del w:id="2244" w:author="TRAN THI LY LY" w:date="2019-06-20T23:27:00Z">
              <w:r w:rsidRPr="00C36969" w:rsidDel="00C36969">
                <w:rPr>
                  <w:rStyle w:val="Siuktni"/>
                  <w:rFonts w:ascii="Times New Roman" w:hAnsi="Times New Roman" w:cs="Times New Roman"/>
                  <w:noProof/>
                  <w:sz w:val="26"/>
                  <w:szCs w:val="26"/>
                  <w:rPrChange w:id="2245" w:author="TRAN THI LY LY" w:date="2019-06-20T23:27:00Z">
                    <w:rPr>
                      <w:rStyle w:val="Siuktni"/>
                      <w:rFonts w:cs="Times New Roman"/>
                      <w:noProof/>
                    </w:rPr>
                  </w:rPrChange>
                </w:rPr>
                <w:delText>2. Giao diện người dùng</w:delText>
              </w:r>
              <w:r w:rsidRPr="003D7625" w:rsidDel="00C36969">
                <w:rPr>
                  <w:rFonts w:ascii="Times New Roman" w:hAnsi="Times New Roman" w:cs="Times New Roman"/>
                  <w:noProof/>
                  <w:webHidden/>
                  <w:sz w:val="26"/>
                  <w:szCs w:val="26"/>
                  <w:rPrChange w:id="2246" w:author="Ly Tran Thi Ly" w:date="2019-06-20T18:16:00Z">
                    <w:rPr>
                      <w:noProof/>
                      <w:webHidden/>
                    </w:rPr>
                  </w:rPrChange>
                </w:rPr>
                <w:tab/>
                <w:delText>104</w:delText>
              </w:r>
            </w:del>
          </w:ins>
        </w:p>
        <w:p w14:paraId="36716FD1" w14:textId="18AA53CB" w:rsidR="003D7625" w:rsidRPr="003D7625" w:rsidDel="00C36969" w:rsidRDefault="003D7625">
          <w:pPr>
            <w:pStyle w:val="Mucluc1"/>
            <w:tabs>
              <w:tab w:val="right" w:leader="dot" w:pos="8990"/>
            </w:tabs>
            <w:rPr>
              <w:ins w:id="2247" w:author="Ly Tran Thi Ly" w:date="2019-06-20T18:16:00Z"/>
              <w:del w:id="2248" w:author="TRAN THI LY LY" w:date="2019-06-20T23:27:00Z"/>
              <w:rFonts w:ascii="Times New Roman" w:eastAsiaTheme="minorEastAsia" w:hAnsi="Times New Roman" w:cs="Times New Roman"/>
              <w:noProof/>
              <w:sz w:val="26"/>
              <w:szCs w:val="26"/>
              <w:rPrChange w:id="2249" w:author="Ly Tran Thi Ly" w:date="2019-06-20T18:16:00Z">
                <w:rPr>
                  <w:ins w:id="2250" w:author="Ly Tran Thi Ly" w:date="2019-06-20T18:16:00Z"/>
                  <w:del w:id="2251" w:author="TRAN THI LY LY" w:date="2019-06-20T23:27:00Z"/>
                  <w:rFonts w:eastAsiaTheme="minorEastAsia"/>
                  <w:noProof/>
                </w:rPr>
              </w:rPrChange>
            </w:rPr>
          </w:pPr>
          <w:ins w:id="2252" w:author="Ly Tran Thi Ly" w:date="2019-06-20T18:16:00Z">
            <w:del w:id="2253" w:author="TRAN THI LY LY" w:date="2019-06-20T23:27:00Z">
              <w:r w:rsidRPr="00C36969" w:rsidDel="00C36969">
                <w:rPr>
                  <w:rStyle w:val="Siuktni"/>
                  <w:rFonts w:ascii="Times New Roman" w:hAnsi="Times New Roman" w:cs="Times New Roman"/>
                  <w:noProof/>
                  <w:sz w:val="26"/>
                  <w:szCs w:val="26"/>
                  <w:rPrChange w:id="2254" w:author="TRAN THI LY LY" w:date="2019-06-20T23:27:00Z">
                    <w:rPr>
                      <w:rStyle w:val="Siuktni"/>
                      <w:noProof/>
                    </w:rPr>
                  </w:rPrChange>
                </w:rPr>
                <w:delText>CHƯƠNG 5: THỰC NGHIỆM VÀ ĐÁNH GIÁ SẢN PHẨM CHATBOT</w:delText>
              </w:r>
              <w:r w:rsidRPr="003D7625" w:rsidDel="00C36969">
                <w:rPr>
                  <w:rFonts w:ascii="Times New Roman" w:hAnsi="Times New Roman" w:cs="Times New Roman"/>
                  <w:noProof/>
                  <w:webHidden/>
                  <w:sz w:val="26"/>
                  <w:szCs w:val="26"/>
                  <w:rPrChange w:id="2255" w:author="Ly Tran Thi Ly" w:date="2019-06-20T18:16:00Z">
                    <w:rPr>
                      <w:noProof/>
                      <w:webHidden/>
                    </w:rPr>
                  </w:rPrChange>
                </w:rPr>
                <w:tab/>
                <w:delText>105</w:delText>
              </w:r>
            </w:del>
          </w:ins>
        </w:p>
        <w:p w14:paraId="38DB63DE" w14:textId="2DE9E54F" w:rsidR="003D7625" w:rsidRPr="003D7625" w:rsidDel="00C36969" w:rsidRDefault="003D7625">
          <w:pPr>
            <w:pStyle w:val="Mucluc2"/>
            <w:tabs>
              <w:tab w:val="right" w:leader="dot" w:pos="8990"/>
            </w:tabs>
            <w:rPr>
              <w:ins w:id="2256" w:author="Ly Tran Thi Ly" w:date="2019-06-20T18:16:00Z"/>
              <w:del w:id="2257" w:author="TRAN THI LY LY" w:date="2019-06-20T23:27:00Z"/>
              <w:rFonts w:ascii="Times New Roman" w:eastAsiaTheme="minorEastAsia" w:hAnsi="Times New Roman" w:cs="Times New Roman"/>
              <w:noProof/>
              <w:sz w:val="26"/>
              <w:szCs w:val="26"/>
              <w:rPrChange w:id="2258" w:author="Ly Tran Thi Ly" w:date="2019-06-20T18:16:00Z">
                <w:rPr>
                  <w:ins w:id="2259" w:author="Ly Tran Thi Ly" w:date="2019-06-20T18:16:00Z"/>
                  <w:del w:id="2260" w:author="TRAN THI LY LY" w:date="2019-06-20T23:27:00Z"/>
                  <w:rFonts w:eastAsiaTheme="minorEastAsia"/>
                  <w:noProof/>
                </w:rPr>
              </w:rPrChange>
            </w:rPr>
          </w:pPr>
          <w:ins w:id="2261" w:author="Ly Tran Thi Ly" w:date="2019-06-20T18:16:00Z">
            <w:del w:id="2262" w:author="TRAN THI LY LY" w:date="2019-06-20T23:27:00Z">
              <w:r w:rsidRPr="00C36969" w:rsidDel="00C36969">
                <w:rPr>
                  <w:rStyle w:val="Siuktni"/>
                  <w:rFonts w:ascii="Times New Roman" w:hAnsi="Times New Roman" w:cs="Times New Roman"/>
                  <w:noProof/>
                  <w:sz w:val="26"/>
                  <w:szCs w:val="26"/>
                  <w:rPrChange w:id="2263" w:author="TRAN THI LY LY" w:date="2019-06-20T23:27:00Z">
                    <w:rPr>
                      <w:rStyle w:val="Siuktni"/>
                      <w:noProof/>
                    </w:rPr>
                  </w:rPrChange>
                </w:rPr>
                <w:delText>5.1 Đánh giá thuật toán Rasa NLU</w:delText>
              </w:r>
              <w:r w:rsidRPr="003D7625" w:rsidDel="00C36969">
                <w:rPr>
                  <w:rFonts w:ascii="Times New Roman" w:hAnsi="Times New Roman" w:cs="Times New Roman"/>
                  <w:noProof/>
                  <w:webHidden/>
                  <w:sz w:val="26"/>
                  <w:szCs w:val="26"/>
                  <w:rPrChange w:id="2264" w:author="Ly Tran Thi Ly" w:date="2019-06-20T18:16:00Z">
                    <w:rPr>
                      <w:noProof/>
                      <w:webHidden/>
                    </w:rPr>
                  </w:rPrChange>
                </w:rPr>
                <w:tab/>
                <w:delText>105</w:delText>
              </w:r>
            </w:del>
          </w:ins>
        </w:p>
        <w:p w14:paraId="5393054D" w14:textId="62F95F2A" w:rsidR="003D7625" w:rsidRPr="003D7625" w:rsidDel="00C36969" w:rsidRDefault="003D7625">
          <w:pPr>
            <w:pStyle w:val="Mucluc2"/>
            <w:tabs>
              <w:tab w:val="right" w:leader="dot" w:pos="8990"/>
            </w:tabs>
            <w:rPr>
              <w:ins w:id="2265" w:author="Ly Tran Thi Ly" w:date="2019-06-20T18:16:00Z"/>
              <w:del w:id="2266" w:author="TRAN THI LY LY" w:date="2019-06-20T23:27:00Z"/>
              <w:rFonts w:ascii="Times New Roman" w:eastAsiaTheme="minorEastAsia" w:hAnsi="Times New Roman" w:cs="Times New Roman"/>
              <w:noProof/>
              <w:sz w:val="26"/>
              <w:szCs w:val="26"/>
              <w:rPrChange w:id="2267" w:author="Ly Tran Thi Ly" w:date="2019-06-20T18:16:00Z">
                <w:rPr>
                  <w:ins w:id="2268" w:author="Ly Tran Thi Ly" w:date="2019-06-20T18:16:00Z"/>
                  <w:del w:id="2269" w:author="TRAN THI LY LY" w:date="2019-06-20T23:27:00Z"/>
                  <w:rFonts w:eastAsiaTheme="minorEastAsia"/>
                  <w:noProof/>
                </w:rPr>
              </w:rPrChange>
            </w:rPr>
          </w:pPr>
          <w:ins w:id="2270" w:author="Ly Tran Thi Ly" w:date="2019-06-20T18:16:00Z">
            <w:del w:id="2271" w:author="TRAN THI LY LY" w:date="2019-06-20T23:27:00Z">
              <w:r w:rsidRPr="00C36969" w:rsidDel="00C36969">
                <w:rPr>
                  <w:rStyle w:val="Siuktni"/>
                  <w:rFonts w:ascii="Times New Roman" w:hAnsi="Times New Roman" w:cs="Times New Roman"/>
                  <w:noProof/>
                  <w:sz w:val="26"/>
                  <w:szCs w:val="26"/>
                  <w:rPrChange w:id="2272" w:author="TRAN THI LY LY" w:date="2019-06-20T23:27:00Z">
                    <w:rPr>
                      <w:rStyle w:val="Siuktni"/>
                      <w:noProof/>
                    </w:rPr>
                  </w:rPrChange>
                </w:rPr>
                <w:delText>5.2 Chỉ số chất lượng hội thoại (dialogue quality metric)</w:delText>
              </w:r>
              <w:r w:rsidRPr="003D7625" w:rsidDel="00C36969">
                <w:rPr>
                  <w:rFonts w:ascii="Times New Roman" w:hAnsi="Times New Roman" w:cs="Times New Roman"/>
                  <w:noProof/>
                  <w:webHidden/>
                  <w:sz w:val="26"/>
                  <w:szCs w:val="26"/>
                  <w:rPrChange w:id="2273" w:author="Ly Tran Thi Ly" w:date="2019-06-20T18:16:00Z">
                    <w:rPr>
                      <w:noProof/>
                      <w:webHidden/>
                    </w:rPr>
                  </w:rPrChange>
                </w:rPr>
                <w:tab/>
                <w:delText>109</w:delText>
              </w:r>
            </w:del>
          </w:ins>
        </w:p>
        <w:p w14:paraId="4A3F4A04" w14:textId="2ECECC9F" w:rsidR="003D7625" w:rsidRPr="003D7625" w:rsidDel="00C36969" w:rsidRDefault="003D7625">
          <w:pPr>
            <w:pStyle w:val="Mucluc2"/>
            <w:tabs>
              <w:tab w:val="right" w:leader="dot" w:pos="8990"/>
            </w:tabs>
            <w:rPr>
              <w:ins w:id="2274" w:author="Ly Tran Thi Ly" w:date="2019-06-20T18:16:00Z"/>
              <w:del w:id="2275" w:author="TRAN THI LY LY" w:date="2019-06-20T23:27:00Z"/>
              <w:rFonts w:ascii="Times New Roman" w:eastAsiaTheme="minorEastAsia" w:hAnsi="Times New Roman" w:cs="Times New Roman"/>
              <w:noProof/>
              <w:sz w:val="26"/>
              <w:szCs w:val="26"/>
              <w:rPrChange w:id="2276" w:author="Ly Tran Thi Ly" w:date="2019-06-20T18:16:00Z">
                <w:rPr>
                  <w:ins w:id="2277" w:author="Ly Tran Thi Ly" w:date="2019-06-20T18:16:00Z"/>
                  <w:del w:id="2278" w:author="TRAN THI LY LY" w:date="2019-06-20T23:27:00Z"/>
                  <w:rFonts w:eastAsiaTheme="minorEastAsia"/>
                  <w:noProof/>
                </w:rPr>
              </w:rPrChange>
            </w:rPr>
          </w:pPr>
          <w:ins w:id="2279" w:author="Ly Tran Thi Ly" w:date="2019-06-20T18:16:00Z">
            <w:del w:id="2280" w:author="TRAN THI LY LY" w:date="2019-06-20T23:27:00Z">
              <w:r w:rsidRPr="00C36969" w:rsidDel="00C36969">
                <w:rPr>
                  <w:rStyle w:val="Siuktni"/>
                  <w:rFonts w:ascii="Times New Roman" w:hAnsi="Times New Roman" w:cs="Times New Roman"/>
                  <w:noProof/>
                  <w:sz w:val="26"/>
                  <w:szCs w:val="26"/>
                  <w:rPrChange w:id="2281" w:author="TRAN THI LY LY" w:date="2019-06-20T23:27:00Z">
                    <w:rPr>
                      <w:rStyle w:val="Siuktni"/>
                      <w:noProof/>
                    </w:rPr>
                  </w:rPrChange>
                </w:rPr>
                <w:delText>5.3 Mức độ hài lòng của người dùng (users' satisfaction)</w:delText>
              </w:r>
              <w:r w:rsidRPr="003D7625" w:rsidDel="00C36969">
                <w:rPr>
                  <w:rFonts w:ascii="Times New Roman" w:hAnsi="Times New Roman" w:cs="Times New Roman"/>
                  <w:noProof/>
                  <w:webHidden/>
                  <w:sz w:val="26"/>
                  <w:szCs w:val="26"/>
                  <w:rPrChange w:id="2282" w:author="Ly Tran Thi Ly" w:date="2019-06-20T18:16:00Z">
                    <w:rPr>
                      <w:noProof/>
                      <w:webHidden/>
                    </w:rPr>
                  </w:rPrChange>
                </w:rPr>
                <w:tab/>
                <w:delText>109</w:delText>
              </w:r>
            </w:del>
          </w:ins>
        </w:p>
        <w:p w14:paraId="79075CA2" w14:textId="0CAC87BA" w:rsidR="003D7625" w:rsidRPr="003D7625" w:rsidDel="00C36969" w:rsidRDefault="003D7625">
          <w:pPr>
            <w:pStyle w:val="Mucluc3"/>
            <w:tabs>
              <w:tab w:val="right" w:leader="dot" w:pos="8990"/>
            </w:tabs>
            <w:rPr>
              <w:ins w:id="2283" w:author="Ly Tran Thi Ly" w:date="2019-06-20T18:16:00Z"/>
              <w:del w:id="2284" w:author="TRAN THI LY LY" w:date="2019-06-20T23:27:00Z"/>
              <w:rFonts w:ascii="Times New Roman" w:eastAsiaTheme="minorEastAsia" w:hAnsi="Times New Roman" w:cs="Times New Roman"/>
              <w:noProof/>
              <w:sz w:val="26"/>
              <w:szCs w:val="26"/>
              <w:rPrChange w:id="2285" w:author="Ly Tran Thi Ly" w:date="2019-06-20T18:16:00Z">
                <w:rPr>
                  <w:ins w:id="2286" w:author="Ly Tran Thi Ly" w:date="2019-06-20T18:16:00Z"/>
                  <w:del w:id="2287" w:author="TRAN THI LY LY" w:date="2019-06-20T23:27:00Z"/>
                  <w:rFonts w:eastAsiaTheme="minorEastAsia"/>
                  <w:noProof/>
                </w:rPr>
              </w:rPrChange>
            </w:rPr>
          </w:pPr>
          <w:ins w:id="2288" w:author="Ly Tran Thi Ly" w:date="2019-06-20T18:16:00Z">
            <w:del w:id="2289" w:author="TRAN THI LY LY" w:date="2019-06-20T23:27:00Z">
              <w:r w:rsidRPr="00C36969" w:rsidDel="00C36969">
                <w:rPr>
                  <w:rStyle w:val="Siuktni"/>
                  <w:rFonts w:ascii="Times New Roman" w:hAnsi="Times New Roman" w:cs="Times New Roman"/>
                  <w:noProof/>
                  <w:sz w:val="26"/>
                  <w:szCs w:val="26"/>
                  <w:rPrChange w:id="2290" w:author="TRAN THI LY LY" w:date="2019-06-20T23:27:00Z">
                    <w:rPr>
                      <w:rStyle w:val="Siuktni"/>
                      <w:noProof/>
                    </w:rPr>
                  </w:rPrChange>
                </w:rPr>
                <w:delText>5.3.1 Thời gian hồi đáp</w:delText>
              </w:r>
              <w:r w:rsidRPr="003D7625" w:rsidDel="00C36969">
                <w:rPr>
                  <w:rFonts w:ascii="Times New Roman" w:hAnsi="Times New Roman" w:cs="Times New Roman"/>
                  <w:noProof/>
                  <w:webHidden/>
                  <w:sz w:val="26"/>
                  <w:szCs w:val="26"/>
                  <w:rPrChange w:id="2291" w:author="Ly Tran Thi Ly" w:date="2019-06-20T18:16:00Z">
                    <w:rPr>
                      <w:noProof/>
                      <w:webHidden/>
                    </w:rPr>
                  </w:rPrChange>
                </w:rPr>
                <w:tab/>
                <w:delText>110</w:delText>
              </w:r>
            </w:del>
          </w:ins>
        </w:p>
        <w:p w14:paraId="2A79A33F" w14:textId="2EC860F2" w:rsidR="003D7625" w:rsidRPr="003D7625" w:rsidDel="00C36969" w:rsidRDefault="003D7625">
          <w:pPr>
            <w:pStyle w:val="Mucluc3"/>
            <w:tabs>
              <w:tab w:val="right" w:leader="dot" w:pos="8990"/>
            </w:tabs>
            <w:rPr>
              <w:ins w:id="2292" w:author="Ly Tran Thi Ly" w:date="2019-06-20T18:16:00Z"/>
              <w:del w:id="2293" w:author="TRAN THI LY LY" w:date="2019-06-20T23:27:00Z"/>
              <w:rFonts w:ascii="Times New Roman" w:eastAsiaTheme="minorEastAsia" w:hAnsi="Times New Roman" w:cs="Times New Roman"/>
              <w:noProof/>
              <w:sz w:val="26"/>
              <w:szCs w:val="26"/>
              <w:rPrChange w:id="2294" w:author="Ly Tran Thi Ly" w:date="2019-06-20T18:16:00Z">
                <w:rPr>
                  <w:ins w:id="2295" w:author="Ly Tran Thi Ly" w:date="2019-06-20T18:16:00Z"/>
                  <w:del w:id="2296" w:author="TRAN THI LY LY" w:date="2019-06-20T23:27:00Z"/>
                  <w:rFonts w:eastAsiaTheme="minorEastAsia"/>
                  <w:noProof/>
                </w:rPr>
              </w:rPrChange>
            </w:rPr>
          </w:pPr>
          <w:ins w:id="2297" w:author="Ly Tran Thi Ly" w:date="2019-06-20T18:16:00Z">
            <w:del w:id="2298" w:author="TRAN THI LY LY" w:date="2019-06-20T23:27:00Z">
              <w:r w:rsidRPr="00C36969" w:rsidDel="00C36969">
                <w:rPr>
                  <w:rStyle w:val="Siuktni"/>
                  <w:rFonts w:ascii="Times New Roman" w:hAnsi="Times New Roman" w:cs="Times New Roman"/>
                  <w:noProof/>
                  <w:sz w:val="26"/>
                  <w:szCs w:val="26"/>
                  <w:rPrChange w:id="2299" w:author="TRAN THI LY LY" w:date="2019-06-20T23:27:00Z">
                    <w:rPr>
                      <w:rStyle w:val="Siuktni"/>
                      <w:noProof/>
                    </w:rPr>
                  </w:rPrChange>
                </w:rPr>
                <w:delText>5.3.2 Độ phù hợp của câu trả lời</w:delText>
              </w:r>
              <w:r w:rsidRPr="003D7625" w:rsidDel="00C36969">
                <w:rPr>
                  <w:rFonts w:ascii="Times New Roman" w:hAnsi="Times New Roman" w:cs="Times New Roman"/>
                  <w:noProof/>
                  <w:webHidden/>
                  <w:sz w:val="26"/>
                  <w:szCs w:val="26"/>
                  <w:rPrChange w:id="2300" w:author="Ly Tran Thi Ly" w:date="2019-06-20T18:16:00Z">
                    <w:rPr>
                      <w:noProof/>
                      <w:webHidden/>
                    </w:rPr>
                  </w:rPrChange>
                </w:rPr>
                <w:tab/>
                <w:delText>112</w:delText>
              </w:r>
            </w:del>
          </w:ins>
        </w:p>
        <w:p w14:paraId="17786D0C" w14:textId="1FC694DE" w:rsidR="003D7625" w:rsidRPr="003D7625" w:rsidDel="00C36969" w:rsidRDefault="003D7625">
          <w:pPr>
            <w:pStyle w:val="Mucluc3"/>
            <w:tabs>
              <w:tab w:val="right" w:leader="dot" w:pos="8990"/>
            </w:tabs>
            <w:rPr>
              <w:ins w:id="2301" w:author="Ly Tran Thi Ly" w:date="2019-06-20T18:16:00Z"/>
              <w:del w:id="2302" w:author="TRAN THI LY LY" w:date="2019-06-20T23:27:00Z"/>
              <w:rFonts w:ascii="Times New Roman" w:eastAsiaTheme="minorEastAsia" w:hAnsi="Times New Roman" w:cs="Times New Roman"/>
              <w:noProof/>
              <w:sz w:val="26"/>
              <w:szCs w:val="26"/>
              <w:rPrChange w:id="2303" w:author="Ly Tran Thi Ly" w:date="2019-06-20T18:16:00Z">
                <w:rPr>
                  <w:ins w:id="2304" w:author="Ly Tran Thi Ly" w:date="2019-06-20T18:16:00Z"/>
                  <w:del w:id="2305" w:author="TRAN THI LY LY" w:date="2019-06-20T23:27:00Z"/>
                  <w:rFonts w:eastAsiaTheme="minorEastAsia"/>
                  <w:noProof/>
                </w:rPr>
              </w:rPrChange>
            </w:rPr>
          </w:pPr>
          <w:ins w:id="2306" w:author="Ly Tran Thi Ly" w:date="2019-06-20T18:16:00Z">
            <w:del w:id="2307" w:author="TRAN THI LY LY" w:date="2019-06-20T23:27:00Z">
              <w:r w:rsidRPr="00C36969" w:rsidDel="00C36969">
                <w:rPr>
                  <w:rStyle w:val="Siuktni"/>
                  <w:rFonts w:ascii="Times New Roman" w:hAnsi="Times New Roman" w:cs="Times New Roman"/>
                  <w:noProof/>
                  <w:sz w:val="26"/>
                  <w:szCs w:val="26"/>
                  <w:rPrChange w:id="2308" w:author="TRAN THI LY LY" w:date="2019-06-20T23:27:00Z">
                    <w:rPr>
                      <w:rStyle w:val="Siuktni"/>
                      <w:noProof/>
                    </w:rPr>
                  </w:rPrChange>
                </w:rPr>
                <w:delText>5.3.3 Độ dễ sử dụng:</w:delText>
              </w:r>
              <w:r w:rsidRPr="003D7625" w:rsidDel="00C36969">
                <w:rPr>
                  <w:rFonts w:ascii="Times New Roman" w:hAnsi="Times New Roman" w:cs="Times New Roman"/>
                  <w:noProof/>
                  <w:webHidden/>
                  <w:sz w:val="26"/>
                  <w:szCs w:val="26"/>
                  <w:rPrChange w:id="2309" w:author="Ly Tran Thi Ly" w:date="2019-06-20T18:16:00Z">
                    <w:rPr>
                      <w:noProof/>
                      <w:webHidden/>
                    </w:rPr>
                  </w:rPrChange>
                </w:rPr>
                <w:tab/>
                <w:delText>113</w:delText>
              </w:r>
            </w:del>
          </w:ins>
        </w:p>
        <w:p w14:paraId="01FC31F1" w14:textId="2C043232" w:rsidR="003D7625" w:rsidRPr="003D7625" w:rsidDel="00C36969" w:rsidRDefault="003D7625">
          <w:pPr>
            <w:pStyle w:val="Mucluc3"/>
            <w:tabs>
              <w:tab w:val="right" w:leader="dot" w:pos="8990"/>
            </w:tabs>
            <w:rPr>
              <w:ins w:id="2310" w:author="Ly Tran Thi Ly" w:date="2019-06-20T18:16:00Z"/>
              <w:del w:id="2311" w:author="TRAN THI LY LY" w:date="2019-06-20T23:27:00Z"/>
              <w:rFonts w:ascii="Times New Roman" w:eastAsiaTheme="minorEastAsia" w:hAnsi="Times New Roman" w:cs="Times New Roman"/>
              <w:noProof/>
              <w:sz w:val="26"/>
              <w:szCs w:val="26"/>
              <w:rPrChange w:id="2312" w:author="Ly Tran Thi Ly" w:date="2019-06-20T18:16:00Z">
                <w:rPr>
                  <w:ins w:id="2313" w:author="Ly Tran Thi Ly" w:date="2019-06-20T18:16:00Z"/>
                  <w:del w:id="2314" w:author="TRAN THI LY LY" w:date="2019-06-20T23:27:00Z"/>
                  <w:rFonts w:eastAsiaTheme="minorEastAsia"/>
                  <w:noProof/>
                </w:rPr>
              </w:rPrChange>
            </w:rPr>
          </w:pPr>
          <w:ins w:id="2315" w:author="Ly Tran Thi Ly" w:date="2019-06-20T18:16:00Z">
            <w:del w:id="2316" w:author="TRAN THI LY LY" w:date="2019-06-20T23:27:00Z">
              <w:r w:rsidRPr="00C36969" w:rsidDel="00C36969">
                <w:rPr>
                  <w:rStyle w:val="Siuktni"/>
                  <w:rFonts w:ascii="Times New Roman" w:hAnsi="Times New Roman" w:cs="Times New Roman"/>
                  <w:noProof/>
                  <w:sz w:val="26"/>
                  <w:szCs w:val="26"/>
                  <w:rPrChange w:id="2317" w:author="TRAN THI LY LY" w:date="2019-06-20T23:27:00Z">
                    <w:rPr>
                      <w:rStyle w:val="Siuktni"/>
                      <w:noProof/>
                    </w:rPr>
                  </w:rPrChange>
                </w:rPr>
                <w:delText>5.3.4 Giao diện người dùng</w:delText>
              </w:r>
              <w:r w:rsidRPr="003D7625" w:rsidDel="00C36969">
                <w:rPr>
                  <w:rFonts w:ascii="Times New Roman" w:hAnsi="Times New Roman" w:cs="Times New Roman"/>
                  <w:noProof/>
                  <w:webHidden/>
                  <w:sz w:val="26"/>
                  <w:szCs w:val="26"/>
                  <w:rPrChange w:id="2318" w:author="Ly Tran Thi Ly" w:date="2019-06-20T18:16:00Z">
                    <w:rPr>
                      <w:noProof/>
                      <w:webHidden/>
                    </w:rPr>
                  </w:rPrChange>
                </w:rPr>
                <w:tab/>
                <w:delText>114</w:delText>
              </w:r>
            </w:del>
          </w:ins>
        </w:p>
        <w:p w14:paraId="43149017" w14:textId="451A9FC5" w:rsidR="003D7625" w:rsidRPr="003D7625" w:rsidDel="00C36969" w:rsidRDefault="003D7625">
          <w:pPr>
            <w:pStyle w:val="Mucluc3"/>
            <w:tabs>
              <w:tab w:val="right" w:leader="dot" w:pos="8990"/>
            </w:tabs>
            <w:rPr>
              <w:ins w:id="2319" w:author="Ly Tran Thi Ly" w:date="2019-06-20T18:16:00Z"/>
              <w:del w:id="2320" w:author="TRAN THI LY LY" w:date="2019-06-20T23:27:00Z"/>
              <w:rFonts w:ascii="Times New Roman" w:eastAsiaTheme="minorEastAsia" w:hAnsi="Times New Roman" w:cs="Times New Roman"/>
              <w:noProof/>
              <w:sz w:val="26"/>
              <w:szCs w:val="26"/>
              <w:rPrChange w:id="2321" w:author="Ly Tran Thi Ly" w:date="2019-06-20T18:16:00Z">
                <w:rPr>
                  <w:ins w:id="2322" w:author="Ly Tran Thi Ly" w:date="2019-06-20T18:16:00Z"/>
                  <w:del w:id="2323" w:author="TRAN THI LY LY" w:date="2019-06-20T23:27:00Z"/>
                  <w:rFonts w:eastAsiaTheme="minorEastAsia"/>
                  <w:noProof/>
                </w:rPr>
              </w:rPrChange>
            </w:rPr>
          </w:pPr>
          <w:ins w:id="2324" w:author="Ly Tran Thi Ly" w:date="2019-06-20T18:16:00Z">
            <w:del w:id="2325" w:author="TRAN THI LY LY" w:date="2019-06-20T23:27:00Z">
              <w:r w:rsidRPr="00C36969" w:rsidDel="00C36969">
                <w:rPr>
                  <w:rStyle w:val="Siuktni"/>
                  <w:rFonts w:ascii="Times New Roman" w:hAnsi="Times New Roman" w:cs="Times New Roman"/>
                  <w:noProof/>
                  <w:sz w:val="26"/>
                  <w:szCs w:val="26"/>
                  <w:shd w:val="clear" w:color="auto" w:fill="FFFFFF"/>
                  <w:rPrChange w:id="2326" w:author="TRAN THI LY LY" w:date="2019-06-20T23:27:00Z">
                    <w:rPr>
                      <w:rStyle w:val="Siuktni"/>
                      <w:noProof/>
                      <w:shd w:val="clear" w:color="auto" w:fill="FFFFFF"/>
                    </w:rPr>
                  </w:rPrChange>
                </w:rPr>
                <w:delText>5.3.5 Sự hài lòng của người dùng sau khi sử dụng chatbot</w:delText>
              </w:r>
              <w:r w:rsidRPr="003D7625" w:rsidDel="00C36969">
                <w:rPr>
                  <w:rFonts w:ascii="Times New Roman" w:hAnsi="Times New Roman" w:cs="Times New Roman"/>
                  <w:noProof/>
                  <w:webHidden/>
                  <w:sz w:val="26"/>
                  <w:szCs w:val="26"/>
                  <w:rPrChange w:id="2327" w:author="Ly Tran Thi Ly" w:date="2019-06-20T18:16:00Z">
                    <w:rPr>
                      <w:noProof/>
                      <w:webHidden/>
                    </w:rPr>
                  </w:rPrChange>
                </w:rPr>
                <w:tab/>
                <w:delText>116</w:delText>
              </w:r>
            </w:del>
          </w:ins>
        </w:p>
        <w:p w14:paraId="06E89C47" w14:textId="3D72428E" w:rsidR="003D7625" w:rsidRPr="003D7625" w:rsidDel="00C36969" w:rsidRDefault="003D7625">
          <w:pPr>
            <w:pStyle w:val="Mucluc1"/>
            <w:tabs>
              <w:tab w:val="right" w:leader="dot" w:pos="8990"/>
            </w:tabs>
            <w:rPr>
              <w:ins w:id="2328" w:author="Ly Tran Thi Ly" w:date="2019-06-20T18:16:00Z"/>
              <w:del w:id="2329" w:author="TRAN THI LY LY" w:date="2019-06-20T23:27:00Z"/>
              <w:rFonts w:ascii="Times New Roman" w:eastAsiaTheme="minorEastAsia" w:hAnsi="Times New Roman" w:cs="Times New Roman"/>
              <w:noProof/>
              <w:sz w:val="26"/>
              <w:szCs w:val="26"/>
              <w:rPrChange w:id="2330" w:author="Ly Tran Thi Ly" w:date="2019-06-20T18:16:00Z">
                <w:rPr>
                  <w:ins w:id="2331" w:author="Ly Tran Thi Ly" w:date="2019-06-20T18:16:00Z"/>
                  <w:del w:id="2332" w:author="TRAN THI LY LY" w:date="2019-06-20T23:27:00Z"/>
                  <w:rFonts w:eastAsiaTheme="minorEastAsia"/>
                  <w:noProof/>
                </w:rPr>
              </w:rPrChange>
            </w:rPr>
          </w:pPr>
          <w:ins w:id="2333" w:author="Ly Tran Thi Ly" w:date="2019-06-20T18:16:00Z">
            <w:del w:id="2334" w:author="TRAN THI LY LY" w:date="2019-06-20T23:27:00Z">
              <w:r w:rsidRPr="00C36969" w:rsidDel="00C36969">
                <w:rPr>
                  <w:rStyle w:val="Siuktni"/>
                  <w:rFonts w:ascii="Times New Roman" w:hAnsi="Times New Roman" w:cs="Times New Roman"/>
                  <w:noProof/>
                  <w:sz w:val="26"/>
                  <w:szCs w:val="26"/>
                  <w:rPrChange w:id="2335" w:author="TRAN THI LY LY" w:date="2019-06-20T23:27:00Z">
                    <w:rPr>
                      <w:rStyle w:val="Siuktni"/>
                      <w:rFonts w:cs="Times New Roman"/>
                      <w:noProof/>
                    </w:rPr>
                  </w:rPrChange>
                </w:rPr>
                <w:delText>CHƯƠNG 6: TỔNG KẾT, ĐÁNH GIÁ VÀ HƯỚNG PHÁT TRIỂN</w:delText>
              </w:r>
              <w:r w:rsidRPr="003D7625" w:rsidDel="00C36969">
                <w:rPr>
                  <w:rFonts w:ascii="Times New Roman" w:hAnsi="Times New Roman" w:cs="Times New Roman"/>
                  <w:noProof/>
                  <w:webHidden/>
                  <w:sz w:val="26"/>
                  <w:szCs w:val="26"/>
                  <w:rPrChange w:id="2336" w:author="Ly Tran Thi Ly" w:date="2019-06-20T18:16:00Z">
                    <w:rPr>
                      <w:noProof/>
                      <w:webHidden/>
                    </w:rPr>
                  </w:rPrChange>
                </w:rPr>
                <w:tab/>
                <w:delText>117</w:delText>
              </w:r>
            </w:del>
          </w:ins>
        </w:p>
        <w:p w14:paraId="24BFF2B6" w14:textId="0BFE01DE" w:rsidR="003D7625" w:rsidRPr="003D7625" w:rsidDel="00C36969" w:rsidRDefault="003D7625">
          <w:pPr>
            <w:pStyle w:val="Mucluc2"/>
            <w:tabs>
              <w:tab w:val="right" w:leader="dot" w:pos="8990"/>
            </w:tabs>
            <w:rPr>
              <w:ins w:id="2337" w:author="Ly Tran Thi Ly" w:date="2019-06-20T18:16:00Z"/>
              <w:del w:id="2338" w:author="TRAN THI LY LY" w:date="2019-06-20T23:27:00Z"/>
              <w:rFonts w:ascii="Times New Roman" w:eastAsiaTheme="minorEastAsia" w:hAnsi="Times New Roman" w:cs="Times New Roman"/>
              <w:noProof/>
              <w:sz w:val="26"/>
              <w:szCs w:val="26"/>
              <w:rPrChange w:id="2339" w:author="Ly Tran Thi Ly" w:date="2019-06-20T18:16:00Z">
                <w:rPr>
                  <w:ins w:id="2340" w:author="Ly Tran Thi Ly" w:date="2019-06-20T18:16:00Z"/>
                  <w:del w:id="2341" w:author="TRAN THI LY LY" w:date="2019-06-20T23:27:00Z"/>
                  <w:rFonts w:eastAsiaTheme="minorEastAsia"/>
                  <w:noProof/>
                </w:rPr>
              </w:rPrChange>
            </w:rPr>
          </w:pPr>
          <w:ins w:id="2342" w:author="Ly Tran Thi Ly" w:date="2019-06-20T18:16:00Z">
            <w:del w:id="2343" w:author="TRAN THI LY LY" w:date="2019-06-20T23:27:00Z">
              <w:r w:rsidRPr="00C36969" w:rsidDel="00C36969">
                <w:rPr>
                  <w:rStyle w:val="Siuktni"/>
                  <w:rFonts w:ascii="Times New Roman" w:hAnsi="Times New Roman" w:cs="Times New Roman"/>
                  <w:noProof/>
                  <w:sz w:val="26"/>
                  <w:szCs w:val="26"/>
                  <w:rPrChange w:id="2344" w:author="TRAN THI LY LY" w:date="2019-06-20T23:27:00Z">
                    <w:rPr>
                      <w:rStyle w:val="Siuktni"/>
                      <w:noProof/>
                    </w:rPr>
                  </w:rPrChange>
                </w:rPr>
                <w:delText>6.1 Kết quả đạt được</w:delText>
              </w:r>
              <w:r w:rsidRPr="003D7625" w:rsidDel="00C36969">
                <w:rPr>
                  <w:rFonts w:ascii="Times New Roman" w:hAnsi="Times New Roman" w:cs="Times New Roman"/>
                  <w:noProof/>
                  <w:webHidden/>
                  <w:sz w:val="26"/>
                  <w:szCs w:val="26"/>
                  <w:rPrChange w:id="2345" w:author="Ly Tran Thi Ly" w:date="2019-06-20T18:16:00Z">
                    <w:rPr>
                      <w:noProof/>
                      <w:webHidden/>
                    </w:rPr>
                  </w:rPrChange>
                </w:rPr>
                <w:tab/>
                <w:delText>117</w:delText>
              </w:r>
            </w:del>
          </w:ins>
        </w:p>
        <w:p w14:paraId="72CEFC51" w14:textId="062833B0" w:rsidR="003D7625" w:rsidRPr="003D7625" w:rsidDel="00C36969" w:rsidRDefault="003D7625">
          <w:pPr>
            <w:pStyle w:val="Mucluc3"/>
            <w:tabs>
              <w:tab w:val="right" w:leader="dot" w:pos="8990"/>
            </w:tabs>
            <w:rPr>
              <w:ins w:id="2346" w:author="Ly Tran Thi Ly" w:date="2019-06-20T18:16:00Z"/>
              <w:del w:id="2347" w:author="TRAN THI LY LY" w:date="2019-06-20T23:27:00Z"/>
              <w:rFonts w:ascii="Times New Roman" w:eastAsiaTheme="minorEastAsia" w:hAnsi="Times New Roman" w:cs="Times New Roman"/>
              <w:noProof/>
              <w:sz w:val="26"/>
              <w:szCs w:val="26"/>
              <w:rPrChange w:id="2348" w:author="Ly Tran Thi Ly" w:date="2019-06-20T18:16:00Z">
                <w:rPr>
                  <w:ins w:id="2349" w:author="Ly Tran Thi Ly" w:date="2019-06-20T18:16:00Z"/>
                  <w:del w:id="2350" w:author="TRAN THI LY LY" w:date="2019-06-20T23:27:00Z"/>
                  <w:rFonts w:eastAsiaTheme="minorEastAsia"/>
                  <w:noProof/>
                </w:rPr>
              </w:rPrChange>
            </w:rPr>
          </w:pPr>
          <w:ins w:id="2351" w:author="Ly Tran Thi Ly" w:date="2019-06-20T18:16:00Z">
            <w:del w:id="2352" w:author="TRAN THI LY LY" w:date="2019-06-20T23:27:00Z">
              <w:r w:rsidRPr="00C36969" w:rsidDel="00C36969">
                <w:rPr>
                  <w:rStyle w:val="Siuktni"/>
                  <w:rFonts w:ascii="Times New Roman" w:hAnsi="Times New Roman" w:cs="Times New Roman"/>
                  <w:noProof/>
                  <w:sz w:val="26"/>
                  <w:szCs w:val="26"/>
                  <w:rPrChange w:id="2353" w:author="TRAN THI LY LY" w:date="2019-06-20T23:27:00Z">
                    <w:rPr>
                      <w:rStyle w:val="Siuktni"/>
                      <w:rFonts w:cs="Times New Roman"/>
                      <w:noProof/>
                    </w:rPr>
                  </w:rPrChange>
                </w:rPr>
                <w:delText>6.1.1 Về lý thuyết</w:delText>
              </w:r>
              <w:r w:rsidRPr="003D7625" w:rsidDel="00C36969">
                <w:rPr>
                  <w:rFonts w:ascii="Times New Roman" w:hAnsi="Times New Roman" w:cs="Times New Roman"/>
                  <w:noProof/>
                  <w:webHidden/>
                  <w:sz w:val="26"/>
                  <w:szCs w:val="26"/>
                  <w:rPrChange w:id="2354" w:author="Ly Tran Thi Ly" w:date="2019-06-20T18:16:00Z">
                    <w:rPr>
                      <w:noProof/>
                      <w:webHidden/>
                    </w:rPr>
                  </w:rPrChange>
                </w:rPr>
                <w:tab/>
                <w:delText>117</w:delText>
              </w:r>
            </w:del>
          </w:ins>
        </w:p>
        <w:p w14:paraId="09B2A537" w14:textId="4F09CF42" w:rsidR="003D7625" w:rsidRPr="003D7625" w:rsidDel="00C36969" w:rsidRDefault="003D7625">
          <w:pPr>
            <w:pStyle w:val="Mucluc3"/>
            <w:tabs>
              <w:tab w:val="right" w:leader="dot" w:pos="8990"/>
            </w:tabs>
            <w:rPr>
              <w:ins w:id="2355" w:author="Ly Tran Thi Ly" w:date="2019-06-20T18:16:00Z"/>
              <w:del w:id="2356" w:author="TRAN THI LY LY" w:date="2019-06-20T23:27:00Z"/>
              <w:rFonts w:ascii="Times New Roman" w:eastAsiaTheme="minorEastAsia" w:hAnsi="Times New Roman" w:cs="Times New Roman"/>
              <w:noProof/>
              <w:sz w:val="26"/>
              <w:szCs w:val="26"/>
              <w:rPrChange w:id="2357" w:author="Ly Tran Thi Ly" w:date="2019-06-20T18:16:00Z">
                <w:rPr>
                  <w:ins w:id="2358" w:author="Ly Tran Thi Ly" w:date="2019-06-20T18:16:00Z"/>
                  <w:del w:id="2359" w:author="TRAN THI LY LY" w:date="2019-06-20T23:27:00Z"/>
                  <w:rFonts w:eastAsiaTheme="minorEastAsia"/>
                  <w:noProof/>
                </w:rPr>
              </w:rPrChange>
            </w:rPr>
          </w:pPr>
          <w:ins w:id="2360" w:author="Ly Tran Thi Ly" w:date="2019-06-20T18:16:00Z">
            <w:del w:id="2361" w:author="TRAN THI LY LY" w:date="2019-06-20T23:27:00Z">
              <w:r w:rsidRPr="00C36969" w:rsidDel="00C36969">
                <w:rPr>
                  <w:rStyle w:val="Siuktni"/>
                  <w:rFonts w:ascii="Times New Roman" w:hAnsi="Times New Roman" w:cs="Times New Roman"/>
                  <w:noProof/>
                  <w:sz w:val="26"/>
                  <w:szCs w:val="26"/>
                  <w:rPrChange w:id="2362" w:author="TRAN THI LY LY" w:date="2019-06-20T23:27:00Z">
                    <w:rPr>
                      <w:rStyle w:val="Siuktni"/>
                      <w:rFonts w:cs="Times New Roman"/>
                      <w:noProof/>
                    </w:rPr>
                  </w:rPrChange>
                </w:rPr>
                <w:delText>6.1.2 Về thực hành</w:delText>
              </w:r>
              <w:r w:rsidRPr="003D7625" w:rsidDel="00C36969">
                <w:rPr>
                  <w:rFonts w:ascii="Times New Roman" w:hAnsi="Times New Roman" w:cs="Times New Roman"/>
                  <w:noProof/>
                  <w:webHidden/>
                  <w:sz w:val="26"/>
                  <w:szCs w:val="26"/>
                  <w:rPrChange w:id="2363" w:author="Ly Tran Thi Ly" w:date="2019-06-20T18:16:00Z">
                    <w:rPr>
                      <w:noProof/>
                      <w:webHidden/>
                    </w:rPr>
                  </w:rPrChange>
                </w:rPr>
                <w:tab/>
                <w:delText>117</w:delText>
              </w:r>
            </w:del>
          </w:ins>
        </w:p>
        <w:p w14:paraId="2578F723" w14:textId="50E3751E" w:rsidR="003D7625" w:rsidRPr="003D7625" w:rsidDel="00C36969" w:rsidRDefault="003D7625">
          <w:pPr>
            <w:pStyle w:val="Mucluc2"/>
            <w:tabs>
              <w:tab w:val="right" w:leader="dot" w:pos="8990"/>
            </w:tabs>
            <w:rPr>
              <w:ins w:id="2364" w:author="Ly Tran Thi Ly" w:date="2019-06-20T18:16:00Z"/>
              <w:del w:id="2365" w:author="TRAN THI LY LY" w:date="2019-06-20T23:27:00Z"/>
              <w:rFonts w:ascii="Times New Roman" w:eastAsiaTheme="minorEastAsia" w:hAnsi="Times New Roman" w:cs="Times New Roman"/>
              <w:noProof/>
              <w:sz w:val="26"/>
              <w:szCs w:val="26"/>
              <w:rPrChange w:id="2366" w:author="Ly Tran Thi Ly" w:date="2019-06-20T18:16:00Z">
                <w:rPr>
                  <w:ins w:id="2367" w:author="Ly Tran Thi Ly" w:date="2019-06-20T18:16:00Z"/>
                  <w:del w:id="2368" w:author="TRAN THI LY LY" w:date="2019-06-20T23:27:00Z"/>
                  <w:rFonts w:eastAsiaTheme="minorEastAsia"/>
                  <w:noProof/>
                </w:rPr>
              </w:rPrChange>
            </w:rPr>
          </w:pPr>
          <w:ins w:id="2369" w:author="Ly Tran Thi Ly" w:date="2019-06-20T18:16:00Z">
            <w:del w:id="2370" w:author="TRAN THI LY LY" w:date="2019-06-20T23:27:00Z">
              <w:r w:rsidRPr="00C36969" w:rsidDel="00C36969">
                <w:rPr>
                  <w:rStyle w:val="Siuktni"/>
                  <w:rFonts w:ascii="Times New Roman" w:hAnsi="Times New Roman" w:cs="Times New Roman"/>
                  <w:noProof/>
                  <w:sz w:val="26"/>
                  <w:szCs w:val="26"/>
                  <w:rPrChange w:id="2371" w:author="TRAN THI LY LY" w:date="2019-06-20T23:27:00Z">
                    <w:rPr>
                      <w:rStyle w:val="Siuktni"/>
                      <w:noProof/>
                    </w:rPr>
                  </w:rPrChange>
                </w:rPr>
                <w:delText>6.2 Hạn chế</w:delText>
              </w:r>
              <w:r w:rsidRPr="003D7625" w:rsidDel="00C36969">
                <w:rPr>
                  <w:rFonts w:ascii="Times New Roman" w:hAnsi="Times New Roman" w:cs="Times New Roman"/>
                  <w:noProof/>
                  <w:webHidden/>
                  <w:sz w:val="26"/>
                  <w:szCs w:val="26"/>
                  <w:rPrChange w:id="2372" w:author="Ly Tran Thi Ly" w:date="2019-06-20T18:16:00Z">
                    <w:rPr>
                      <w:noProof/>
                      <w:webHidden/>
                    </w:rPr>
                  </w:rPrChange>
                </w:rPr>
                <w:tab/>
                <w:delText>118</w:delText>
              </w:r>
            </w:del>
          </w:ins>
        </w:p>
        <w:p w14:paraId="2CADD07C" w14:textId="3E822406" w:rsidR="003D7625" w:rsidRPr="003D7625" w:rsidDel="00C36969" w:rsidRDefault="003D7625">
          <w:pPr>
            <w:pStyle w:val="Mucluc2"/>
            <w:tabs>
              <w:tab w:val="right" w:leader="dot" w:pos="8990"/>
            </w:tabs>
            <w:rPr>
              <w:ins w:id="2373" w:author="Ly Tran Thi Ly" w:date="2019-06-20T18:16:00Z"/>
              <w:del w:id="2374" w:author="TRAN THI LY LY" w:date="2019-06-20T23:27:00Z"/>
              <w:rFonts w:ascii="Times New Roman" w:eastAsiaTheme="minorEastAsia" w:hAnsi="Times New Roman" w:cs="Times New Roman"/>
              <w:noProof/>
              <w:sz w:val="26"/>
              <w:szCs w:val="26"/>
              <w:rPrChange w:id="2375" w:author="Ly Tran Thi Ly" w:date="2019-06-20T18:16:00Z">
                <w:rPr>
                  <w:ins w:id="2376" w:author="Ly Tran Thi Ly" w:date="2019-06-20T18:16:00Z"/>
                  <w:del w:id="2377" w:author="TRAN THI LY LY" w:date="2019-06-20T23:27:00Z"/>
                  <w:rFonts w:eastAsiaTheme="minorEastAsia"/>
                  <w:noProof/>
                </w:rPr>
              </w:rPrChange>
            </w:rPr>
          </w:pPr>
          <w:ins w:id="2378" w:author="Ly Tran Thi Ly" w:date="2019-06-20T18:16:00Z">
            <w:del w:id="2379" w:author="TRAN THI LY LY" w:date="2019-06-20T23:27:00Z">
              <w:r w:rsidRPr="00C36969" w:rsidDel="00C36969">
                <w:rPr>
                  <w:rStyle w:val="Siuktni"/>
                  <w:rFonts w:ascii="Times New Roman" w:hAnsi="Times New Roman" w:cs="Times New Roman"/>
                  <w:noProof/>
                  <w:sz w:val="26"/>
                  <w:szCs w:val="26"/>
                  <w:rPrChange w:id="2380" w:author="TRAN THI LY LY" w:date="2019-06-20T23:27:00Z">
                    <w:rPr>
                      <w:rStyle w:val="Siuktni"/>
                      <w:noProof/>
                    </w:rPr>
                  </w:rPrChange>
                </w:rPr>
                <w:delText>6.3 Hướng phát triển</w:delText>
              </w:r>
              <w:r w:rsidRPr="003D7625" w:rsidDel="00C36969">
                <w:rPr>
                  <w:rFonts w:ascii="Times New Roman" w:hAnsi="Times New Roman" w:cs="Times New Roman"/>
                  <w:noProof/>
                  <w:webHidden/>
                  <w:sz w:val="26"/>
                  <w:szCs w:val="26"/>
                  <w:rPrChange w:id="2381" w:author="Ly Tran Thi Ly" w:date="2019-06-20T18:16:00Z">
                    <w:rPr>
                      <w:noProof/>
                      <w:webHidden/>
                    </w:rPr>
                  </w:rPrChange>
                </w:rPr>
                <w:tab/>
                <w:delText>118</w:delText>
              </w:r>
            </w:del>
          </w:ins>
        </w:p>
        <w:p w14:paraId="2323E590" w14:textId="04ED3223" w:rsidR="003D7625" w:rsidDel="00C36969" w:rsidRDefault="003D7625">
          <w:pPr>
            <w:pStyle w:val="Mucluc1"/>
            <w:tabs>
              <w:tab w:val="right" w:leader="dot" w:pos="8990"/>
            </w:tabs>
            <w:rPr>
              <w:ins w:id="2382" w:author="Ly Tran Thi Ly" w:date="2019-06-20T18:16:00Z"/>
              <w:del w:id="2383" w:author="TRAN THI LY LY" w:date="2019-06-20T23:27:00Z"/>
              <w:rFonts w:eastAsiaTheme="minorEastAsia"/>
              <w:noProof/>
            </w:rPr>
          </w:pPr>
          <w:ins w:id="2384" w:author="Ly Tran Thi Ly" w:date="2019-06-20T18:16:00Z">
            <w:del w:id="2385" w:author="TRAN THI LY LY" w:date="2019-06-20T23:27:00Z">
              <w:r w:rsidRPr="00C36969" w:rsidDel="00C36969">
                <w:rPr>
                  <w:rStyle w:val="Siuktni"/>
                  <w:rFonts w:ascii="Times New Roman" w:hAnsi="Times New Roman" w:cs="Times New Roman"/>
                  <w:noProof/>
                  <w:sz w:val="26"/>
                  <w:szCs w:val="26"/>
                  <w:lang w:val="vi-VN"/>
                  <w:rPrChange w:id="2386" w:author="TRAN THI LY LY" w:date="2019-06-20T23:27:00Z">
                    <w:rPr>
                      <w:rStyle w:val="Siuktni"/>
                      <w:rFonts w:cs="Times New Roman"/>
                      <w:noProof/>
                      <w:lang w:val="vi-VN"/>
                    </w:rPr>
                  </w:rPrChange>
                </w:rPr>
                <w:delText xml:space="preserve">Danh </w:delText>
              </w:r>
              <w:r w:rsidRPr="00C36969" w:rsidDel="00C36969">
                <w:rPr>
                  <w:rStyle w:val="Siuktni"/>
                  <w:rFonts w:ascii="Times New Roman" w:hAnsi="Times New Roman" w:cs="Times New Roman"/>
                  <w:noProof/>
                  <w:sz w:val="26"/>
                  <w:szCs w:val="26"/>
                  <w:rPrChange w:id="2387" w:author="TRAN THI LY LY" w:date="2019-06-20T23:27:00Z">
                    <w:rPr>
                      <w:rStyle w:val="Siuktni"/>
                      <w:rFonts w:cs="Times New Roman"/>
                      <w:noProof/>
                    </w:rPr>
                  </w:rPrChange>
                </w:rPr>
                <w:delText>mục</w:delText>
              </w:r>
              <w:r w:rsidRPr="00C36969" w:rsidDel="00C36969">
                <w:rPr>
                  <w:rStyle w:val="Siuktni"/>
                  <w:rFonts w:ascii="Times New Roman" w:hAnsi="Times New Roman" w:cs="Times New Roman"/>
                  <w:noProof/>
                  <w:sz w:val="26"/>
                  <w:szCs w:val="26"/>
                  <w:lang w:val="vi-VN"/>
                  <w:rPrChange w:id="2388" w:author="TRAN THI LY LY" w:date="2019-06-20T23:27:00Z">
                    <w:rPr>
                      <w:rStyle w:val="Siuktni"/>
                      <w:rFonts w:cs="Times New Roman"/>
                      <w:noProof/>
                      <w:lang w:val="vi-VN"/>
                    </w:rPr>
                  </w:rPrChange>
                </w:rPr>
                <w:delText xml:space="preserve"> tham khảo</w:delText>
              </w:r>
              <w:r w:rsidRPr="003D7625" w:rsidDel="00C36969">
                <w:rPr>
                  <w:rFonts w:ascii="Times New Roman" w:hAnsi="Times New Roman" w:cs="Times New Roman"/>
                  <w:noProof/>
                  <w:webHidden/>
                  <w:sz w:val="26"/>
                  <w:szCs w:val="26"/>
                  <w:rPrChange w:id="2389" w:author="Ly Tran Thi Ly" w:date="2019-06-20T18:16:00Z">
                    <w:rPr>
                      <w:noProof/>
                      <w:webHidden/>
                    </w:rPr>
                  </w:rPrChange>
                </w:rPr>
                <w:tab/>
                <w:delText>120</w:delText>
              </w:r>
            </w:del>
          </w:ins>
        </w:p>
        <w:p w14:paraId="69300E51" w14:textId="721AE297" w:rsidR="00C5742B" w:rsidRPr="00AD35A1" w:rsidDel="00C36969" w:rsidRDefault="00C5742B">
          <w:pPr>
            <w:pStyle w:val="Mucluc1"/>
            <w:tabs>
              <w:tab w:val="right" w:leader="dot" w:pos="8990"/>
            </w:tabs>
            <w:rPr>
              <w:del w:id="2390" w:author="TRAN THI LY LY" w:date="2019-06-20T23:27:00Z"/>
              <w:rStyle w:val="NhnmanhTinht"/>
              <w:rFonts w:cs="Times New Roman"/>
              <w:noProof/>
              <w:szCs w:val="26"/>
              <w:rPrChange w:id="2391" w:author="TRAN THI LY LY" w:date="2019-06-15T14:12:00Z">
                <w:rPr>
                  <w:del w:id="2392" w:author="TRAN THI LY LY" w:date="2019-06-20T23:27:00Z"/>
                  <w:rStyle w:val="TiuSach"/>
                  <w:noProof/>
                </w:rPr>
              </w:rPrChange>
            </w:rPr>
          </w:pPr>
          <w:del w:id="2393" w:author="TRAN THI LY LY" w:date="2019-06-20T23:27:00Z">
            <w:r w:rsidRPr="00AD35A1" w:rsidDel="00C36969">
              <w:rPr>
                <w:rStyle w:val="NhnmanhTinht"/>
                <w:rFonts w:cs="Times New Roman"/>
                <w:noProof/>
                <w:szCs w:val="26"/>
                <w:rPrChange w:id="2394" w:author="TRAN THI LY LY" w:date="2019-06-15T14:12:00Z">
                  <w:rPr>
                    <w:rStyle w:val="TiuSach"/>
                    <w:noProof/>
                  </w:rPr>
                </w:rPrChange>
              </w:rPr>
              <w:delText>Danh mục bảng</w:delText>
            </w:r>
            <w:r w:rsidRPr="00AD35A1" w:rsidDel="00C36969">
              <w:rPr>
                <w:rStyle w:val="NhnmanhTinht"/>
                <w:rFonts w:cs="Times New Roman"/>
                <w:noProof/>
                <w:webHidden/>
                <w:szCs w:val="26"/>
                <w:rPrChange w:id="2395" w:author="TRAN THI LY LY" w:date="2019-06-15T14:12:00Z">
                  <w:rPr>
                    <w:rStyle w:val="TiuSach"/>
                    <w:noProof/>
                    <w:webHidden/>
                  </w:rPr>
                </w:rPrChange>
              </w:rPr>
              <w:tab/>
              <w:delText>12</w:delText>
            </w:r>
          </w:del>
        </w:p>
        <w:p w14:paraId="73A21D27" w14:textId="6B6C99F2" w:rsidR="00C5742B" w:rsidRPr="00AD35A1" w:rsidDel="00C36969" w:rsidRDefault="00C5742B">
          <w:pPr>
            <w:pStyle w:val="Mucluc1"/>
            <w:tabs>
              <w:tab w:val="right" w:leader="dot" w:pos="8990"/>
            </w:tabs>
            <w:rPr>
              <w:del w:id="2396" w:author="TRAN THI LY LY" w:date="2019-06-20T23:27:00Z"/>
              <w:rStyle w:val="NhnmanhTinht"/>
              <w:rFonts w:cs="Times New Roman"/>
              <w:noProof/>
              <w:szCs w:val="26"/>
              <w:rPrChange w:id="2397" w:author="TRAN THI LY LY" w:date="2019-06-15T14:12:00Z">
                <w:rPr>
                  <w:del w:id="2398" w:author="TRAN THI LY LY" w:date="2019-06-20T23:27:00Z"/>
                  <w:rStyle w:val="TiuSach"/>
                  <w:noProof/>
                </w:rPr>
              </w:rPrChange>
            </w:rPr>
          </w:pPr>
          <w:del w:id="2399" w:author="TRAN THI LY LY" w:date="2019-06-20T23:27:00Z">
            <w:r w:rsidRPr="00AD35A1" w:rsidDel="00C36969">
              <w:rPr>
                <w:rStyle w:val="NhnmanhTinht"/>
                <w:rFonts w:cs="Times New Roman"/>
                <w:noProof/>
                <w:szCs w:val="26"/>
                <w:rPrChange w:id="2400" w:author="TRAN THI LY LY" w:date="2019-06-15T14:12:00Z">
                  <w:rPr>
                    <w:rStyle w:val="TiuSach"/>
                    <w:noProof/>
                  </w:rPr>
                </w:rPrChange>
              </w:rPr>
              <w:delText>Danh mục hình ảnh</w:delText>
            </w:r>
            <w:r w:rsidRPr="00AD35A1" w:rsidDel="00C36969">
              <w:rPr>
                <w:rStyle w:val="NhnmanhTinht"/>
                <w:rFonts w:cs="Times New Roman"/>
                <w:noProof/>
                <w:webHidden/>
                <w:szCs w:val="26"/>
                <w:rPrChange w:id="2401" w:author="TRAN THI LY LY" w:date="2019-06-15T14:12:00Z">
                  <w:rPr>
                    <w:rStyle w:val="TiuSach"/>
                    <w:noProof/>
                    <w:webHidden/>
                  </w:rPr>
                </w:rPrChange>
              </w:rPr>
              <w:tab/>
              <w:delText>12</w:delText>
            </w:r>
          </w:del>
        </w:p>
        <w:p w14:paraId="2D45584E" w14:textId="658ABDE3" w:rsidR="00C5742B" w:rsidRPr="00AD35A1" w:rsidDel="00C36969" w:rsidRDefault="00C5742B">
          <w:pPr>
            <w:pStyle w:val="Mucluc1"/>
            <w:tabs>
              <w:tab w:val="right" w:leader="dot" w:pos="8990"/>
            </w:tabs>
            <w:rPr>
              <w:del w:id="2402" w:author="TRAN THI LY LY" w:date="2019-06-20T23:27:00Z"/>
              <w:rStyle w:val="NhnmanhTinht"/>
              <w:rFonts w:cs="Times New Roman"/>
              <w:noProof/>
              <w:szCs w:val="26"/>
              <w:rPrChange w:id="2403" w:author="TRAN THI LY LY" w:date="2019-06-15T14:12:00Z">
                <w:rPr>
                  <w:del w:id="2404" w:author="TRAN THI LY LY" w:date="2019-06-20T23:27:00Z"/>
                  <w:rStyle w:val="TiuSach"/>
                  <w:noProof/>
                </w:rPr>
              </w:rPrChange>
            </w:rPr>
          </w:pPr>
          <w:del w:id="2405" w:author="TRAN THI LY LY" w:date="2019-06-20T23:27:00Z">
            <w:r w:rsidRPr="00AD35A1" w:rsidDel="00C36969">
              <w:rPr>
                <w:rStyle w:val="NhnmanhTinht"/>
                <w:rFonts w:cs="Times New Roman"/>
                <w:noProof/>
                <w:szCs w:val="26"/>
                <w:rPrChange w:id="2406" w:author="TRAN THI LY LY" w:date="2019-06-15T14:12:00Z">
                  <w:rPr>
                    <w:rStyle w:val="TiuSach"/>
                    <w:noProof/>
                  </w:rPr>
                </w:rPrChange>
              </w:rPr>
              <w:delText>Danh mục từ viết tắt</w:delText>
            </w:r>
            <w:r w:rsidRPr="00AD35A1" w:rsidDel="00C36969">
              <w:rPr>
                <w:rStyle w:val="NhnmanhTinht"/>
                <w:rFonts w:cs="Times New Roman"/>
                <w:noProof/>
                <w:webHidden/>
                <w:szCs w:val="26"/>
                <w:rPrChange w:id="2407" w:author="TRAN THI LY LY" w:date="2019-06-15T14:12:00Z">
                  <w:rPr>
                    <w:rStyle w:val="TiuSach"/>
                    <w:noProof/>
                    <w:webHidden/>
                  </w:rPr>
                </w:rPrChange>
              </w:rPr>
              <w:tab/>
              <w:delText>13</w:delText>
            </w:r>
          </w:del>
        </w:p>
        <w:p w14:paraId="58597AFB" w14:textId="7E3D98D6" w:rsidR="00C5742B" w:rsidRPr="00AD35A1" w:rsidDel="00C36969" w:rsidRDefault="00C5742B">
          <w:pPr>
            <w:pStyle w:val="Mucluc1"/>
            <w:tabs>
              <w:tab w:val="right" w:leader="dot" w:pos="8990"/>
            </w:tabs>
            <w:rPr>
              <w:del w:id="2408" w:author="TRAN THI LY LY" w:date="2019-06-20T23:27:00Z"/>
              <w:rStyle w:val="NhnmanhTinht"/>
              <w:rFonts w:cs="Times New Roman"/>
              <w:noProof/>
              <w:szCs w:val="26"/>
              <w:rPrChange w:id="2409" w:author="TRAN THI LY LY" w:date="2019-06-15T14:12:00Z">
                <w:rPr>
                  <w:del w:id="2410" w:author="TRAN THI LY LY" w:date="2019-06-20T23:27:00Z"/>
                  <w:rStyle w:val="TiuSach"/>
                  <w:noProof/>
                </w:rPr>
              </w:rPrChange>
            </w:rPr>
          </w:pPr>
          <w:del w:id="2411" w:author="TRAN THI LY LY" w:date="2019-06-20T23:27:00Z">
            <w:r w:rsidRPr="00AD35A1" w:rsidDel="00C36969">
              <w:rPr>
                <w:rStyle w:val="NhnmanhTinht"/>
                <w:rFonts w:cs="Times New Roman"/>
                <w:noProof/>
                <w:szCs w:val="26"/>
                <w:rPrChange w:id="2412" w:author="TRAN THI LY LY" w:date="2019-06-15T14:12:00Z">
                  <w:rPr>
                    <w:rStyle w:val="TiuSach"/>
                    <w:noProof/>
                  </w:rPr>
                </w:rPrChange>
              </w:rPr>
              <w:delText>Chương 1: Giới thiệu</w:delText>
            </w:r>
            <w:r w:rsidRPr="00AD35A1" w:rsidDel="00C36969">
              <w:rPr>
                <w:rStyle w:val="NhnmanhTinht"/>
                <w:rFonts w:cs="Times New Roman"/>
                <w:noProof/>
                <w:webHidden/>
                <w:szCs w:val="26"/>
                <w:rPrChange w:id="2413" w:author="TRAN THI LY LY" w:date="2019-06-15T14:12:00Z">
                  <w:rPr>
                    <w:rStyle w:val="TiuSach"/>
                    <w:noProof/>
                    <w:webHidden/>
                  </w:rPr>
                </w:rPrChange>
              </w:rPr>
              <w:tab/>
              <w:delText>15</w:delText>
            </w:r>
          </w:del>
        </w:p>
        <w:p w14:paraId="7BCFD66E" w14:textId="364EFB6F" w:rsidR="00C5742B" w:rsidRPr="00AD35A1" w:rsidDel="00C36969" w:rsidRDefault="00C5742B">
          <w:pPr>
            <w:pStyle w:val="Mucluc2"/>
            <w:tabs>
              <w:tab w:val="left" w:pos="880"/>
              <w:tab w:val="right" w:leader="dot" w:pos="8990"/>
            </w:tabs>
            <w:rPr>
              <w:del w:id="2414" w:author="TRAN THI LY LY" w:date="2019-06-20T23:27:00Z"/>
              <w:rStyle w:val="NhnmanhTinht"/>
              <w:rFonts w:cs="Times New Roman"/>
              <w:noProof/>
              <w:szCs w:val="26"/>
              <w:rPrChange w:id="2415" w:author="TRAN THI LY LY" w:date="2019-06-15T14:12:00Z">
                <w:rPr>
                  <w:del w:id="2416" w:author="TRAN THI LY LY" w:date="2019-06-20T23:27:00Z"/>
                  <w:rStyle w:val="TiuSach"/>
                  <w:noProof/>
                </w:rPr>
              </w:rPrChange>
            </w:rPr>
          </w:pPr>
          <w:del w:id="2417" w:author="TRAN THI LY LY" w:date="2019-06-20T23:27:00Z">
            <w:r w:rsidRPr="00AD35A1" w:rsidDel="00C36969">
              <w:rPr>
                <w:rStyle w:val="NhnmanhTinht"/>
                <w:rFonts w:cs="Times New Roman"/>
                <w:noProof/>
                <w:szCs w:val="26"/>
                <w:rPrChange w:id="2418" w:author="TRAN THI LY LY" w:date="2019-06-15T14:12:00Z">
                  <w:rPr>
                    <w:rStyle w:val="TiuSach"/>
                    <w:noProof/>
                  </w:rPr>
                </w:rPrChange>
              </w:rPr>
              <w:delText>1.1</w:delText>
            </w:r>
            <w:r w:rsidRPr="00AD35A1" w:rsidDel="00C36969">
              <w:rPr>
                <w:rStyle w:val="NhnmanhTinht"/>
                <w:rFonts w:cs="Times New Roman"/>
                <w:noProof/>
                <w:szCs w:val="26"/>
                <w:rPrChange w:id="2419" w:author="TRAN THI LY LY" w:date="2019-06-15T14:12:00Z">
                  <w:rPr>
                    <w:rStyle w:val="TiuSach"/>
                    <w:noProof/>
                  </w:rPr>
                </w:rPrChange>
              </w:rPr>
              <w:tab/>
              <w:delText>Giới thiệu đề tài:</w:delText>
            </w:r>
            <w:r w:rsidRPr="00AD35A1" w:rsidDel="00C36969">
              <w:rPr>
                <w:rStyle w:val="NhnmanhTinht"/>
                <w:rFonts w:cs="Times New Roman"/>
                <w:noProof/>
                <w:webHidden/>
                <w:szCs w:val="26"/>
                <w:rPrChange w:id="2420" w:author="TRAN THI LY LY" w:date="2019-06-15T14:12:00Z">
                  <w:rPr>
                    <w:rStyle w:val="TiuSach"/>
                    <w:noProof/>
                    <w:webHidden/>
                  </w:rPr>
                </w:rPrChange>
              </w:rPr>
              <w:tab/>
              <w:delText>15</w:delText>
            </w:r>
          </w:del>
        </w:p>
        <w:p w14:paraId="6F6245B3" w14:textId="7C757EFD" w:rsidR="00C5742B" w:rsidRPr="00AD35A1" w:rsidDel="00C36969" w:rsidRDefault="00C5742B">
          <w:pPr>
            <w:pStyle w:val="Mucluc2"/>
            <w:tabs>
              <w:tab w:val="left" w:pos="880"/>
              <w:tab w:val="right" w:leader="dot" w:pos="8990"/>
            </w:tabs>
            <w:rPr>
              <w:del w:id="2421" w:author="TRAN THI LY LY" w:date="2019-06-20T23:27:00Z"/>
              <w:rStyle w:val="NhnmanhTinht"/>
              <w:rFonts w:cs="Times New Roman"/>
              <w:noProof/>
              <w:szCs w:val="26"/>
              <w:rPrChange w:id="2422" w:author="TRAN THI LY LY" w:date="2019-06-15T14:12:00Z">
                <w:rPr>
                  <w:del w:id="2423" w:author="TRAN THI LY LY" w:date="2019-06-20T23:27:00Z"/>
                  <w:rStyle w:val="TiuSach"/>
                  <w:noProof/>
                </w:rPr>
              </w:rPrChange>
            </w:rPr>
          </w:pPr>
          <w:del w:id="2424" w:author="TRAN THI LY LY" w:date="2019-06-20T23:27:00Z">
            <w:r w:rsidRPr="00AD35A1" w:rsidDel="00C36969">
              <w:rPr>
                <w:rStyle w:val="NhnmanhTinht"/>
                <w:rFonts w:cs="Times New Roman"/>
                <w:noProof/>
                <w:szCs w:val="26"/>
                <w:rPrChange w:id="2425" w:author="TRAN THI LY LY" w:date="2019-06-15T14:12:00Z">
                  <w:rPr>
                    <w:rStyle w:val="TiuSach"/>
                    <w:noProof/>
                  </w:rPr>
                </w:rPrChange>
              </w:rPr>
              <w:delText>1.2</w:delText>
            </w:r>
            <w:r w:rsidRPr="00AD35A1" w:rsidDel="00C36969">
              <w:rPr>
                <w:rStyle w:val="NhnmanhTinht"/>
                <w:rFonts w:cs="Times New Roman"/>
                <w:noProof/>
                <w:szCs w:val="26"/>
                <w:rPrChange w:id="2426" w:author="TRAN THI LY LY" w:date="2019-06-15T14:12:00Z">
                  <w:rPr>
                    <w:rStyle w:val="TiuSach"/>
                    <w:noProof/>
                  </w:rPr>
                </w:rPrChange>
              </w:rPr>
              <w:tab/>
              <w:delText>Lí do chọn đề tài</w:delText>
            </w:r>
            <w:r w:rsidRPr="00AD35A1" w:rsidDel="00C36969">
              <w:rPr>
                <w:rStyle w:val="NhnmanhTinht"/>
                <w:rFonts w:cs="Times New Roman"/>
                <w:noProof/>
                <w:webHidden/>
                <w:szCs w:val="26"/>
                <w:rPrChange w:id="2427" w:author="TRAN THI LY LY" w:date="2019-06-15T14:12:00Z">
                  <w:rPr>
                    <w:rStyle w:val="TiuSach"/>
                    <w:noProof/>
                    <w:webHidden/>
                  </w:rPr>
                </w:rPrChange>
              </w:rPr>
              <w:tab/>
              <w:delText>17</w:delText>
            </w:r>
          </w:del>
        </w:p>
        <w:p w14:paraId="2818DB17" w14:textId="700F5D82" w:rsidR="00C5742B" w:rsidRPr="00AD35A1" w:rsidDel="00C36969" w:rsidRDefault="00C5742B">
          <w:pPr>
            <w:pStyle w:val="Mucluc2"/>
            <w:tabs>
              <w:tab w:val="left" w:pos="880"/>
              <w:tab w:val="right" w:leader="dot" w:pos="8990"/>
            </w:tabs>
            <w:rPr>
              <w:del w:id="2428" w:author="TRAN THI LY LY" w:date="2019-06-20T23:27:00Z"/>
              <w:rStyle w:val="NhnmanhTinht"/>
              <w:rFonts w:cs="Times New Roman"/>
              <w:noProof/>
              <w:szCs w:val="26"/>
              <w:rPrChange w:id="2429" w:author="TRAN THI LY LY" w:date="2019-06-15T14:12:00Z">
                <w:rPr>
                  <w:del w:id="2430" w:author="TRAN THI LY LY" w:date="2019-06-20T23:27:00Z"/>
                  <w:rStyle w:val="TiuSach"/>
                  <w:noProof/>
                </w:rPr>
              </w:rPrChange>
            </w:rPr>
          </w:pPr>
          <w:del w:id="2431" w:author="TRAN THI LY LY" w:date="2019-06-20T23:27:00Z">
            <w:r w:rsidRPr="00AD35A1" w:rsidDel="00C36969">
              <w:rPr>
                <w:rStyle w:val="NhnmanhTinht"/>
                <w:rFonts w:cs="Times New Roman"/>
                <w:noProof/>
                <w:szCs w:val="26"/>
                <w:rPrChange w:id="2432" w:author="TRAN THI LY LY" w:date="2019-06-15T14:12:00Z">
                  <w:rPr>
                    <w:rStyle w:val="TiuSach"/>
                    <w:noProof/>
                  </w:rPr>
                </w:rPrChange>
              </w:rPr>
              <w:delText>1.3</w:delText>
            </w:r>
            <w:r w:rsidRPr="00AD35A1" w:rsidDel="00C36969">
              <w:rPr>
                <w:rStyle w:val="NhnmanhTinht"/>
                <w:rFonts w:cs="Times New Roman"/>
                <w:noProof/>
                <w:szCs w:val="26"/>
                <w:rPrChange w:id="2433" w:author="TRAN THI LY LY" w:date="2019-06-15T14:12:00Z">
                  <w:rPr>
                    <w:rStyle w:val="TiuSach"/>
                    <w:noProof/>
                  </w:rPr>
                </w:rPrChange>
              </w:rPr>
              <w:tab/>
              <w:delText>Mục tiêu đề tài</w:delText>
            </w:r>
            <w:r w:rsidRPr="00AD35A1" w:rsidDel="00C36969">
              <w:rPr>
                <w:rStyle w:val="NhnmanhTinht"/>
                <w:rFonts w:cs="Times New Roman"/>
                <w:noProof/>
                <w:webHidden/>
                <w:szCs w:val="26"/>
                <w:rPrChange w:id="2434" w:author="TRAN THI LY LY" w:date="2019-06-15T14:12:00Z">
                  <w:rPr>
                    <w:rStyle w:val="TiuSach"/>
                    <w:noProof/>
                    <w:webHidden/>
                  </w:rPr>
                </w:rPrChange>
              </w:rPr>
              <w:tab/>
              <w:delText>17</w:delText>
            </w:r>
          </w:del>
        </w:p>
        <w:p w14:paraId="5C99CCF5" w14:textId="6F37822E" w:rsidR="00C5742B" w:rsidRPr="00AD35A1" w:rsidDel="00C36969" w:rsidRDefault="00C5742B">
          <w:pPr>
            <w:pStyle w:val="Mucluc2"/>
            <w:tabs>
              <w:tab w:val="left" w:pos="880"/>
              <w:tab w:val="right" w:leader="dot" w:pos="8990"/>
            </w:tabs>
            <w:rPr>
              <w:del w:id="2435" w:author="TRAN THI LY LY" w:date="2019-06-20T23:27:00Z"/>
              <w:rStyle w:val="NhnmanhTinht"/>
              <w:rFonts w:cs="Times New Roman"/>
              <w:noProof/>
              <w:szCs w:val="26"/>
              <w:rPrChange w:id="2436" w:author="TRAN THI LY LY" w:date="2019-06-15T14:12:00Z">
                <w:rPr>
                  <w:del w:id="2437" w:author="TRAN THI LY LY" w:date="2019-06-20T23:27:00Z"/>
                  <w:rStyle w:val="TiuSach"/>
                  <w:noProof/>
                </w:rPr>
              </w:rPrChange>
            </w:rPr>
          </w:pPr>
          <w:del w:id="2438" w:author="TRAN THI LY LY" w:date="2019-06-20T23:27:00Z">
            <w:r w:rsidRPr="00AD35A1" w:rsidDel="00C36969">
              <w:rPr>
                <w:rStyle w:val="NhnmanhTinht"/>
                <w:rFonts w:cs="Times New Roman"/>
                <w:noProof/>
                <w:szCs w:val="26"/>
                <w:rPrChange w:id="2439" w:author="TRAN THI LY LY" w:date="2019-06-15T14:12:00Z">
                  <w:rPr>
                    <w:rStyle w:val="TiuSach"/>
                    <w:noProof/>
                  </w:rPr>
                </w:rPrChange>
              </w:rPr>
              <w:delText>1.4</w:delText>
            </w:r>
            <w:r w:rsidRPr="00AD35A1" w:rsidDel="00C36969">
              <w:rPr>
                <w:rStyle w:val="NhnmanhTinht"/>
                <w:rFonts w:cs="Times New Roman"/>
                <w:noProof/>
                <w:szCs w:val="26"/>
                <w:rPrChange w:id="2440" w:author="TRAN THI LY LY" w:date="2019-06-15T14:12:00Z">
                  <w:rPr>
                    <w:rStyle w:val="TiuSach"/>
                    <w:noProof/>
                  </w:rPr>
                </w:rPrChange>
              </w:rPr>
              <w:tab/>
              <w:delText>Bố cục luận văn</w:delText>
            </w:r>
            <w:r w:rsidRPr="00AD35A1" w:rsidDel="00C36969">
              <w:rPr>
                <w:rStyle w:val="NhnmanhTinht"/>
                <w:rFonts w:cs="Times New Roman"/>
                <w:noProof/>
                <w:webHidden/>
                <w:szCs w:val="26"/>
                <w:rPrChange w:id="2441" w:author="TRAN THI LY LY" w:date="2019-06-15T14:12:00Z">
                  <w:rPr>
                    <w:rStyle w:val="TiuSach"/>
                    <w:noProof/>
                    <w:webHidden/>
                  </w:rPr>
                </w:rPrChange>
              </w:rPr>
              <w:tab/>
              <w:delText>18</w:delText>
            </w:r>
          </w:del>
        </w:p>
        <w:p w14:paraId="1358B769" w14:textId="32D9D84A" w:rsidR="00C5742B" w:rsidRPr="00AD35A1" w:rsidDel="00C36969" w:rsidRDefault="00C5742B">
          <w:pPr>
            <w:pStyle w:val="Mucluc1"/>
            <w:tabs>
              <w:tab w:val="right" w:leader="dot" w:pos="8990"/>
            </w:tabs>
            <w:rPr>
              <w:del w:id="2442" w:author="TRAN THI LY LY" w:date="2019-06-20T23:27:00Z"/>
              <w:rStyle w:val="NhnmanhTinht"/>
              <w:rFonts w:cs="Times New Roman"/>
              <w:noProof/>
              <w:szCs w:val="26"/>
              <w:rPrChange w:id="2443" w:author="TRAN THI LY LY" w:date="2019-06-15T14:12:00Z">
                <w:rPr>
                  <w:del w:id="2444" w:author="TRAN THI LY LY" w:date="2019-06-20T23:27:00Z"/>
                  <w:rStyle w:val="TiuSach"/>
                  <w:noProof/>
                </w:rPr>
              </w:rPrChange>
            </w:rPr>
          </w:pPr>
          <w:del w:id="2445" w:author="TRAN THI LY LY" w:date="2019-06-20T23:27:00Z">
            <w:r w:rsidRPr="00AD35A1" w:rsidDel="00C36969">
              <w:rPr>
                <w:rStyle w:val="NhnmanhTinht"/>
                <w:rFonts w:cs="Times New Roman"/>
                <w:noProof/>
                <w:szCs w:val="26"/>
                <w:rPrChange w:id="2446" w:author="TRAN THI LY LY" w:date="2019-06-15T14:12:00Z">
                  <w:rPr>
                    <w:rStyle w:val="TiuSach"/>
                    <w:noProof/>
                  </w:rPr>
                </w:rPrChange>
              </w:rPr>
              <w:delText>Chương 2: Hệ thống Hỏi – đáp (Question – Answering System) và chatbot</w:delText>
            </w:r>
            <w:r w:rsidRPr="00AD35A1" w:rsidDel="00C36969">
              <w:rPr>
                <w:rStyle w:val="NhnmanhTinht"/>
                <w:rFonts w:cs="Times New Roman"/>
                <w:noProof/>
                <w:webHidden/>
                <w:szCs w:val="26"/>
                <w:rPrChange w:id="2447" w:author="TRAN THI LY LY" w:date="2019-06-15T14:12:00Z">
                  <w:rPr>
                    <w:rStyle w:val="TiuSach"/>
                    <w:noProof/>
                    <w:webHidden/>
                  </w:rPr>
                </w:rPrChange>
              </w:rPr>
              <w:tab/>
              <w:delText>18</w:delText>
            </w:r>
          </w:del>
        </w:p>
        <w:p w14:paraId="4D80F9E8" w14:textId="55A25C81" w:rsidR="00C5742B" w:rsidRPr="00AD35A1" w:rsidDel="00C36969" w:rsidRDefault="00C5742B">
          <w:pPr>
            <w:pStyle w:val="Mucluc3"/>
            <w:tabs>
              <w:tab w:val="right" w:leader="dot" w:pos="8990"/>
            </w:tabs>
            <w:rPr>
              <w:del w:id="2448" w:author="TRAN THI LY LY" w:date="2019-06-20T23:27:00Z"/>
              <w:rStyle w:val="NhnmanhTinht"/>
              <w:rFonts w:cs="Times New Roman"/>
              <w:noProof/>
              <w:szCs w:val="26"/>
              <w:rPrChange w:id="2449" w:author="TRAN THI LY LY" w:date="2019-06-15T14:12:00Z">
                <w:rPr>
                  <w:del w:id="2450" w:author="TRAN THI LY LY" w:date="2019-06-20T23:27:00Z"/>
                  <w:rStyle w:val="TiuSach"/>
                  <w:noProof/>
                </w:rPr>
              </w:rPrChange>
            </w:rPr>
          </w:pPr>
          <w:del w:id="2451" w:author="TRAN THI LY LY" w:date="2019-06-20T23:27:00Z">
            <w:r w:rsidRPr="00AD35A1" w:rsidDel="00C36969">
              <w:rPr>
                <w:rStyle w:val="NhnmanhTinht"/>
                <w:rFonts w:cs="Times New Roman"/>
                <w:noProof/>
                <w:szCs w:val="26"/>
                <w:rPrChange w:id="2452" w:author="TRAN THI LY LY" w:date="2019-06-15T14:12:00Z">
                  <w:rPr>
                    <w:rStyle w:val="TiuSach"/>
                    <w:noProof/>
                  </w:rPr>
                </w:rPrChange>
              </w:rPr>
              <w:delText>2.1 Question – Answering System</w:delText>
            </w:r>
            <w:r w:rsidRPr="00AD35A1" w:rsidDel="00C36969">
              <w:rPr>
                <w:rStyle w:val="NhnmanhTinht"/>
                <w:rFonts w:cs="Times New Roman"/>
                <w:noProof/>
                <w:webHidden/>
                <w:szCs w:val="26"/>
                <w:rPrChange w:id="2453" w:author="TRAN THI LY LY" w:date="2019-06-15T14:12:00Z">
                  <w:rPr>
                    <w:rStyle w:val="TiuSach"/>
                    <w:noProof/>
                    <w:webHidden/>
                  </w:rPr>
                </w:rPrChange>
              </w:rPr>
              <w:tab/>
              <w:delText>18</w:delText>
            </w:r>
          </w:del>
        </w:p>
        <w:p w14:paraId="68000D0D" w14:textId="0AC84B6E" w:rsidR="00C5742B" w:rsidRPr="00AD35A1" w:rsidDel="00C36969" w:rsidRDefault="00C5742B">
          <w:pPr>
            <w:pStyle w:val="Mucluc4"/>
            <w:tabs>
              <w:tab w:val="right" w:leader="dot" w:pos="8990"/>
            </w:tabs>
            <w:rPr>
              <w:del w:id="2454" w:author="TRAN THI LY LY" w:date="2019-06-20T23:27:00Z"/>
              <w:rStyle w:val="NhnmanhTinht"/>
              <w:rFonts w:cs="Times New Roman"/>
              <w:noProof/>
              <w:szCs w:val="26"/>
              <w:rPrChange w:id="2455" w:author="TRAN THI LY LY" w:date="2019-06-15T14:12:00Z">
                <w:rPr>
                  <w:del w:id="2456" w:author="TRAN THI LY LY" w:date="2019-06-20T23:27:00Z"/>
                  <w:rStyle w:val="TiuSach"/>
                  <w:noProof/>
                </w:rPr>
              </w:rPrChange>
            </w:rPr>
          </w:pPr>
          <w:del w:id="2457" w:author="TRAN THI LY LY" w:date="2019-06-20T23:27:00Z">
            <w:r w:rsidRPr="00AD35A1" w:rsidDel="00C36969">
              <w:rPr>
                <w:rStyle w:val="NhnmanhTinht"/>
                <w:rFonts w:cs="Times New Roman"/>
                <w:noProof/>
                <w:szCs w:val="26"/>
                <w:rPrChange w:id="2458" w:author="TRAN THI LY LY" w:date="2019-06-15T14:12:00Z">
                  <w:rPr>
                    <w:rStyle w:val="TiuSach"/>
                    <w:noProof/>
                  </w:rPr>
                </w:rPrChange>
              </w:rPr>
              <w:delText>2.1.1 Một số khái niệm cơ bản</w:delText>
            </w:r>
            <w:r w:rsidRPr="00AD35A1" w:rsidDel="00C36969">
              <w:rPr>
                <w:rStyle w:val="NhnmanhTinht"/>
                <w:rFonts w:cs="Times New Roman"/>
                <w:noProof/>
                <w:webHidden/>
                <w:szCs w:val="26"/>
                <w:rPrChange w:id="2459" w:author="TRAN THI LY LY" w:date="2019-06-15T14:12:00Z">
                  <w:rPr>
                    <w:rStyle w:val="TiuSach"/>
                    <w:noProof/>
                    <w:webHidden/>
                  </w:rPr>
                </w:rPrChange>
              </w:rPr>
              <w:tab/>
              <w:delText>18</w:delText>
            </w:r>
          </w:del>
        </w:p>
        <w:p w14:paraId="65018868" w14:textId="65CBB3C1" w:rsidR="00C5742B" w:rsidRPr="00AD35A1" w:rsidDel="00C36969" w:rsidRDefault="00C5742B">
          <w:pPr>
            <w:pStyle w:val="Mucluc4"/>
            <w:tabs>
              <w:tab w:val="right" w:leader="dot" w:pos="8990"/>
            </w:tabs>
            <w:rPr>
              <w:del w:id="2460" w:author="TRAN THI LY LY" w:date="2019-06-20T23:27:00Z"/>
              <w:rStyle w:val="NhnmanhTinht"/>
              <w:rFonts w:cs="Times New Roman"/>
              <w:noProof/>
              <w:szCs w:val="26"/>
              <w:rPrChange w:id="2461" w:author="TRAN THI LY LY" w:date="2019-06-15T14:12:00Z">
                <w:rPr>
                  <w:del w:id="2462" w:author="TRAN THI LY LY" w:date="2019-06-20T23:27:00Z"/>
                  <w:rStyle w:val="TiuSach"/>
                  <w:noProof/>
                </w:rPr>
              </w:rPrChange>
            </w:rPr>
          </w:pPr>
          <w:del w:id="2463" w:author="TRAN THI LY LY" w:date="2019-06-20T23:27:00Z">
            <w:r w:rsidRPr="00AD35A1" w:rsidDel="00C36969">
              <w:rPr>
                <w:rStyle w:val="NhnmanhTinht"/>
                <w:rFonts w:cs="Times New Roman"/>
                <w:noProof/>
                <w:szCs w:val="26"/>
                <w:rPrChange w:id="2464" w:author="TRAN THI LY LY" w:date="2019-06-15T14:12:00Z">
                  <w:rPr>
                    <w:rStyle w:val="TiuSach"/>
                    <w:noProof/>
                  </w:rPr>
                </w:rPrChange>
              </w:rPr>
              <w:delText>2.1.1.1 Information Retrieve (IR) – truy xuất thông tin</w:delText>
            </w:r>
            <w:r w:rsidRPr="00AD35A1" w:rsidDel="00C36969">
              <w:rPr>
                <w:rStyle w:val="NhnmanhTinht"/>
                <w:rFonts w:cs="Times New Roman"/>
                <w:noProof/>
                <w:webHidden/>
                <w:szCs w:val="26"/>
                <w:rPrChange w:id="2465" w:author="TRAN THI LY LY" w:date="2019-06-15T14:12:00Z">
                  <w:rPr>
                    <w:rStyle w:val="TiuSach"/>
                    <w:noProof/>
                    <w:webHidden/>
                  </w:rPr>
                </w:rPrChange>
              </w:rPr>
              <w:tab/>
              <w:delText>18</w:delText>
            </w:r>
          </w:del>
        </w:p>
        <w:p w14:paraId="06DAF213" w14:textId="0B0ADB74" w:rsidR="00C5742B" w:rsidRPr="00AD35A1" w:rsidDel="00C36969" w:rsidRDefault="00C5742B">
          <w:pPr>
            <w:pStyle w:val="Mucluc4"/>
            <w:tabs>
              <w:tab w:val="right" w:leader="dot" w:pos="8990"/>
            </w:tabs>
            <w:rPr>
              <w:del w:id="2466" w:author="TRAN THI LY LY" w:date="2019-06-20T23:27:00Z"/>
              <w:rStyle w:val="NhnmanhTinht"/>
              <w:rFonts w:cs="Times New Roman"/>
              <w:noProof/>
              <w:szCs w:val="26"/>
              <w:rPrChange w:id="2467" w:author="TRAN THI LY LY" w:date="2019-06-15T14:12:00Z">
                <w:rPr>
                  <w:del w:id="2468" w:author="TRAN THI LY LY" w:date="2019-06-20T23:27:00Z"/>
                  <w:rStyle w:val="TiuSach"/>
                  <w:noProof/>
                </w:rPr>
              </w:rPrChange>
            </w:rPr>
          </w:pPr>
          <w:del w:id="2469" w:author="TRAN THI LY LY" w:date="2019-06-20T23:27:00Z">
            <w:r w:rsidRPr="00AD35A1" w:rsidDel="00C36969">
              <w:rPr>
                <w:rStyle w:val="NhnmanhTinht"/>
                <w:rFonts w:cs="Times New Roman"/>
                <w:noProof/>
                <w:szCs w:val="26"/>
                <w:rPrChange w:id="2470" w:author="TRAN THI LY LY" w:date="2019-06-15T14:12:00Z">
                  <w:rPr>
                    <w:rStyle w:val="TiuSach"/>
                    <w:noProof/>
                  </w:rPr>
                </w:rPrChange>
              </w:rPr>
              <w:delText>2.1.1.2 Natural language processing (NLP) – xử lí ngôn ngữ tự nhiên</w:delText>
            </w:r>
            <w:r w:rsidRPr="00AD35A1" w:rsidDel="00C36969">
              <w:rPr>
                <w:rStyle w:val="NhnmanhTinht"/>
                <w:rFonts w:cs="Times New Roman"/>
                <w:noProof/>
                <w:webHidden/>
                <w:szCs w:val="26"/>
                <w:rPrChange w:id="2471" w:author="TRAN THI LY LY" w:date="2019-06-15T14:12:00Z">
                  <w:rPr>
                    <w:rStyle w:val="TiuSach"/>
                    <w:noProof/>
                    <w:webHidden/>
                  </w:rPr>
                </w:rPrChange>
              </w:rPr>
              <w:tab/>
              <w:delText>19</w:delText>
            </w:r>
          </w:del>
        </w:p>
        <w:p w14:paraId="188572C9" w14:textId="2171E8DA" w:rsidR="00C5742B" w:rsidRPr="00AD35A1" w:rsidDel="00C36969" w:rsidRDefault="00C5742B">
          <w:pPr>
            <w:pStyle w:val="Mucluc4"/>
            <w:tabs>
              <w:tab w:val="right" w:leader="dot" w:pos="8990"/>
            </w:tabs>
            <w:rPr>
              <w:del w:id="2472" w:author="TRAN THI LY LY" w:date="2019-06-20T23:27:00Z"/>
              <w:rStyle w:val="NhnmanhTinht"/>
              <w:rFonts w:cs="Times New Roman"/>
              <w:noProof/>
              <w:szCs w:val="26"/>
              <w:rPrChange w:id="2473" w:author="TRAN THI LY LY" w:date="2019-06-15T14:12:00Z">
                <w:rPr>
                  <w:del w:id="2474" w:author="TRAN THI LY LY" w:date="2019-06-20T23:27:00Z"/>
                  <w:rStyle w:val="TiuSach"/>
                  <w:noProof/>
                </w:rPr>
              </w:rPrChange>
            </w:rPr>
          </w:pPr>
          <w:del w:id="2475" w:author="TRAN THI LY LY" w:date="2019-06-20T23:27:00Z">
            <w:r w:rsidRPr="00AD35A1" w:rsidDel="00C36969">
              <w:rPr>
                <w:rStyle w:val="NhnmanhTinht"/>
                <w:rFonts w:cs="Times New Roman"/>
                <w:noProof/>
                <w:szCs w:val="26"/>
                <w:rPrChange w:id="2476" w:author="TRAN THI LY LY" w:date="2019-06-15T14:12:00Z">
                  <w:rPr>
                    <w:rStyle w:val="TiuSach"/>
                    <w:noProof/>
                  </w:rPr>
                </w:rPrChange>
              </w:rPr>
              <w:delText>2.1.1.3 Question – Answering System (QAS)</w:delText>
            </w:r>
            <w:r w:rsidRPr="00AD35A1" w:rsidDel="00C36969">
              <w:rPr>
                <w:rStyle w:val="NhnmanhTinht"/>
                <w:rFonts w:cs="Times New Roman"/>
                <w:noProof/>
                <w:webHidden/>
                <w:szCs w:val="26"/>
                <w:rPrChange w:id="2477" w:author="TRAN THI LY LY" w:date="2019-06-15T14:12:00Z">
                  <w:rPr>
                    <w:rStyle w:val="TiuSach"/>
                    <w:noProof/>
                    <w:webHidden/>
                  </w:rPr>
                </w:rPrChange>
              </w:rPr>
              <w:tab/>
              <w:delText>21</w:delText>
            </w:r>
          </w:del>
        </w:p>
        <w:p w14:paraId="52913F1E" w14:textId="42E52415" w:rsidR="00C5742B" w:rsidRPr="00AD35A1" w:rsidDel="00C36969" w:rsidRDefault="00C5742B">
          <w:pPr>
            <w:pStyle w:val="Mucluc3"/>
            <w:tabs>
              <w:tab w:val="right" w:leader="dot" w:pos="8990"/>
            </w:tabs>
            <w:rPr>
              <w:del w:id="2478" w:author="TRAN THI LY LY" w:date="2019-06-20T23:27:00Z"/>
              <w:rStyle w:val="NhnmanhTinht"/>
              <w:rFonts w:cs="Times New Roman"/>
              <w:noProof/>
              <w:szCs w:val="26"/>
              <w:rPrChange w:id="2479" w:author="TRAN THI LY LY" w:date="2019-06-15T14:12:00Z">
                <w:rPr>
                  <w:del w:id="2480" w:author="TRAN THI LY LY" w:date="2019-06-20T23:27:00Z"/>
                  <w:rStyle w:val="TiuSach"/>
                  <w:noProof/>
                </w:rPr>
              </w:rPrChange>
            </w:rPr>
          </w:pPr>
          <w:del w:id="2481" w:author="TRAN THI LY LY" w:date="2019-06-20T23:27:00Z">
            <w:r w:rsidRPr="00AD35A1" w:rsidDel="00C36969">
              <w:rPr>
                <w:rStyle w:val="NhnmanhTinht"/>
                <w:rFonts w:cs="Times New Roman"/>
                <w:noProof/>
                <w:szCs w:val="26"/>
                <w:rPrChange w:id="2482" w:author="TRAN THI LY LY" w:date="2019-06-15T14:12:00Z">
                  <w:rPr>
                    <w:rStyle w:val="TiuSach"/>
                    <w:noProof/>
                  </w:rPr>
                </w:rPrChange>
              </w:rPr>
              <w:delText>2.1.2 Phân loại</w:delText>
            </w:r>
            <w:r w:rsidRPr="00AD35A1" w:rsidDel="00C36969">
              <w:rPr>
                <w:rStyle w:val="NhnmanhTinht"/>
                <w:rFonts w:cs="Times New Roman"/>
                <w:noProof/>
                <w:webHidden/>
                <w:szCs w:val="26"/>
                <w:rPrChange w:id="2483" w:author="TRAN THI LY LY" w:date="2019-06-15T14:12:00Z">
                  <w:rPr>
                    <w:rStyle w:val="TiuSach"/>
                    <w:noProof/>
                    <w:webHidden/>
                  </w:rPr>
                </w:rPrChange>
              </w:rPr>
              <w:tab/>
              <w:delText>22</w:delText>
            </w:r>
          </w:del>
        </w:p>
        <w:p w14:paraId="292F4149" w14:textId="2A5EF01C" w:rsidR="00C5742B" w:rsidRPr="00AD35A1" w:rsidDel="00C36969" w:rsidRDefault="00C5742B">
          <w:pPr>
            <w:pStyle w:val="Mucluc4"/>
            <w:tabs>
              <w:tab w:val="right" w:leader="dot" w:pos="8990"/>
            </w:tabs>
            <w:rPr>
              <w:del w:id="2484" w:author="TRAN THI LY LY" w:date="2019-06-20T23:27:00Z"/>
              <w:rStyle w:val="NhnmanhTinht"/>
              <w:rFonts w:cs="Times New Roman"/>
              <w:noProof/>
              <w:szCs w:val="26"/>
              <w:rPrChange w:id="2485" w:author="TRAN THI LY LY" w:date="2019-06-15T14:12:00Z">
                <w:rPr>
                  <w:del w:id="2486" w:author="TRAN THI LY LY" w:date="2019-06-20T23:27:00Z"/>
                  <w:rStyle w:val="TiuSach"/>
                  <w:noProof/>
                </w:rPr>
              </w:rPrChange>
            </w:rPr>
          </w:pPr>
          <w:del w:id="2487" w:author="TRAN THI LY LY" w:date="2019-06-20T23:27:00Z">
            <w:r w:rsidRPr="00AD35A1" w:rsidDel="00C36969">
              <w:rPr>
                <w:rStyle w:val="NhnmanhTinht"/>
                <w:rFonts w:cs="Times New Roman"/>
                <w:noProof/>
                <w:szCs w:val="26"/>
                <w:rPrChange w:id="2488" w:author="TRAN THI LY LY" w:date="2019-06-15T14:12:00Z">
                  <w:rPr>
                    <w:rStyle w:val="TiuSach"/>
                    <w:noProof/>
                  </w:rPr>
                </w:rPrChange>
              </w:rPr>
              <w:delText>2.1.2.1 Phân loại dựa trên miền ứng dụng (Classification based on application domain)</w:delText>
            </w:r>
            <w:r w:rsidRPr="00AD35A1" w:rsidDel="00C36969">
              <w:rPr>
                <w:rStyle w:val="NhnmanhTinht"/>
                <w:rFonts w:cs="Times New Roman"/>
                <w:noProof/>
                <w:webHidden/>
                <w:szCs w:val="26"/>
                <w:rPrChange w:id="2489" w:author="TRAN THI LY LY" w:date="2019-06-15T14:12:00Z">
                  <w:rPr>
                    <w:rStyle w:val="TiuSach"/>
                    <w:noProof/>
                    <w:webHidden/>
                  </w:rPr>
                </w:rPrChange>
              </w:rPr>
              <w:tab/>
              <w:delText>22</w:delText>
            </w:r>
          </w:del>
        </w:p>
        <w:p w14:paraId="14E849C4" w14:textId="5AEEEF5E" w:rsidR="00C5742B" w:rsidRPr="00AD35A1" w:rsidDel="00C36969" w:rsidRDefault="00C5742B">
          <w:pPr>
            <w:pStyle w:val="Mucluc4"/>
            <w:tabs>
              <w:tab w:val="right" w:leader="dot" w:pos="8990"/>
            </w:tabs>
            <w:rPr>
              <w:del w:id="2490" w:author="TRAN THI LY LY" w:date="2019-06-20T23:27:00Z"/>
              <w:rStyle w:val="NhnmanhTinht"/>
              <w:rFonts w:cs="Times New Roman"/>
              <w:noProof/>
              <w:szCs w:val="26"/>
              <w:rPrChange w:id="2491" w:author="TRAN THI LY LY" w:date="2019-06-15T14:12:00Z">
                <w:rPr>
                  <w:del w:id="2492" w:author="TRAN THI LY LY" w:date="2019-06-20T23:27:00Z"/>
                  <w:rStyle w:val="TiuSach"/>
                  <w:noProof/>
                </w:rPr>
              </w:rPrChange>
            </w:rPr>
          </w:pPr>
          <w:del w:id="2493" w:author="TRAN THI LY LY" w:date="2019-06-20T23:27:00Z">
            <w:r w:rsidRPr="00AD35A1" w:rsidDel="00C36969">
              <w:rPr>
                <w:rStyle w:val="NhnmanhTinht"/>
                <w:rFonts w:cs="Times New Roman"/>
                <w:noProof/>
                <w:szCs w:val="26"/>
                <w:rPrChange w:id="2494" w:author="TRAN THI LY LY" w:date="2019-06-15T14:12:00Z">
                  <w:rPr>
                    <w:rStyle w:val="TiuSach"/>
                    <w:noProof/>
                  </w:rPr>
                </w:rPrChange>
              </w:rPr>
              <w:delText>2.1.2.2 Phân loại dựa trên loại câu hỏi (Classification based on types of questions)</w:delText>
            </w:r>
            <w:r w:rsidRPr="00AD35A1" w:rsidDel="00C36969">
              <w:rPr>
                <w:rStyle w:val="NhnmanhTinht"/>
                <w:rFonts w:cs="Times New Roman"/>
                <w:noProof/>
                <w:webHidden/>
                <w:szCs w:val="26"/>
                <w:rPrChange w:id="2495" w:author="TRAN THI LY LY" w:date="2019-06-15T14:12:00Z">
                  <w:rPr>
                    <w:rStyle w:val="TiuSach"/>
                    <w:noProof/>
                    <w:webHidden/>
                  </w:rPr>
                </w:rPrChange>
              </w:rPr>
              <w:tab/>
              <w:delText>23</w:delText>
            </w:r>
          </w:del>
        </w:p>
        <w:p w14:paraId="2E62992E" w14:textId="04477AAB" w:rsidR="00C5742B" w:rsidRPr="00AD35A1" w:rsidDel="00C36969" w:rsidRDefault="00C5742B">
          <w:pPr>
            <w:pStyle w:val="Mucluc4"/>
            <w:tabs>
              <w:tab w:val="right" w:leader="dot" w:pos="8990"/>
            </w:tabs>
            <w:rPr>
              <w:del w:id="2496" w:author="TRAN THI LY LY" w:date="2019-06-20T23:27:00Z"/>
              <w:rStyle w:val="NhnmanhTinht"/>
              <w:rFonts w:cs="Times New Roman"/>
              <w:noProof/>
              <w:szCs w:val="26"/>
              <w:rPrChange w:id="2497" w:author="TRAN THI LY LY" w:date="2019-06-15T14:12:00Z">
                <w:rPr>
                  <w:del w:id="2498" w:author="TRAN THI LY LY" w:date="2019-06-20T23:27:00Z"/>
                  <w:rStyle w:val="TiuSach"/>
                  <w:noProof/>
                </w:rPr>
              </w:rPrChange>
            </w:rPr>
          </w:pPr>
          <w:del w:id="2499" w:author="TRAN THI LY LY" w:date="2019-06-20T23:27:00Z">
            <w:r w:rsidRPr="00AD35A1" w:rsidDel="00C36969">
              <w:rPr>
                <w:rStyle w:val="NhnmanhTinht"/>
                <w:rFonts w:cs="Times New Roman"/>
                <w:noProof/>
                <w:szCs w:val="26"/>
                <w:rPrChange w:id="2500" w:author="TRAN THI LY LY" w:date="2019-06-15T14:12:00Z">
                  <w:rPr>
                    <w:rStyle w:val="TiuSach"/>
                    <w:noProof/>
                  </w:rPr>
                </w:rPrChange>
              </w:rPr>
              <w:delText>2.1.2.3 Phân loại dựa trên loại phương pháp phân tích được thực hiện trên câu hỏi (Classification base on type of analysis done on question)</w:delText>
            </w:r>
            <w:r w:rsidRPr="00AD35A1" w:rsidDel="00C36969">
              <w:rPr>
                <w:rStyle w:val="NhnmanhTinht"/>
                <w:rFonts w:cs="Times New Roman"/>
                <w:noProof/>
                <w:webHidden/>
                <w:szCs w:val="26"/>
                <w:rPrChange w:id="2501" w:author="TRAN THI LY LY" w:date="2019-06-15T14:12:00Z">
                  <w:rPr>
                    <w:rStyle w:val="TiuSach"/>
                    <w:noProof/>
                    <w:webHidden/>
                  </w:rPr>
                </w:rPrChange>
              </w:rPr>
              <w:tab/>
              <w:delText>26</w:delText>
            </w:r>
          </w:del>
        </w:p>
        <w:p w14:paraId="179B3D4D" w14:textId="0E0EBF6E" w:rsidR="00C5742B" w:rsidRPr="00AD35A1" w:rsidDel="00C36969" w:rsidRDefault="00C5742B">
          <w:pPr>
            <w:pStyle w:val="Mucluc4"/>
            <w:tabs>
              <w:tab w:val="right" w:leader="dot" w:pos="8990"/>
            </w:tabs>
            <w:rPr>
              <w:del w:id="2502" w:author="TRAN THI LY LY" w:date="2019-06-20T23:27:00Z"/>
              <w:rStyle w:val="NhnmanhTinht"/>
              <w:rFonts w:cs="Times New Roman"/>
              <w:noProof/>
              <w:szCs w:val="26"/>
              <w:rPrChange w:id="2503" w:author="TRAN THI LY LY" w:date="2019-06-15T14:12:00Z">
                <w:rPr>
                  <w:del w:id="2504" w:author="TRAN THI LY LY" w:date="2019-06-20T23:27:00Z"/>
                  <w:rStyle w:val="TiuSach"/>
                  <w:noProof/>
                </w:rPr>
              </w:rPrChange>
            </w:rPr>
          </w:pPr>
          <w:del w:id="2505" w:author="TRAN THI LY LY" w:date="2019-06-20T23:27:00Z">
            <w:r w:rsidRPr="00AD35A1" w:rsidDel="00C36969">
              <w:rPr>
                <w:rStyle w:val="NhnmanhTinht"/>
                <w:rFonts w:cs="Times New Roman"/>
                <w:noProof/>
                <w:szCs w:val="26"/>
                <w:rPrChange w:id="2506" w:author="TRAN THI LY LY" w:date="2019-06-15T14:12:00Z">
                  <w:rPr>
                    <w:rStyle w:val="TiuSach"/>
                    <w:noProof/>
                  </w:rPr>
                </w:rPrChange>
              </w:rPr>
              <w:delText>2.1.2.4 Phân loại dựa trên loại dữ liệu nguồn (Classification based on types of data sources)</w:delText>
            </w:r>
            <w:r w:rsidRPr="00AD35A1" w:rsidDel="00C36969">
              <w:rPr>
                <w:rStyle w:val="NhnmanhTinht"/>
                <w:rFonts w:cs="Times New Roman"/>
                <w:noProof/>
                <w:webHidden/>
                <w:szCs w:val="26"/>
                <w:rPrChange w:id="2507" w:author="TRAN THI LY LY" w:date="2019-06-15T14:12:00Z">
                  <w:rPr>
                    <w:rStyle w:val="TiuSach"/>
                    <w:noProof/>
                    <w:webHidden/>
                  </w:rPr>
                </w:rPrChange>
              </w:rPr>
              <w:tab/>
              <w:delText>29</w:delText>
            </w:r>
          </w:del>
        </w:p>
        <w:p w14:paraId="398B604E" w14:textId="59BD3DB6" w:rsidR="00C5742B" w:rsidRPr="00AD35A1" w:rsidDel="00C36969" w:rsidRDefault="00C5742B">
          <w:pPr>
            <w:pStyle w:val="Mucluc4"/>
            <w:tabs>
              <w:tab w:val="left" w:pos="1540"/>
              <w:tab w:val="right" w:leader="dot" w:pos="8990"/>
            </w:tabs>
            <w:rPr>
              <w:del w:id="2508" w:author="TRAN THI LY LY" w:date="2019-06-20T23:27:00Z"/>
              <w:rStyle w:val="NhnmanhTinht"/>
              <w:rFonts w:cs="Times New Roman"/>
              <w:noProof/>
              <w:szCs w:val="26"/>
              <w:rPrChange w:id="2509" w:author="TRAN THI LY LY" w:date="2019-06-15T14:12:00Z">
                <w:rPr>
                  <w:del w:id="2510" w:author="TRAN THI LY LY" w:date="2019-06-20T23:27:00Z"/>
                  <w:rStyle w:val="TiuSach"/>
                  <w:noProof/>
                </w:rPr>
              </w:rPrChange>
            </w:rPr>
          </w:pPr>
          <w:del w:id="2511" w:author="TRAN THI LY LY" w:date="2019-06-20T23:27:00Z">
            <w:r w:rsidRPr="00AD35A1" w:rsidDel="00C36969">
              <w:rPr>
                <w:rStyle w:val="NhnmanhTinht"/>
                <w:rFonts w:cs="Times New Roman"/>
                <w:noProof/>
                <w:szCs w:val="26"/>
                <w:rPrChange w:id="2512" w:author="TRAN THI LY LY" w:date="2019-06-15T14:12:00Z">
                  <w:rPr>
                    <w:rStyle w:val="TiuSach"/>
                    <w:noProof/>
                  </w:rPr>
                </w:rPrChange>
              </w:rPr>
              <w:delText>2.1.2.5</w:delText>
            </w:r>
            <w:r w:rsidRPr="00AD35A1" w:rsidDel="00C36969">
              <w:rPr>
                <w:rStyle w:val="NhnmanhTinht"/>
                <w:rFonts w:cs="Times New Roman"/>
                <w:noProof/>
                <w:szCs w:val="26"/>
                <w:rPrChange w:id="2513" w:author="TRAN THI LY LY" w:date="2019-06-15T14:12:00Z">
                  <w:rPr>
                    <w:rStyle w:val="TiuSach"/>
                    <w:noProof/>
                  </w:rPr>
                </w:rPrChange>
              </w:rPr>
              <w:tab/>
              <w:delText>Phân loại dựa trên kĩ thuật được dùng trong QAS (Techniques used in QAS)</w:delText>
            </w:r>
            <w:r w:rsidRPr="00AD35A1" w:rsidDel="00C36969">
              <w:rPr>
                <w:rStyle w:val="NhnmanhTinht"/>
                <w:rFonts w:cs="Times New Roman"/>
                <w:noProof/>
                <w:webHidden/>
                <w:szCs w:val="26"/>
                <w:rPrChange w:id="2514" w:author="TRAN THI LY LY" w:date="2019-06-15T14:12:00Z">
                  <w:rPr>
                    <w:rStyle w:val="TiuSach"/>
                    <w:noProof/>
                    <w:webHidden/>
                  </w:rPr>
                </w:rPrChange>
              </w:rPr>
              <w:tab/>
              <w:delText>31</w:delText>
            </w:r>
          </w:del>
        </w:p>
        <w:p w14:paraId="32FA660E" w14:textId="3E11E633" w:rsidR="00C5742B" w:rsidRPr="00AD35A1" w:rsidDel="00C36969" w:rsidRDefault="00C5742B">
          <w:pPr>
            <w:pStyle w:val="Mucluc4"/>
            <w:tabs>
              <w:tab w:val="right" w:leader="dot" w:pos="8990"/>
            </w:tabs>
            <w:rPr>
              <w:del w:id="2515" w:author="TRAN THI LY LY" w:date="2019-06-20T23:27:00Z"/>
              <w:rStyle w:val="NhnmanhTinht"/>
              <w:rFonts w:cs="Times New Roman"/>
              <w:noProof/>
              <w:szCs w:val="26"/>
              <w:rPrChange w:id="2516" w:author="TRAN THI LY LY" w:date="2019-06-15T14:12:00Z">
                <w:rPr>
                  <w:del w:id="2517" w:author="TRAN THI LY LY" w:date="2019-06-20T23:27:00Z"/>
                  <w:rStyle w:val="TiuSach"/>
                  <w:noProof/>
                </w:rPr>
              </w:rPrChange>
            </w:rPr>
          </w:pPr>
          <w:del w:id="2518" w:author="TRAN THI LY LY" w:date="2019-06-20T23:27:00Z">
            <w:r w:rsidRPr="00AD35A1" w:rsidDel="00C36969">
              <w:rPr>
                <w:rStyle w:val="NhnmanhTinht"/>
                <w:rFonts w:cs="Times New Roman"/>
                <w:noProof/>
                <w:szCs w:val="26"/>
                <w:rPrChange w:id="2519" w:author="TRAN THI LY LY" w:date="2019-06-15T14:12:00Z">
                  <w:rPr>
                    <w:rStyle w:val="TiuSach"/>
                    <w:noProof/>
                  </w:rPr>
                </w:rPrChange>
              </w:rPr>
              <w:delText>2.1.2.6 Phân loại dựa trên những dạng câu trả lời được tạo bởi QAS (Classification based on forms of answer generated by QAS)</w:delText>
            </w:r>
            <w:r w:rsidRPr="00AD35A1" w:rsidDel="00C36969">
              <w:rPr>
                <w:rStyle w:val="NhnmanhTinht"/>
                <w:rFonts w:cs="Times New Roman"/>
                <w:noProof/>
                <w:webHidden/>
                <w:szCs w:val="26"/>
                <w:rPrChange w:id="2520" w:author="TRAN THI LY LY" w:date="2019-06-15T14:12:00Z">
                  <w:rPr>
                    <w:rStyle w:val="TiuSach"/>
                    <w:noProof/>
                    <w:webHidden/>
                  </w:rPr>
                </w:rPrChange>
              </w:rPr>
              <w:tab/>
              <w:delText>33</w:delText>
            </w:r>
          </w:del>
        </w:p>
        <w:p w14:paraId="4B29F922" w14:textId="3601B9F4" w:rsidR="00C5742B" w:rsidRPr="00AD35A1" w:rsidDel="00C36969" w:rsidRDefault="00C5742B">
          <w:pPr>
            <w:pStyle w:val="Mucluc2"/>
            <w:tabs>
              <w:tab w:val="right" w:leader="dot" w:pos="8990"/>
            </w:tabs>
            <w:rPr>
              <w:del w:id="2521" w:author="TRAN THI LY LY" w:date="2019-06-20T23:27:00Z"/>
              <w:rStyle w:val="NhnmanhTinht"/>
              <w:rFonts w:cs="Times New Roman"/>
              <w:noProof/>
              <w:szCs w:val="26"/>
              <w:rPrChange w:id="2522" w:author="TRAN THI LY LY" w:date="2019-06-15T14:12:00Z">
                <w:rPr>
                  <w:del w:id="2523" w:author="TRAN THI LY LY" w:date="2019-06-20T23:27:00Z"/>
                  <w:rStyle w:val="TiuSach"/>
                  <w:noProof/>
                </w:rPr>
              </w:rPrChange>
            </w:rPr>
          </w:pPr>
          <w:del w:id="2524" w:author="TRAN THI LY LY" w:date="2019-06-20T23:27:00Z">
            <w:r w:rsidRPr="00AD35A1" w:rsidDel="00C36969">
              <w:rPr>
                <w:rStyle w:val="NhnmanhTinht"/>
                <w:rFonts w:cs="Times New Roman"/>
                <w:noProof/>
                <w:szCs w:val="26"/>
                <w:rPrChange w:id="2525" w:author="TRAN THI LY LY" w:date="2019-06-15T14:12:00Z">
                  <w:rPr>
                    <w:rStyle w:val="TiuSach"/>
                    <w:noProof/>
                  </w:rPr>
                </w:rPrChange>
              </w:rPr>
              <w:delText>2.2 Chatbot</w:delText>
            </w:r>
            <w:r w:rsidRPr="00AD35A1" w:rsidDel="00C36969">
              <w:rPr>
                <w:rStyle w:val="NhnmanhTinht"/>
                <w:rFonts w:cs="Times New Roman"/>
                <w:noProof/>
                <w:webHidden/>
                <w:szCs w:val="26"/>
                <w:rPrChange w:id="2526" w:author="TRAN THI LY LY" w:date="2019-06-15T14:12:00Z">
                  <w:rPr>
                    <w:rStyle w:val="TiuSach"/>
                    <w:noProof/>
                    <w:webHidden/>
                  </w:rPr>
                </w:rPrChange>
              </w:rPr>
              <w:tab/>
              <w:delText>33</w:delText>
            </w:r>
          </w:del>
        </w:p>
        <w:p w14:paraId="24476339" w14:textId="66A77507" w:rsidR="00C5742B" w:rsidRPr="00AD35A1" w:rsidDel="00C36969" w:rsidRDefault="00C5742B">
          <w:pPr>
            <w:pStyle w:val="Mucluc1"/>
            <w:tabs>
              <w:tab w:val="right" w:leader="dot" w:pos="8990"/>
            </w:tabs>
            <w:rPr>
              <w:del w:id="2527" w:author="TRAN THI LY LY" w:date="2019-06-20T23:27:00Z"/>
              <w:rStyle w:val="NhnmanhTinht"/>
              <w:rFonts w:cs="Times New Roman"/>
              <w:noProof/>
              <w:szCs w:val="26"/>
              <w:rPrChange w:id="2528" w:author="TRAN THI LY LY" w:date="2019-06-15T14:12:00Z">
                <w:rPr>
                  <w:del w:id="2529" w:author="TRAN THI LY LY" w:date="2019-06-20T23:27:00Z"/>
                  <w:rStyle w:val="TiuSach"/>
                  <w:noProof/>
                </w:rPr>
              </w:rPrChange>
            </w:rPr>
          </w:pPr>
          <w:del w:id="2530" w:author="TRAN THI LY LY" w:date="2019-06-20T23:27:00Z">
            <w:r w:rsidRPr="00AD35A1" w:rsidDel="00C36969">
              <w:rPr>
                <w:rStyle w:val="NhnmanhTinht"/>
                <w:rFonts w:cs="Times New Roman"/>
                <w:noProof/>
                <w:szCs w:val="26"/>
                <w:rPrChange w:id="2531" w:author="TRAN THI LY LY" w:date="2019-06-15T14:12:00Z">
                  <w:rPr>
                    <w:rStyle w:val="TiuSach"/>
                    <w:noProof/>
                  </w:rPr>
                </w:rPrChange>
              </w:rPr>
              <w:delText>Chương 3: Phân tích và thiết kế giải pháp cho ứng dụng chatbot hỗ trợ hỏi đáp trong lĩnh vực kỹ thuật</w:delText>
            </w:r>
            <w:r w:rsidRPr="00AD35A1" w:rsidDel="00C36969">
              <w:rPr>
                <w:rStyle w:val="NhnmanhTinht"/>
                <w:rFonts w:cs="Times New Roman"/>
                <w:noProof/>
                <w:webHidden/>
                <w:szCs w:val="26"/>
                <w:rPrChange w:id="2532" w:author="TRAN THI LY LY" w:date="2019-06-15T14:12:00Z">
                  <w:rPr>
                    <w:rStyle w:val="TiuSach"/>
                    <w:noProof/>
                    <w:webHidden/>
                  </w:rPr>
                </w:rPrChange>
              </w:rPr>
              <w:tab/>
              <w:delText>34</w:delText>
            </w:r>
          </w:del>
        </w:p>
        <w:p w14:paraId="61B63B53" w14:textId="0225C920" w:rsidR="00C5742B" w:rsidRPr="00AD35A1" w:rsidDel="00C36969" w:rsidRDefault="00C5742B">
          <w:pPr>
            <w:pStyle w:val="Mucluc2"/>
            <w:tabs>
              <w:tab w:val="right" w:leader="dot" w:pos="8990"/>
            </w:tabs>
            <w:rPr>
              <w:del w:id="2533" w:author="TRAN THI LY LY" w:date="2019-06-20T23:27:00Z"/>
              <w:rStyle w:val="NhnmanhTinht"/>
              <w:rFonts w:cs="Times New Roman"/>
              <w:noProof/>
              <w:szCs w:val="26"/>
              <w:rPrChange w:id="2534" w:author="TRAN THI LY LY" w:date="2019-06-15T14:12:00Z">
                <w:rPr>
                  <w:del w:id="2535" w:author="TRAN THI LY LY" w:date="2019-06-20T23:27:00Z"/>
                  <w:rStyle w:val="TiuSach"/>
                  <w:noProof/>
                </w:rPr>
              </w:rPrChange>
            </w:rPr>
          </w:pPr>
          <w:del w:id="2536" w:author="TRAN THI LY LY" w:date="2019-06-20T23:27:00Z">
            <w:r w:rsidRPr="00AD35A1" w:rsidDel="00C36969">
              <w:rPr>
                <w:rStyle w:val="NhnmanhTinht"/>
                <w:rFonts w:cs="Times New Roman"/>
                <w:noProof/>
                <w:szCs w:val="26"/>
                <w:rPrChange w:id="2537" w:author="TRAN THI LY LY" w:date="2019-06-15T14:12:00Z">
                  <w:rPr>
                    <w:rStyle w:val="TiuSach"/>
                    <w:noProof/>
                  </w:rPr>
                </w:rPrChange>
              </w:rPr>
              <w:delText>3.1 Tổng quan về ứng dụng</w:delText>
            </w:r>
            <w:r w:rsidRPr="00AD35A1" w:rsidDel="00C36969">
              <w:rPr>
                <w:rStyle w:val="NhnmanhTinht"/>
                <w:rFonts w:cs="Times New Roman"/>
                <w:noProof/>
                <w:webHidden/>
                <w:szCs w:val="26"/>
                <w:rPrChange w:id="2538" w:author="TRAN THI LY LY" w:date="2019-06-15T14:12:00Z">
                  <w:rPr>
                    <w:rStyle w:val="TiuSach"/>
                    <w:noProof/>
                    <w:webHidden/>
                  </w:rPr>
                </w:rPrChange>
              </w:rPr>
              <w:tab/>
              <w:delText>34</w:delText>
            </w:r>
          </w:del>
        </w:p>
        <w:p w14:paraId="270ED325" w14:textId="61B87581" w:rsidR="00C5742B" w:rsidRPr="00AD35A1" w:rsidDel="00C36969" w:rsidRDefault="00C5742B">
          <w:pPr>
            <w:pStyle w:val="Mucluc4"/>
            <w:tabs>
              <w:tab w:val="right" w:leader="dot" w:pos="8990"/>
            </w:tabs>
            <w:rPr>
              <w:del w:id="2539" w:author="TRAN THI LY LY" w:date="2019-06-20T23:27:00Z"/>
              <w:rStyle w:val="NhnmanhTinht"/>
              <w:rFonts w:cs="Times New Roman"/>
              <w:noProof/>
              <w:szCs w:val="26"/>
              <w:rPrChange w:id="2540" w:author="TRAN THI LY LY" w:date="2019-06-15T14:12:00Z">
                <w:rPr>
                  <w:del w:id="2541" w:author="TRAN THI LY LY" w:date="2019-06-20T23:27:00Z"/>
                  <w:rStyle w:val="TiuSach"/>
                  <w:noProof/>
                </w:rPr>
              </w:rPrChange>
            </w:rPr>
          </w:pPr>
          <w:del w:id="2542" w:author="TRAN THI LY LY" w:date="2019-06-20T23:27:00Z">
            <w:r w:rsidRPr="00AD35A1" w:rsidDel="00C36969">
              <w:rPr>
                <w:rStyle w:val="NhnmanhTinht"/>
                <w:rFonts w:cs="Times New Roman"/>
                <w:noProof/>
                <w:szCs w:val="26"/>
                <w:rPrChange w:id="2543" w:author="TRAN THI LY LY" w:date="2019-06-15T14:12:00Z">
                  <w:rPr>
                    <w:rStyle w:val="TiuSach"/>
                    <w:noProof/>
                  </w:rPr>
                </w:rPrChange>
              </w:rPr>
              <w:delText>3.1.1 Phân tích yêu cầu đề tài</w:delText>
            </w:r>
            <w:r w:rsidRPr="00AD35A1" w:rsidDel="00C36969">
              <w:rPr>
                <w:rStyle w:val="NhnmanhTinht"/>
                <w:rFonts w:cs="Times New Roman"/>
                <w:noProof/>
                <w:webHidden/>
                <w:szCs w:val="26"/>
                <w:rPrChange w:id="2544" w:author="TRAN THI LY LY" w:date="2019-06-15T14:12:00Z">
                  <w:rPr>
                    <w:rStyle w:val="TiuSach"/>
                    <w:noProof/>
                    <w:webHidden/>
                  </w:rPr>
                </w:rPrChange>
              </w:rPr>
              <w:tab/>
              <w:delText>34</w:delText>
            </w:r>
          </w:del>
        </w:p>
        <w:p w14:paraId="7EC6ECCF" w14:textId="01D52130" w:rsidR="00C5742B" w:rsidRPr="00AD35A1" w:rsidDel="00C36969" w:rsidRDefault="00C5742B">
          <w:pPr>
            <w:pStyle w:val="Mucluc3"/>
            <w:tabs>
              <w:tab w:val="right" w:leader="dot" w:pos="8990"/>
            </w:tabs>
            <w:rPr>
              <w:del w:id="2545" w:author="TRAN THI LY LY" w:date="2019-06-20T23:27:00Z"/>
              <w:rStyle w:val="NhnmanhTinht"/>
              <w:rFonts w:cs="Times New Roman"/>
              <w:noProof/>
              <w:szCs w:val="26"/>
              <w:rPrChange w:id="2546" w:author="TRAN THI LY LY" w:date="2019-06-15T14:12:00Z">
                <w:rPr>
                  <w:del w:id="2547" w:author="TRAN THI LY LY" w:date="2019-06-20T23:27:00Z"/>
                  <w:rStyle w:val="TiuSach"/>
                  <w:noProof/>
                </w:rPr>
              </w:rPrChange>
            </w:rPr>
          </w:pPr>
          <w:del w:id="2548" w:author="TRAN THI LY LY" w:date="2019-06-20T23:27:00Z">
            <w:r w:rsidRPr="00AD35A1" w:rsidDel="00C36969">
              <w:rPr>
                <w:rStyle w:val="NhnmanhTinht"/>
                <w:rFonts w:cs="Times New Roman"/>
                <w:noProof/>
                <w:szCs w:val="26"/>
                <w:rPrChange w:id="2549" w:author="TRAN THI LY LY" w:date="2019-06-15T14:12:00Z">
                  <w:rPr>
                    <w:rStyle w:val="TiuSach"/>
                    <w:noProof/>
                  </w:rPr>
                </w:rPrChange>
              </w:rPr>
              <w:delText>3.1.2 Mô hình hệ thống của ứng dụng</w:delText>
            </w:r>
            <w:r w:rsidRPr="00AD35A1" w:rsidDel="00C36969">
              <w:rPr>
                <w:rStyle w:val="NhnmanhTinht"/>
                <w:rFonts w:cs="Times New Roman"/>
                <w:noProof/>
                <w:webHidden/>
                <w:szCs w:val="26"/>
                <w:rPrChange w:id="2550" w:author="TRAN THI LY LY" w:date="2019-06-15T14:12:00Z">
                  <w:rPr>
                    <w:rStyle w:val="TiuSach"/>
                    <w:noProof/>
                    <w:webHidden/>
                  </w:rPr>
                </w:rPrChange>
              </w:rPr>
              <w:tab/>
              <w:delText>36</w:delText>
            </w:r>
          </w:del>
        </w:p>
        <w:p w14:paraId="3077AE25" w14:textId="6186ED25" w:rsidR="00C5742B" w:rsidRPr="00AD35A1" w:rsidDel="00C36969" w:rsidRDefault="00C5742B">
          <w:pPr>
            <w:pStyle w:val="Mucluc2"/>
            <w:tabs>
              <w:tab w:val="right" w:leader="dot" w:pos="8990"/>
            </w:tabs>
            <w:rPr>
              <w:del w:id="2551" w:author="TRAN THI LY LY" w:date="2019-06-20T23:27:00Z"/>
              <w:rStyle w:val="NhnmanhTinht"/>
              <w:rFonts w:cs="Times New Roman"/>
              <w:noProof/>
              <w:szCs w:val="26"/>
              <w:rPrChange w:id="2552" w:author="TRAN THI LY LY" w:date="2019-06-15T14:12:00Z">
                <w:rPr>
                  <w:del w:id="2553" w:author="TRAN THI LY LY" w:date="2019-06-20T23:27:00Z"/>
                  <w:rStyle w:val="TiuSach"/>
                  <w:noProof/>
                </w:rPr>
              </w:rPrChange>
            </w:rPr>
          </w:pPr>
          <w:del w:id="2554" w:author="TRAN THI LY LY" w:date="2019-06-20T23:27:00Z">
            <w:r w:rsidRPr="00AD35A1" w:rsidDel="00C36969">
              <w:rPr>
                <w:rStyle w:val="NhnmanhTinht"/>
                <w:rFonts w:cs="Times New Roman"/>
                <w:noProof/>
                <w:szCs w:val="26"/>
                <w:rPrChange w:id="2555" w:author="TRAN THI LY LY" w:date="2019-06-15T14:12:00Z">
                  <w:rPr>
                    <w:rStyle w:val="TiuSach"/>
                    <w:noProof/>
                  </w:rPr>
                </w:rPrChange>
              </w:rPr>
              <w:delText>3.2 Web ngữ nghĩa, ontology và ứng dụng để xây dựng cơ sở tri thức cho đề tài</w:delText>
            </w:r>
            <w:r w:rsidRPr="00AD35A1" w:rsidDel="00C36969">
              <w:rPr>
                <w:rStyle w:val="NhnmanhTinht"/>
                <w:rFonts w:cs="Times New Roman"/>
                <w:noProof/>
                <w:webHidden/>
                <w:szCs w:val="26"/>
                <w:rPrChange w:id="2556" w:author="TRAN THI LY LY" w:date="2019-06-15T14:12:00Z">
                  <w:rPr>
                    <w:rStyle w:val="TiuSach"/>
                    <w:noProof/>
                    <w:webHidden/>
                  </w:rPr>
                </w:rPrChange>
              </w:rPr>
              <w:tab/>
              <w:delText>37</w:delText>
            </w:r>
          </w:del>
        </w:p>
        <w:p w14:paraId="7A609F79" w14:textId="648189BA" w:rsidR="00C5742B" w:rsidRPr="00AD35A1" w:rsidDel="00C36969" w:rsidRDefault="00C5742B">
          <w:pPr>
            <w:pStyle w:val="Mucluc3"/>
            <w:tabs>
              <w:tab w:val="right" w:leader="dot" w:pos="8990"/>
            </w:tabs>
            <w:rPr>
              <w:del w:id="2557" w:author="TRAN THI LY LY" w:date="2019-06-20T23:27:00Z"/>
              <w:rStyle w:val="NhnmanhTinht"/>
              <w:rFonts w:cs="Times New Roman"/>
              <w:noProof/>
              <w:szCs w:val="26"/>
              <w:rPrChange w:id="2558" w:author="TRAN THI LY LY" w:date="2019-06-15T14:12:00Z">
                <w:rPr>
                  <w:del w:id="2559" w:author="TRAN THI LY LY" w:date="2019-06-20T23:27:00Z"/>
                  <w:rStyle w:val="TiuSach"/>
                  <w:noProof/>
                </w:rPr>
              </w:rPrChange>
            </w:rPr>
          </w:pPr>
          <w:del w:id="2560" w:author="TRAN THI LY LY" w:date="2019-06-20T23:27:00Z">
            <w:r w:rsidRPr="00AD35A1" w:rsidDel="00C36969">
              <w:rPr>
                <w:rStyle w:val="NhnmanhTinht"/>
                <w:rFonts w:cs="Times New Roman"/>
                <w:noProof/>
                <w:szCs w:val="26"/>
                <w:rPrChange w:id="2561" w:author="TRAN THI LY LY" w:date="2019-06-15T14:12:00Z">
                  <w:rPr>
                    <w:rStyle w:val="TiuSach"/>
                    <w:noProof/>
                  </w:rPr>
                </w:rPrChange>
              </w:rPr>
              <w:delText>3.2.1 Lý thuyết về web ngữ nghĩa</w:delText>
            </w:r>
            <w:r w:rsidRPr="00AD35A1" w:rsidDel="00C36969">
              <w:rPr>
                <w:rStyle w:val="NhnmanhTinht"/>
                <w:rFonts w:cs="Times New Roman"/>
                <w:noProof/>
                <w:webHidden/>
                <w:szCs w:val="26"/>
                <w:rPrChange w:id="2562" w:author="TRAN THI LY LY" w:date="2019-06-15T14:12:00Z">
                  <w:rPr>
                    <w:rStyle w:val="TiuSach"/>
                    <w:noProof/>
                    <w:webHidden/>
                  </w:rPr>
                </w:rPrChange>
              </w:rPr>
              <w:tab/>
              <w:delText>37</w:delText>
            </w:r>
          </w:del>
        </w:p>
        <w:p w14:paraId="67D2E395" w14:textId="636BCDE5" w:rsidR="00C5742B" w:rsidRPr="00AD35A1" w:rsidDel="00C36969" w:rsidRDefault="00C5742B">
          <w:pPr>
            <w:pStyle w:val="Mucluc3"/>
            <w:tabs>
              <w:tab w:val="right" w:leader="dot" w:pos="8990"/>
            </w:tabs>
            <w:rPr>
              <w:del w:id="2563" w:author="TRAN THI LY LY" w:date="2019-06-20T23:27:00Z"/>
              <w:rStyle w:val="NhnmanhTinht"/>
              <w:rFonts w:cs="Times New Roman"/>
              <w:noProof/>
              <w:szCs w:val="26"/>
              <w:rPrChange w:id="2564" w:author="TRAN THI LY LY" w:date="2019-06-15T14:12:00Z">
                <w:rPr>
                  <w:del w:id="2565" w:author="TRAN THI LY LY" w:date="2019-06-20T23:27:00Z"/>
                  <w:rStyle w:val="TiuSach"/>
                  <w:noProof/>
                </w:rPr>
              </w:rPrChange>
            </w:rPr>
          </w:pPr>
          <w:del w:id="2566" w:author="TRAN THI LY LY" w:date="2019-06-20T23:27:00Z">
            <w:r w:rsidRPr="00AD35A1" w:rsidDel="00C36969">
              <w:rPr>
                <w:rStyle w:val="NhnmanhTinht"/>
                <w:rFonts w:cs="Times New Roman"/>
                <w:noProof/>
                <w:szCs w:val="26"/>
                <w:rPrChange w:id="2567" w:author="TRAN THI LY LY" w:date="2019-06-15T14:12:00Z">
                  <w:rPr>
                    <w:rStyle w:val="TiuSach"/>
                    <w:noProof/>
                  </w:rPr>
                </w:rPrChange>
              </w:rPr>
              <w:delText>3.2.2 Ontology</w:delText>
            </w:r>
            <w:r w:rsidRPr="00AD35A1" w:rsidDel="00C36969">
              <w:rPr>
                <w:rStyle w:val="NhnmanhTinht"/>
                <w:rFonts w:cs="Times New Roman"/>
                <w:noProof/>
                <w:webHidden/>
                <w:szCs w:val="26"/>
                <w:rPrChange w:id="2568" w:author="TRAN THI LY LY" w:date="2019-06-15T14:12:00Z">
                  <w:rPr>
                    <w:rStyle w:val="TiuSach"/>
                    <w:noProof/>
                    <w:webHidden/>
                  </w:rPr>
                </w:rPrChange>
              </w:rPr>
              <w:tab/>
              <w:delText>38</w:delText>
            </w:r>
          </w:del>
        </w:p>
        <w:p w14:paraId="2071CA6F" w14:textId="1B1AB4BC" w:rsidR="00C5742B" w:rsidRPr="00AD35A1" w:rsidDel="00C36969" w:rsidRDefault="00C5742B">
          <w:pPr>
            <w:pStyle w:val="Mucluc4"/>
            <w:tabs>
              <w:tab w:val="right" w:leader="dot" w:pos="8990"/>
            </w:tabs>
            <w:rPr>
              <w:del w:id="2569" w:author="TRAN THI LY LY" w:date="2019-06-20T23:27:00Z"/>
              <w:rStyle w:val="NhnmanhTinht"/>
              <w:rFonts w:cs="Times New Roman"/>
              <w:noProof/>
              <w:szCs w:val="26"/>
              <w:rPrChange w:id="2570" w:author="TRAN THI LY LY" w:date="2019-06-15T14:12:00Z">
                <w:rPr>
                  <w:del w:id="2571" w:author="TRAN THI LY LY" w:date="2019-06-20T23:27:00Z"/>
                  <w:rStyle w:val="TiuSach"/>
                  <w:noProof/>
                </w:rPr>
              </w:rPrChange>
            </w:rPr>
          </w:pPr>
          <w:del w:id="2572" w:author="TRAN THI LY LY" w:date="2019-06-20T23:27:00Z">
            <w:r w:rsidRPr="00AD35A1" w:rsidDel="00C36969">
              <w:rPr>
                <w:rStyle w:val="NhnmanhTinht"/>
                <w:rFonts w:cs="Times New Roman"/>
                <w:noProof/>
                <w:szCs w:val="26"/>
                <w:rPrChange w:id="2573" w:author="TRAN THI LY LY" w:date="2019-06-15T14:12:00Z">
                  <w:rPr>
                    <w:rStyle w:val="TiuSach"/>
                    <w:noProof/>
                  </w:rPr>
                </w:rPrChange>
              </w:rPr>
              <w:delText>3.2.2.1 Khái niệm</w:delText>
            </w:r>
            <w:r w:rsidRPr="00AD35A1" w:rsidDel="00C36969">
              <w:rPr>
                <w:rStyle w:val="NhnmanhTinht"/>
                <w:rFonts w:cs="Times New Roman"/>
                <w:noProof/>
                <w:webHidden/>
                <w:szCs w:val="26"/>
                <w:rPrChange w:id="2574" w:author="TRAN THI LY LY" w:date="2019-06-15T14:12:00Z">
                  <w:rPr>
                    <w:rStyle w:val="TiuSach"/>
                    <w:noProof/>
                    <w:webHidden/>
                  </w:rPr>
                </w:rPrChange>
              </w:rPr>
              <w:tab/>
              <w:delText>38</w:delText>
            </w:r>
          </w:del>
        </w:p>
        <w:p w14:paraId="486FCF1A" w14:textId="1B064373" w:rsidR="00C5742B" w:rsidRPr="00AD35A1" w:rsidDel="00C36969" w:rsidRDefault="00C5742B">
          <w:pPr>
            <w:pStyle w:val="Mucluc4"/>
            <w:tabs>
              <w:tab w:val="right" w:leader="dot" w:pos="8990"/>
            </w:tabs>
            <w:rPr>
              <w:del w:id="2575" w:author="TRAN THI LY LY" w:date="2019-06-20T23:27:00Z"/>
              <w:rStyle w:val="NhnmanhTinht"/>
              <w:rFonts w:cs="Times New Roman"/>
              <w:noProof/>
              <w:szCs w:val="26"/>
              <w:rPrChange w:id="2576" w:author="TRAN THI LY LY" w:date="2019-06-15T14:12:00Z">
                <w:rPr>
                  <w:del w:id="2577" w:author="TRAN THI LY LY" w:date="2019-06-20T23:27:00Z"/>
                  <w:rStyle w:val="TiuSach"/>
                  <w:noProof/>
                </w:rPr>
              </w:rPrChange>
            </w:rPr>
          </w:pPr>
          <w:del w:id="2578" w:author="TRAN THI LY LY" w:date="2019-06-20T23:27:00Z">
            <w:r w:rsidRPr="00AD35A1" w:rsidDel="00C36969">
              <w:rPr>
                <w:rStyle w:val="NhnmanhTinht"/>
                <w:rFonts w:cs="Times New Roman"/>
                <w:noProof/>
                <w:szCs w:val="26"/>
                <w:rPrChange w:id="2579" w:author="TRAN THI LY LY" w:date="2019-06-15T14:12:00Z">
                  <w:rPr>
                    <w:rStyle w:val="TiuSach"/>
                    <w:noProof/>
                  </w:rPr>
                </w:rPrChange>
              </w:rPr>
              <w:delText>3.2.2.2 Cấu trúc</w:delText>
            </w:r>
            <w:r w:rsidRPr="00AD35A1" w:rsidDel="00C36969">
              <w:rPr>
                <w:rStyle w:val="NhnmanhTinht"/>
                <w:rFonts w:cs="Times New Roman"/>
                <w:noProof/>
                <w:webHidden/>
                <w:szCs w:val="26"/>
                <w:rPrChange w:id="2580" w:author="TRAN THI LY LY" w:date="2019-06-15T14:12:00Z">
                  <w:rPr>
                    <w:rStyle w:val="TiuSach"/>
                    <w:noProof/>
                    <w:webHidden/>
                  </w:rPr>
                </w:rPrChange>
              </w:rPr>
              <w:tab/>
              <w:delText>39</w:delText>
            </w:r>
          </w:del>
        </w:p>
        <w:p w14:paraId="0468FCEE" w14:textId="79695CAC" w:rsidR="00C5742B" w:rsidRPr="00AD35A1" w:rsidDel="00C36969" w:rsidRDefault="00C5742B">
          <w:pPr>
            <w:pStyle w:val="Mucluc3"/>
            <w:tabs>
              <w:tab w:val="right" w:leader="dot" w:pos="8990"/>
            </w:tabs>
            <w:rPr>
              <w:del w:id="2581" w:author="TRAN THI LY LY" w:date="2019-06-20T23:27:00Z"/>
              <w:rStyle w:val="NhnmanhTinht"/>
              <w:rFonts w:cs="Times New Roman"/>
              <w:noProof/>
              <w:szCs w:val="26"/>
              <w:rPrChange w:id="2582" w:author="TRAN THI LY LY" w:date="2019-06-15T14:12:00Z">
                <w:rPr>
                  <w:del w:id="2583" w:author="TRAN THI LY LY" w:date="2019-06-20T23:27:00Z"/>
                  <w:rStyle w:val="TiuSach"/>
                  <w:noProof/>
                </w:rPr>
              </w:rPrChange>
            </w:rPr>
          </w:pPr>
          <w:del w:id="2584" w:author="TRAN THI LY LY" w:date="2019-06-20T23:27:00Z">
            <w:r w:rsidRPr="00AD35A1" w:rsidDel="00C36969">
              <w:rPr>
                <w:rStyle w:val="NhnmanhTinht"/>
                <w:rFonts w:cs="Times New Roman"/>
                <w:noProof/>
                <w:szCs w:val="26"/>
                <w:rPrChange w:id="2585" w:author="TRAN THI LY LY" w:date="2019-06-15T14:12:00Z">
                  <w:rPr>
                    <w:rStyle w:val="TiuSach"/>
                    <w:noProof/>
                  </w:rPr>
                </w:rPrChange>
              </w:rPr>
              <w:delText>3.2.3 Mô hình đề xuất cho hệ thống hỏi đáp tập trung vào câu hỏi what và How</w:delText>
            </w:r>
            <w:r w:rsidRPr="00AD35A1" w:rsidDel="00C36969">
              <w:rPr>
                <w:rStyle w:val="NhnmanhTinht"/>
                <w:rFonts w:cs="Times New Roman"/>
                <w:noProof/>
                <w:webHidden/>
                <w:szCs w:val="26"/>
                <w:rPrChange w:id="2586" w:author="TRAN THI LY LY" w:date="2019-06-15T14:12:00Z">
                  <w:rPr>
                    <w:rStyle w:val="TiuSach"/>
                    <w:noProof/>
                    <w:webHidden/>
                  </w:rPr>
                </w:rPrChange>
              </w:rPr>
              <w:tab/>
              <w:delText>40</w:delText>
            </w:r>
          </w:del>
        </w:p>
        <w:p w14:paraId="4ABBD9D4" w14:textId="386FF54B" w:rsidR="00C5742B" w:rsidRPr="00AD35A1" w:rsidDel="00C36969" w:rsidRDefault="00C5742B">
          <w:pPr>
            <w:pStyle w:val="Mucluc3"/>
            <w:tabs>
              <w:tab w:val="right" w:leader="dot" w:pos="8990"/>
            </w:tabs>
            <w:rPr>
              <w:del w:id="2587" w:author="TRAN THI LY LY" w:date="2019-06-20T23:27:00Z"/>
              <w:rStyle w:val="NhnmanhTinht"/>
              <w:rFonts w:cs="Times New Roman"/>
              <w:noProof/>
              <w:szCs w:val="26"/>
              <w:rPrChange w:id="2588" w:author="TRAN THI LY LY" w:date="2019-06-15T14:12:00Z">
                <w:rPr>
                  <w:del w:id="2589" w:author="TRAN THI LY LY" w:date="2019-06-20T23:27:00Z"/>
                  <w:rStyle w:val="TiuSach"/>
                  <w:noProof/>
                </w:rPr>
              </w:rPrChange>
            </w:rPr>
          </w:pPr>
          <w:del w:id="2590" w:author="TRAN THI LY LY" w:date="2019-06-20T23:27:00Z">
            <w:r w:rsidRPr="00AD35A1" w:rsidDel="00C36969">
              <w:rPr>
                <w:rStyle w:val="NhnmanhTinht"/>
                <w:rFonts w:cs="Times New Roman"/>
                <w:noProof/>
                <w:szCs w:val="26"/>
                <w:rPrChange w:id="2591" w:author="TRAN THI LY LY" w:date="2019-06-15T14:12:00Z">
                  <w:rPr>
                    <w:rStyle w:val="TiuSach"/>
                    <w:noProof/>
                  </w:rPr>
                </w:rPrChange>
              </w:rPr>
              <w:delText>3.2.4 Khả năng mở rộng</w:delText>
            </w:r>
            <w:r w:rsidRPr="00AD35A1" w:rsidDel="00C36969">
              <w:rPr>
                <w:rStyle w:val="NhnmanhTinht"/>
                <w:rFonts w:cs="Times New Roman"/>
                <w:noProof/>
                <w:webHidden/>
                <w:szCs w:val="26"/>
                <w:rPrChange w:id="2592" w:author="TRAN THI LY LY" w:date="2019-06-15T14:12:00Z">
                  <w:rPr>
                    <w:rStyle w:val="TiuSach"/>
                    <w:noProof/>
                    <w:webHidden/>
                  </w:rPr>
                </w:rPrChange>
              </w:rPr>
              <w:tab/>
              <w:delText>44</w:delText>
            </w:r>
          </w:del>
        </w:p>
        <w:p w14:paraId="23A069AB" w14:textId="1C9C6924" w:rsidR="00C5742B" w:rsidRPr="00AD35A1" w:rsidDel="00C36969" w:rsidRDefault="00C5742B">
          <w:pPr>
            <w:pStyle w:val="Mucluc3"/>
            <w:tabs>
              <w:tab w:val="right" w:leader="dot" w:pos="8990"/>
            </w:tabs>
            <w:rPr>
              <w:del w:id="2593" w:author="TRAN THI LY LY" w:date="2019-06-20T23:27:00Z"/>
              <w:rStyle w:val="NhnmanhTinht"/>
              <w:rFonts w:cs="Times New Roman"/>
              <w:noProof/>
              <w:szCs w:val="26"/>
              <w:rPrChange w:id="2594" w:author="TRAN THI LY LY" w:date="2019-06-15T14:12:00Z">
                <w:rPr>
                  <w:del w:id="2595" w:author="TRAN THI LY LY" w:date="2019-06-20T23:27:00Z"/>
                  <w:rStyle w:val="TiuSach"/>
                  <w:noProof/>
                </w:rPr>
              </w:rPrChange>
            </w:rPr>
          </w:pPr>
          <w:del w:id="2596" w:author="TRAN THI LY LY" w:date="2019-06-20T23:27:00Z">
            <w:r w:rsidRPr="00AD35A1" w:rsidDel="00C36969">
              <w:rPr>
                <w:rStyle w:val="NhnmanhTinht"/>
                <w:rFonts w:cs="Times New Roman"/>
                <w:noProof/>
                <w:szCs w:val="26"/>
                <w:rPrChange w:id="2597" w:author="TRAN THI LY LY" w:date="2019-06-15T14:12:00Z">
                  <w:rPr>
                    <w:rStyle w:val="TiuSach"/>
                    <w:noProof/>
                  </w:rPr>
                </w:rPrChange>
              </w:rPr>
              <w:delText>3.2.5 Những lợi ích trong mô hình đã đề xuất</w:delText>
            </w:r>
            <w:r w:rsidRPr="00AD35A1" w:rsidDel="00C36969">
              <w:rPr>
                <w:rStyle w:val="NhnmanhTinht"/>
                <w:rFonts w:cs="Times New Roman"/>
                <w:noProof/>
                <w:webHidden/>
                <w:szCs w:val="26"/>
                <w:rPrChange w:id="2598" w:author="TRAN THI LY LY" w:date="2019-06-15T14:12:00Z">
                  <w:rPr>
                    <w:rStyle w:val="TiuSach"/>
                    <w:noProof/>
                    <w:webHidden/>
                  </w:rPr>
                </w:rPrChange>
              </w:rPr>
              <w:tab/>
              <w:delText>44</w:delText>
            </w:r>
          </w:del>
        </w:p>
        <w:p w14:paraId="5C027BD1" w14:textId="0436E86E" w:rsidR="00C5742B" w:rsidRPr="00AD35A1" w:rsidDel="00C36969" w:rsidRDefault="00C5742B">
          <w:pPr>
            <w:pStyle w:val="Mucluc2"/>
            <w:tabs>
              <w:tab w:val="right" w:leader="dot" w:pos="8990"/>
            </w:tabs>
            <w:rPr>
              <w:del w:id="2599" w:author="TRAN THI LY LY" w:date="2019-06-20T23:27:00Z"/>
              <w:rStyle w:val="NhnmanhTinht"/>
              <w:rFonts w:cs="Times New Roman"/>
              <w:noProof/>
              <w:szCs w:val="26"/>
              <w:rPrChange w:id="2600" w:author="TRAN THI LY LY" w:date="2019-06-15T14:12:00Z">
                <w:rPr>
                  <w:del w:id="2601" w:author="TRAN THI LY LY" w:date="2019-06-20T23:27:00Z"/>
                  <w:rStyle w:val="TiuSach"/>
                  <w:noProof/>
                </w:rPr>
              </w:rPrChange>
            </w:rPr>
          </w:pPr>
          <w:del w:id="2602" w:author="TRAN THI LY LY" w:date="2019-06-20T23:27:00Z">
            <w:r w:rsidRPr="00AD35A1" w:rsidDel="00C36969">
              <w:rPr>
                <w:rStyle w:val="NhnmanhTinht"/>
                <w:rFonts w:cs="Times New Roman"/>
                <w:noProof/>
                <w:szCs w:val="26"/>
                <w:rPrChange w:id="2603" w:author="TRAN THI LY LY" w:date="2019-06-15T14:12:00Z">
                  <w:rPr>
                    <w:rStyle w:val="TiuSach"/>
                    <w:noProof/>
                  </w:rPr>
                </w:rPrChange>
              </w:rPr>
              <w:delText>3.3 Xử lí tin nhắn đầu vào và xây dựng phản hồi với RASA</w:delText>
            </w:r>
            <w:r w:rsidRPr="00AD35A1" w:rsidDel="00C36969">
              <w:rPr>
                <w:rStyle w:val="NhnmanhTinht"/>
                <w:rFonts w:cs="Times New Roman"/>
                <w:noProof/>
                <w:webHidden/>
                <w:szCs w:val="26"/>
                <w:rPrChange w:id="2604" w:author="TRAN THI LY LY" w:date="2019-06-15T14:12:00Z">
                  <w:rPr>
                    <w:rStyle w:val="TiuSach"/>
                    <w:noProof/>
                    <w:webHidden/>
                  </w:rPr>
                </w:rPrChange>
              </w:rPr>
              <w:tab/>
              <w:delText>45</w:delText>
            </w:r>
          </w:del>
        </w:p>
        <w:p w14:paraId="6654F1B1" w14:textId="1D1781BA" w:rsidR="00C5742B" w:rsidRPr="00AD35A1" w:rsidDel="00C36969" w:rsidRDefault="00C5742B">
          <w:pPr>
            <w:pStyle w:val="Mucluc3"/>
            <w:tabs>
              <w:tab w:val="right" w:leader="dot" w:pos="8990"/>
            </w:tabs>
            <w:rPr>
              <w:del w:id="2605" w:author="TRAN THI LY LY" w:date="2019-06-20T23:27:00Z"/>
              <w:rStyle w:val="NhnmanhTinht"/>
              <w:rFonts w:cs="Times New Roman"/>
              <w:noProof/>
              <w:szCs w:val="26"/>
              <w:rPrChange w:id="2606" w:author="TRAN THI LY LY" w:date="2019-06-15T14:12:00Z">
                <w:rPr>
                  <w:del w:id="2607" w:author="TRAN THI LY LY" w:date="2019-06-20T23:27:00Z"/>
                  <w:rStyle w:val="TiuSach"/>
                  <w:noProof/>
                </w:rPr>
              </w:rPrChange>
            </w:rPr>
          </w:pPr>
          <w:del w:id="2608" w:author="TRAN THI LY LY" w:date="2019-06-20T23:27:00Z">
            <w:r w:rsidRPr="00AD35A1" w:rsidDel="00C36969">
              <w:rPr>
                <w:rStyle w:val="NhnmanhTinht"/>
                <w:rFonts w:cs="Times New Roman"/>
                <w:noProof/>
                <w:szCs w:val="26"/>
                <w:rPrChange w:id="2609" w:author="TRAN THI LY LY" w:date="2019-06-15T14:12:00Z">
                  <w:rPr>
                    <w:rStyle w:val="TiuSach"/>
                    <w:noProof/>
                  </w:rPr>
                </w:rPrChange>
              </w:rPr>
              <w:delText>3.3.1 Giới thiệu chung về Rasa</w:delText>
            </w:r>
            <w:r w:rsidRPr="00AD35A1" w:rsidDel="00C36969">
              <w:rPr>
                <w:rStyle w:val="NhnmanhTinht"/>
                <w:rFonts w:cs="Times New Roman"/>
                <w:noProof/>
                <w:webHidden/>
                <w:szCs w:val="26"/>
                <w:rPrChange w:id="2610" w:author="TRAN THI LY LY" w:date="2019-06-15T14:12:00Z">
                  <w:rPr>
                    <w:rStyle w:val="TiuSach"/>
                    <w:noProof/>
                    <w:webHidden/>
                  </w:rPr>
                </w:rPrChange>
              </w:rPr>
              <w:tab/>
              <w:delText>45</w:delText>
            </w:r>
          </w:del>
        </w:p>
        <w:p w14:paraId="63C8FB4D" w14:textId="75B04E44" w:rsidR="00C5742B" w:rsidRPr="00AD35A1" w:rsidDel="00C36969" w:rsidRDefault="00C5742B">
          <w:pPr>
            <w:pStyle w:val="Mucluc3"/>
            <w:tabs>
              <w:tab w:val="left" w:pos="1320"/>
              <w:tab w:val="right" w:leader="dot" w:pos="8990"/>
            </w:tabs>
            <w:rPr>
              <w:del w:id="2611" w:author="TRAN THI LY LY" w:date="2019-06-20T23:27:00Z"/>
              <w:rStyle w:val="NhnmanhTinht"/>
              <w:rFonts w:cs="Times New Roman"/>
              <w:noProof/>
              <w:szCs w:val="26"/>
              <w:rPrChange w:id="2612" w:author="TRAN THI LY LY" w:date="2019-06-15T14:12:00Z">
                <w:rPr>
                  <w:del w:id="2613" w:author="TRAN THI LY LY" w:date="2019-06-20T23:27:00Z"/>
                  <w:rStyle w:val="TiuSach"/>
                  <w:noProof/>
                </w:rPr>
              </w:rPrChange>
            </w:rPr>
          </w:pPr>
          <w:del w:id="2614" w:author="TRAN THI LY LY" w:date="2019-06-20T23:27:00Z">
            <w:r w:rsidRPr="00AD35A1" w:rsidDel="00C36969">
              <w:rPr>
                <w:rStyle w:val="NhnmanhTinht"/>
                <w:rFonts w:cs="Times New Roman"/>
                <w:noProof/>
                <w:szCs w:val="26"/>
                <w:rPrChange w:id="2615" w:author="TRAN THI LY LY" w:date="2019-06-15T14:12:00Z">
                  <w:rPr>
                    <w:rStyle w:val="TiuSach"/>
                    <w:noProof/>
                  </w:rPr>
                </w:rPrChange>
              </w:rPr>
              <w:delText>3.3.2.</w:delText>
            </w:r>
            <w:r w:rsidRPr="00AD35A1" w:rsidDel="00C36969">
              <w:rPr>
                <w:rStyle w:val="NhnmanhTinht"/>
                <w:rFonts w:cs="Times New Roman"/>
                <w:noProof/>
                <w:szCs w:val="26"/>
                <w:rPrChange w:id="2616" w:author="TRAN THI LY LY" w:date="2019-06-15T14:12:00Z">
                  <w:rPr>
                    <w:rStyle w:val="TiuSach"/>
                    <w:noProof/>
                  </w:rPr>
                </w:rPrChange>
              </w:rPr>
              <w:tab/>
              <w:delText>Các thành phần chính của Rasa</w:delText>
            </w:r>
            <w:r w:rsidRPr="00AD35A1" w:rsidDel="00C36969">
              <w:rPr>
                <w:rStyle w:val="NhnmanhTinht"/>
                <w:rFonts w:cs="Times New Roman"/>
                <w:noProof/>
                <w:webHidden/>
                <w:szCs w:val="26"/>
                <w:rPrChange w:id="2617" w:author="TRAN THI LY LY" w:date="2019-06-15T14:12:00Z">
                  <w:rPr>
                    <w:rStyle w:val="TiuSach"/>
                    <w:noProof/>
                    <w:webHidden/>
                  </w:rPr>
                </w:rPrChange>
              </w:rPr>
              <w:tab/>
              <w:delText>46</w:delText>
            </w:r>
          </w:del>
        </w:p>
        <w:p w14:paraId="305D974F" w14:textId="76F3F39E" w:rsidR="00C5742B" w:rsidRPr="00AD35A1" w:rsidDel="00C36969" w:rsidRDefault="00C5742B">
          <w:pPr>
            <w:pStyle w:val="Mucluc4"/>
            <w:tabs>
              <w:tab w:val="right" w:leader="dot" w:pos="8990"/>
            </w:tabs>
            <w:rPr>
              <w:del w:id="2618" w:author="TRAN THI LY LY" w:date="2019-06-20T23:27:00Z"/>
              <w:rStyle w:val="NhnmanhTinht"/>
              <w:rFonts w:cs="Times New Roman"/>
              <w:noProof/>
              <w:szCs w:val="26"/>
              <w:rPrChange w:id="2619" w:author="TRAN THI LY LY" w:date="2019-06-15T14:12:00Z">
                <w:rPr>
                  <w:del w:id="2620" w:author="TRAN THI LY LY" w:date="2019-06-20T23:27:00Z"/>
                  <w:rStyle w:val="TiuSach"/>
                  <w:noProof/>
                </w:rPr>
              </w:rPrChange>
            </w:rPr>
          </w:pPr>
          <w:del w:id="2621" w:author="TRAN THI LY LY" w:date="2019-06-20T23:27:00Z">
            <w:r w:rsidRPr="00AD35A1" w:rsidDel="00C36969">
              <w:rPr>
                <w:rStyle w:val="NhnmanhTinht"/>
                <w:rFonts w:cs="Times New Roman"/>
                <w:noProof/>
                <w:szCs w:val="26"/>
                <w:rPrChange w:id="2622" w:author="TRAN THI LY LY" w:date="2019-06-15T14:12:00Z">
                  <w:rPr>
                    <w:rStyle w:val="TiuSach"/>
                    <w:noProof/>
                  </w:rPr>
                </w:rPrChange>
              </w:rPr>
              <w:delText>3.3.2.1 Mô hình (Architecture):</w:delText>
            </w:r>
            <w:r w:rsidRPr="00AD35A1" w:rsidDel="00C36969">
              <w:rPr>
                <w:rStyle w:val="NhnmanhTinht"/>
                <w:rFonts w:cs="Times New Roman"/>
                <w:noProof/>
                <w:webHidden/>
                <w:szCs w:val="26"/>
                <w:rPrChange w:id="2623" w:author="TRAN THI LY LY" w:date="2019-06-15T14:12:00Z">
                  <w:rPr>
                    <w:rStyle w:val="TiuSach"/>
                    <w:noProof/>
                    <w:webHidden/>
                  </w:rPr>
                </w:rPrChange>
              </w:rPr>
              <w:tab/>
              <w:delText>47</w:delText>
            </w:r>
          </w:del>
        </w:p>
        <w:p w14:paraId="11827F7A" w14:textId="38EB75DA" w:rsidR="00C5742B" w:rsidRPr="00AD35A1" w:rsidDel="00C36969" w:rsidRDefault="00C5742B">
          <w:pPr>
            <w:pStyle w:val="Mucluc4"/>
            <w:tabs>
              <w:tab w:val="right" w:leader="dot" w:pos="8990"/>
            </w:tabs>
            <w:rPr>
              <w:del w:id="2624" w:author="TRAN THI LY LY" w:date="2019-06-20T23:27:00Z"/>
              <w:rStyle w:val="NhnmanhTinht"/>
              <w:rFonts w:cs="Times New Roman"/>
              <w:noProof/>
              <w:szCs w:val="26"/>
              <w:rPrChange w:id="2625" w:author="TRAN THI LY LY" w:date="2019-06-15T14:12:00Z">
                <w:rPr>
                  <w:del w:id="2626" w:author="TRAN THI LY LY" w:date="2019-06-20T23:27:00Z"/>
                  <w:rStyle w:val="TiuSach"/>
                  <w:noProof/>
                </w:rPr>
              </w:rPrChange>
            </w:rPr>
          </w:pPr>
          <w:del w:id="2627" w:author="TRAN THI LY LY" w:date="2019-06-20T23:27:00Z">
            <w:r w:rsidRPr="00AD35A1" w:rsidDel="00C36969">
              <w:rPr>
                <w:rStyle w:val="NhnmanhTinht"/>
                <w:rFonts w:cs="Times New Roman"/>
                <w:noProof/>
                <w:szCs w:val="26"/>
                <w:rPrChange w:id="2628" w:author="TRAN THI LY LY" w:date="2019-06-15T14:12:00Z">
                  <w:rPr>
                    <w:rStyle w:val="TiuSach"/>
                    <w:noProof/>
                  </w:rPr>
                </w:rPrChange>
              </w:rPr>
              <w:delText>3.3.2.2 Hành động (Action):</w:delText>
            </w:r>
            <w:r w:rsidRPr="00AD35A1" w:rsidDel="00C36969">
              <w:rPr>
                <w:rStyle w:val="NhnmanhTinht"/>
                <w:rFonts w:cs="Times New Roman"/>
                <w:noProof/>
                <w:webHidden/>
                <w:szCs w:val="26"/>
                <w:rPrChange w:id="2629" w:author="TRAN THI LY LY" w:date="2019-06-15T14:12:00Z">
                  <w:rPr>
                    <w:rStyle w:val="TiuSach"/>
                    <w:noProof/>
                    <w:webHidden/>
                  </w:rPr>
                </w:rPrChange>
              </w:rPr>
              <w:tab/>
              <w:delText>48</w:delText>
            </w:r>
          </w:del>
        </w:p>
        <w:p w14:paraId="566133A0" w14:textId="020AE802" w:rsidR="00C5742B" w:rsidRPr="00AD35A1" w:rsidDel="00C36969" w:rsidRDefault="00C5742B">
          <w:pPr>
            <w:pStyle w:val="Mucluc4"/>
            <w:tabs>
              <w:tab w:val="right" w:leader="dot" w:pos="8990"/>
            </w:tabs>
            <w:rPr>
              <w:del w:id="2630" w:author="TRAN THI LY LY" w:date="2019-06-20T23:27:00Z"/>
              <w:rStyle w:val="NhnmanhTinht"/>
              <w:rFonts w:cs="Times New Roman"/>
              <w:noProof/>
              <w:szCs w:val="26"/>
              <w:rPrChange w:id="2631" w:author="TRAN THI LY LY" w:date="2019-06-15T14:12:00Z">
                <w:rPr>
                  <w:del w:id="2632" w:author="TRAN THI LY LY" w:date="2019-06-20T23:27:00Z"/>
                  <w:rStyle w:val="TiuSach"/>
                  <w:noProof/>
                </w:rPr>
              </w:rPrChange>
            </w:rPr>
          </w:pPr>
          <w:del w:id="2633" w:author="TRAN THI LY LY" w:date="2019-06-20T23:27:00Z">
            <w:r w:rsidRPr="00AD35A1" w:rsidDel="00C36969">
              <w:rPr>
                <w:rStyle w:val="NhnmanhTinht"/>
                <w:rFonts w:cs="Times New Roman"/>
                <w:noProof/>
                <w:szCs w:val="26"/>
                <w:rPrChange w:id="2634" w:author="TRAN THI LY LY" w:date="2019-06-15T14:12:00Z">
                  <w:rPr>
                    <w:rStyle w:val="TiuSach"/>
                    <w:noProof/>
                  </w:rPr>
                </w:rPrChange>
              </w:rPr>
              <w:delText>3.2.2.3 Rasa NLU (Xử lý ngôn ngữ tự nhiên):</w:delText>
            </w:r>
            <w:r w:rsidRPr="00AD35A1" w:rsidDel="00C36969">
              <w:rPr>
                <w:rStyle w:val="NhnmanhTinht"/>
                <w:rFonts w:cs="Times New Roman"/>
                <w:noProof/>
                <w:webHidden/>
                <w:szCs w:val="26"/>
                <w:rPrChange w:id="2635" w:author="TRAN THI LY LY" w:date="2019-06-15T14:12:00Z">
                  <w:rPr>
                    <w:rStyle w:val="TiuSach"/>
                    <w:noProof/>
                    <w:webHidden/>
                  </w:rPr>
                </w:rPrChange>
              </w:rPr>
              <w:tab/>
              <w:delText>48</w:delText>
            </w:r>
          </w:del>
        </w:p>
        <w:p w14:paraId="6A0665D4" w14:textId="1CDB7A52" w:rsidR="00C5742B" w:rsidRPr="00AD35A1" w:rsidDel="00C36969" w:rsidRDefault="00C5742B">
          <w:pPr>
            <w:pStyle w:val="Mucluc4"/>
            <w:tabs>
              <w:tab w:val="right" w:leader="dot" w:pos="8990"/>
            </w:tabs>
            <w:rPr>
              <w:del w:id="2636" w:author="TRAN THI LY LY" w:date="2019-06-20T23:27:00Z"/>
              <w:rStyle w:val="NhnmanhTinht"/>
              <w:rFonts w:cs="Times New Roman"/>
              <w:noProof/>
              <w:szCs w:val="26"/>
              <w:rPrChange w:id="2637" w:author="TRAN THI LY LY" w:date="2019-06-15T14:12:00Z">
                <w:rPr>
                  <w:del w:id="2638" w:author="TRAN THI LY LY" w:date="2019-06-20T23:27:00Z"/>
                  <w:rStyle w:val="TiuSach"/>
                  <w:noProof/>
                </w:rPr>
              </w:rPrChange>
            </w:rPr>
          </w:pPr>
          <w:del w:id="2639" w:author="TRAN THI LY LY" w:date="2019-06-20T23:27:00Z">
            <w:r w:rsidRPr="00AD35A1" w:rsidDel="00C36969">
              <w:rPr>
                <w:rStyle w:val="NhnmanhTinht"/>
                <w:rFonts w:cs="Times New Roman"/>
                <w:noProof/>
                <w:szCs w:val="26"/>
                <w:rPrChange w:id="2640" w:author="TRAN THI LY LY" w:date="2019-06-15T14:12:00Z">
                  <w:rPr>
                    <w:rStyle w:val="TiuSach"/>
                    <w:noProof/>
                  </w:rPr>
                </w:rPrChange>
              </w:rPr>
              <w:delText>3.2.2.4 Chính sách (Policy):</w:delText>
            </w:r>
            <w:r w:rsidRPr="00AD35A1" w:rsidDel="00C36969">
              <w:rPr>
                <w:rStyle w:val="NhnmanhTinht"/>
                <w:rFonts w:cs="Times New Roman"/>
                <w:noProof/>
                <w:webHidden/>
                <w:szCs w:val="26"/>
                <w:rPrChange w:id="2641" w:author="TRAN THI LY LY" w:date="2019-06-15T14:12:00Z">
                  <w:rPr>
                    <w:rStyle w:val="TiuSach"/>
                    <w:noProof/>
                    <w:webHidden/>
                  </w:rPr>
                </w:rPrChange>
              </w:rPr>
              <w:tab/>
              <w:delText>48</w:delText>
            </w:r>
          </w:del>
        </w:p>
        <w:p w14:paraId="127D54A7" w14:textId="13041631" w:rsidR="00C5742B" w:rsidRPr="00AD35A1" w:rsidDel="00C36969" w:rsidRDefault="00C5742B">
          <w:pPr>
            <w:pStyle w:val="Mucluc3"/>
            <w:tabs>
              <w:tab w:val="right" w:leader="dot" w:pos="8990"/>
            </w:tabs>
            <w:rPr>
              <w:del w:id="2642" w:author="TRAN THI LY LY" w:date="2019-06-20T23:27:00Z"/>
              <w:rStyle w:val="NhnmanhTinht"/>
              <w:rFonts w:cs="Times New Roman"/>
              <w:noProof/>
              <w:szCs w:val="26"/>
              <w:rPrChange w:id="2643" w:author="TRAN THI LY LY" w:date="2019-06-15T14:12:00Z">
                <w:rPr>
                  <w:del w:id="2644" w:author="TRAN THI LY LY" w:date="2019-06-20T23:27:00Z"/>
                  <w:rStyle w:val="TiuSach"/>
                  <w:noProof/>
                </w:rPr>
              </w:rPrChange>
            </w:rPr>
          </w:pPr>
          <w:del w:id="2645" w:author="TRAN THI LY LY" w:date="2019-06-20T23:27:00Z">
            <w:r w:rsidRPr="00AD35A1" w:rsidDel="00C36969">
              <w:rPr>
                <w:rStyle w:val="NhnmanhTinht"/>
                <w:rFonts w:cs="Times New Roman"/>
                <w:noProof/>
                <w:szCs w:val="26"/>
                <w:rPrChange w:id="2646" w:author="TRAN THI LY LY" w:date="2019-06-15T14:12:00Z">
                  <w:rPr>
                    <w:rStyle w:val="TiuSach"/>
                    <w:noProof/>
                  </w:rPr>
                </w:rPrChange>
              </w:rPr>
              <w:delText>3.2.3 Rasa NLU</w:delText>
            </w:r>
            <w:r w:rsidRPr="00AD35A1" w:rsidDel="00C36969">
              <w:rPr>
                <w:rStyle w:val="NhnmanhTinht"/>
                <w:rFonts w:cs="Times New Roman"/>
                <w:noProof/>
                <w:webHidden/>
                <w:szCs w:val="26"/>
                <w:rPrChange w:id="2647" w:author="TRAN THI LY LY" w:date="2019-06-15T14:12:00Z">
                  <w:rPr>
                    <w:rStyle w:val="TiuSach"/>
                    <w:noProof/>
                    <w:webHidden/>
                  </w:rPr>
                </w:rPrChange>
              </w:rPr>
              <w:tab/>
              <w:delText>49</w:delText>
            </w:r>
          </w:del>
        </w:p>
        <w:p w14:paraId="6D254DF3" w14:textId="11F1A855" w:rsidR="00C5742B" w:rsidRPr="00AD35A1" w:rsidDel="00C36969" w:rsidRDefault="00C5742B">
          <w:pPr>
            <w:pStyle w:val="Mucluc4"/>
            <w:tabs>
              <w:tab w:val="right" w:leader="dot" w:pos="8990"/>
            </w:tabs>
            <w:rPr>
              <w:del w:id="2648" w:author="TRAN THI LY LY" w:date="2019-06-20T23:27:00Z"/>
              <w:rStyle w:val="NhnmanhTinht"/>
              <w:rFonts w:cs="Times New Roman"/>
              <w:noProof/>
              <w:szCs w:val="26"/>
              <w:rPrChange w:id="2649" w:author="TRAN THI LY LY" w:date="2019-06-15T14:12:00Z">
                <w:rPr>
                  <w:del w:id="2650" w:author="TRAN THI LY LY" w:date="2019-06-20T23:27:00Z"/>
                  <w:rStyle w:val="TiuSach"/>
                  <w:noProof/>
                </w:rPr>
              </w:rPrChange>
            </w:rPr>
          </w:pPr>
          <w:del w:id="2651" w:author="TRAN THI LY LY" w:date="2019-06-20T23:27:00Z">
            <w:r w:rsidRPr="00AD35A1" w:rsidDel="00C36969">
              <w:rPr>
                <w:rStyle w:val="NhnmanhTinht"/>
                <w:rFonts w:cs="Times New Roman"/>
                <w:noProof/>
                <w:szCs w:val="26"/>
                <w:rPrChange w:id="2652" w:author="TRAN THI LY LY" w:date="2019-06-15T14:12:00Z">
                  <w:rPr>
                    <w:rStyle w:val="TiuSach"/>
                    <w:noProof/>
                  </w:rPr>
                </w:rPrChange>
              </w:rPr>
              <w:delText>3.2.3.1 Pipeline:</w:delText>
            </w:r>
            <w:r w:rsidRPr="00AD35A1" w:rsidDel="00C36969">
              <w:rPr>
                <w:rStyle w:val="NhnmanhTinht"/>
                <w:rFonts w:cs="Times New Roman"/>
                <w:noProof/>
                <w:webHidden/>
                <w:szCs w:val="26"/>
                <w:rPrChange w:id="2653" w:author="TRAN THI LY LY" w:date="2019-06-15T14:12:00Z">
                  <w:rPr>
                    <w:rStyle w:val="TiuSach"/>
                    <w:noProof/>
                    <w:webHidden/>
                  </w:rPr>
                </w:rPrChange>
              </w:rPr>
              <w:tab/>
              <w:delText>49</w:delText>
            </w:r>
          </w:del>
        </w:p>
        <w:p w14:paraId="4B2C67D3" w14:textId="40F917A8" w:rsidR="00C5742B" w:rsidRPr="00AD35A1" w:rsidDel="00C36969" w:rsidRDefault="00C5742B">
          <w:pPr>
            <w:pStyle w:val="Mucluc4"/>
            <w:tabs>
              <w:tab w:val="right" w:leader="dot" w:pos="8990"/>
            </w:tabs>
            <w:rPr>
              <w:del w:id="2654" w:author="TRAN THI LY LY" w:date="2019-06-20T23:27:00Z"/>
              <w:rStyle w:val="NhnmanhTinht"/>
              <w:rFonts w:cs="Times New Roman"/>
              <w:noProof/>
              <w:szCs w:val="26"/>
              <w:rPrChange w:id="2655" w:author="TRAN THI LY LY" w:date="2019-06-15T14:12:00Z">
                <w:rPr>
                  <w:del w:id="2656" w:author="TRAN THI LY LY" w:date="2019-06-20T23:27:00Z"/>
                  <w:rStyle w:val="TiuSach"/>
                  <w:noProof/>
                </w:rPr>
              </w:rPrChange>
            </w:rPr>
          </w:pPr>
          <w:del w:id="2657" w:author="TRAN THI LY LY" w:date="2019-06-20T23:27:00Z">
            <w:r w:rsidRPr="00AD35A1" w:rsidDel="00C36969">
              <w:rPr>
                <w:rStyle w:val="NhnmanhTinht"/>
                <w:rFonts w:cs="Times New Roman"/>
                <w:noProof/>
                <w:szCs w:val="26"/>
                <w:rPrChange w:id="2658" w:author="TRAN THI LY LY" w:date="2019-06-15T14:12:00Z">
                  <w:rPr>
                    <w:rStyle w:val="TiuSach"/>
                    <w:noProof/>
                  </w:rPr>
                </w:rPrChange>
              </w:rPr>
              <w:delText>3.2.3.2 Phân loại ý định và rút trích thực thể</w:delText>
            </w:r>
            <w:r w:rsidRPr="00AD35A1" w:rsidDel="00C36969">
              <w:rPr>
                <w:rStyle w:val="NhnmanhTinht"/>
                <w:rFonts w:cs="Times New Roman"/>
                <w:noProof/>
                <w:webHidden/>
                <w:szCs w:val="26"/>
                <w:rPrChange w:id="2659" w:author="TRAN THI LY LY" w:date="2019-06-15T14:12:00Z">
                  <w:rPr>
                    <w:rStyle w:val="TiuSach"/>
                    <w:noProof/>
                    <w:webHidden/>
                  </w:rPr>
                </w:rPrChange>
              </w:rPr>
              <w:tab/>
              <w:delText>51</w:delText>
            </w:r>
          </w:del>
        </w:p>
        <w:p w14:paraId="0197EFEF" w14:textId="53A10EA3" w:rsidR="00C5742B" w:rsidRPr="00AD35A1" w:rsidDel="00C36969" w:rsidRDefault="00C5742B">
          <w:pPr>
            <w:pStyle w:val="Mucluc3"/>
            <w:tabs>
              <w:tab w:val="left" w:pos="1320"/>
              <w:tab w:val="right" w:leader="dot" w:pos="8990"/>
            </w:tabs>
            <w:rPr>
              <w:del w:id="2660" w:author="TRAN THI LY LY" w:date="2019-06-20T23:27:00Z"/>
              <w:rStyle w:val="NhnmanhTinht"/>
              <w:rFonts w:cs="Times New Roman"/>
              <w:noProof/>
              <w:szCs w:val="26"/>
              <w:rPrChange w:id="2661" w:author="TRAN THI LY LY" w:date="2019-06-15T14:12:00Z">
                <w:rPr>
                  <w:del w:id="2662" w:author="TRAN THI LY LY" w:date="2019-06-20T23:27:00Z"/>
                  <w:rStyle w:val="TiuSach"/>
                  <w:noProof/>
                </w:rPr>
              </w:rPrChange>
            </w:rPr>
          </w:pPr>
          <w:del w:id="2663" w:author="TRAN THI LY LY" w:date="2019-06-20T23:27:00Z">
            <w:r w:rsidRPr="00AD35A1" w:rsidDel="00C36969">
              <w:rPr>
                <w:rStyle w:val="NhnmanhTinht"/>
                <w:rFonts w:cs="Times New Roman"/>
                <w:noProof/>
                <w:szCs w:val="26"/>
                <w:rPrChange w:id="2664" w:author="TRAN THI LY LY" w:date="2019-06-15T14:12:00Z">
                  <w:rPr>
                    <w:rStyle w:val="TiuSach"/>
                    <w:noProof/>
                  </w:rPr>
                </w:rPrChange>
              </w:rPr>
              <w:delText>3.2.4</w:delText>
            </w:r>
            <w:r w:rsidRPr="00AD35A1" w:rsidDel="00C36969">
              <w:rPr>
                <w:rStyle w:val="NhnmanhTinht"/>
                <w:rFonts w:cs="Times New Roman"/>
                <w:noProof/>
                <w:szCs w:val="26"/>
                <w:rPrChange w:id="2665" w:author="TRAN THI LY LY" w:date="2019-06-15T14:12:00Z">
                  <w:rPr>
                    <w:rStyle w:val="TiuSach"/>
                    <w:noProof/>
                  </w:rPr>
                </w:rPrChange>
              </w:rPr>
              <w:tab/>
              <w:delText>Rasa Core</w:delText>
            </w:r>
            <w:r w:rsidRPr="00AD35A1" w:rsidDel="00C36969">
              <w:rPr>
                <w:rStyle w:val="NhnmanhTinht"/>
                <w:rFonts w:cs="Times New Roman"/>
                <w:noProof/>
                <w:webHidden/>
                <w:szCs w:val="26"/>
                <w:rPrChange w:id="2666" w:author="TRAN THI LY LY" w:date="2019-06-15T14:12:00Z">
                  <w:rPr>
                    <w:rStyle w:val="TiuSach"/>
                    <w:noProof/>
                    <w:webHidden/>
                  </w:rPr>
                </w:rPrChange>
              </w:rPr>
              <w:tab/>
              <w:delText>60</w:delText>
            </w:r>
          </w:del>
        </w:p>
        <w:p w14:paraId="3CDC54FA" w14:textId="21043DBC" w:rsidR="00C5742B" w:rsidRPr="00AD35A1" w:rsidDel="00C36969" w:rsidRDefault="00C5742B">
          <w:pPr>
            <w:pStyle w:val="Mucluc1"/>
            <w:tabs>
              <w:tab w:val="right" w:leader="dot" w:pos="8990"/>
            </w:tabs>
            <w:rPr>
              <w:del w:id="2667" w:author="TRAN THI LY LY" w:date="2019-06-20T23:27:00Z"/>
              <w:rStyle w:val="NhnmanhTinht"/>
              <w:rFonts w:cs="Times New Roman"/>
              <w:noProof/>
              <w:szCs w:val="26"/>
              <w:rPrChange w:id="2668" w:author="TRAN THI LY LY" w:date="2019-06-15T14:12:00Z">
                <w:rPr>
                  <w:del w:id="2669" w:author="TRAN THI LY LY" w:date="2019-06-20T23:27:00Z"/>
                  <w:rStyle w:val="TiuSach"/>
                  <w:noProof/>
                </w:rPr>
              </w:rPrChange>
            </w:rPr>
          </w:pPr>
          <w:del w:id="2670" w:author="TRAN THI LY LY" w:date="2019-06-20T23:27:00Z">
            <w:r w:rsidRPr="00AD35A1" w:rsidDel="00C36969">
              <w:rPr>
                <w:rStyle w:val="NhnmanhTinht"/>
                <w:rFonts w:cs="Times New Roman"/>
                <w:noProof/>
                <w:szCs w:val="26"/>
                <w:rPrChange w:id="2671" w:author="TRAN THI LY LY" w:date="2019-06-15T14:12:00Z">
                  <w:rPr>
                    <w:rStyle w:val="TiuSach"/>
                    <w:noProof/>
                  </w:rPr>
                </w:rPrChange>
              </w:rPr>
              <w:delText>Chương 4: Cài đặt ứng dụng</w:delText>
            </w:r>
            <w:r w:rsidRPr="00AD35A1" w:rsidDel="00C36969">
              <w:rPr>
                <w:rStyle w:val="NhnmanhTinht"/>
                <w:rFonts w:cs="Times New Roman"/>
                <w:noProof/>
                <w:webHidden/>
                <w:szCs w:val="26"/>
                <w:rPrChange w:id="2672" w:author="TRAN THI LY LY" w:date="2019-06-15T14:12:00Z">
                  <w:rPr>
                    <w:rStyle w:val="TiuSach"/>
                    <w:noProof/>
                    <w:webHidden/>
                  </w:rPr>
                </w:rPrChange>
              </w:rPr>
              <w:tab/>
              <w:delText>61</w:delText>
            </w:r>
          </w:del>
        </w:p>
        <w:p w14:paraId="6BB4DAA7" w14:textId="4E75C187" w:rsidR="00C5742B" w:rsidRPr="00AD35A1" w:rsidDel="00C36969" w:rsidRDefault="00C5742B">
          <w:pPr>
            <w:pStyle w:val="Mucluc2"/>
            <w:tabs>
              <w:tab w:val="right" w:leader="dot" w:pos="8990"/>
            </w:tabs>
            <w:rPr>
              <w:del w:id="2673" w:author="TRAN THI LY LY" w:date="2019-06-20T23:27:00Z"/>
              <w:rStyle w:val="NhnmanhTinht"/>
              <w:rFonts w:cs="Times New Roman"/>
              <w:noProof/>
              <w:szCs w:val="26"/>
              <w:rPrChange w:id="2674" w:author="TRAN THI LY LY" w:date="2019-06-15T14:12:00Z">
                <w:rPr>
                  <w:del w:id="2675" w:author="TRAN THI LY LY" w:date="2019-06-20T23:27:00Z"/>
                  <w:rStyle w:val="TiuSach"/>
                  <w:noProof/>
                </w:rPr>
              </w:rPrChange>
            </w:rPr>
          </w:pPr>
          <w:del w:id="2676" w:author="TRAN THI LY LY" w:date="2019-06-20T23:27:00Z">
            <w:r w:rsidRPr="00AD35A1" w:rsidDel="00C36969">
              <w:rPr>
                <w:rStyle w:val="NhnmanhTinht"/>
                <w:rFonts w:cs="Times New Roman"/>
                <w:noProof/>
                <w:szCs w:val="26"/>
                <w:rPrChange w:id="2677" w:author="TRAN THI LY LY" w:date="2019-06-15T14:12:00Z">
                  <w:rPr>
                    <w:rStyle w:val="TiuSach"/>
                    <w:noProof/>
                  </w:rPr>
                </w:rPrChange>
              </w:rPr>
              <w:delText>4.1 Sơ đồ tổng quát hoạt động của ứng dụng</w:delText>
            </w:r>
            <w:r w:rsidRPr="00AD35A1" w:rsidDel="00C36969">
              <w:rPr>
                <w:rStyle w:val="NhnmanhTinht"/>
                <w:rFonts w:cs="Times New Roman"/>
                <w:noProof/>
                <w:webHidden/>
                <w:szCs w:val="26"/>
                <w:rPrChange w:id="2678" w:author="TRAN THI LY LY" w:date="2019-06-15T14:12:00Z">
                  <w:rPr>
                    <w:rStyle w:val="TiuSach"/>
                    <w:noProof/>
                    <w:webHidden/>
                  </w:rPr>
                </w:rPrChange>
              </w:rPr>
              <w:tab/>
              <w:delText>61</w:delText>
            </w:r>
          </w:del>
        </w:p>
        <w:p w14:paraId="14352A30" w14:textId="38AB88BC" w:rsidR="00C5742B" w:rsidRPr="00AD35A1" w:rsidDel="00C36969" w:rsidRDefault="00C5742B">
          <w:pPr>
            <w:pStyle w:val="Mucluc2"/>
            <w:tabs>
              <w:tab w:val="right" w:leader="dot" w:pos="8990"/>
            </w:tabs>
            <w:rPr>
              <w:del w:id="2679" w:author="TRAN THI LY LY" w:date="2019-06-20T23:27:00Z"/>
              <w:rStyle w:val="NhnmanhTinht"/>
              <w:rFonts w:cs="Times New Roman"/>
              <w:noProof/>
              <w:szCs w:val="26"/>
              <w:rPrChange w:id="2680" w:author="TRAN THI LY LY" w:date="2019-06-15T14:12:00Z">
                <w:rPr>
                  <w:del w:id="2681" w:author="TRAN THI LY LY" w:date="2019-06-20T23:27:00Z"/>
                  <w:rStyle w:val="TiuSach"/>
                  <w:noProof/>
                </w:rPr>
              </w:rPrChange>
            </w:rPr>
          </w:pPr>
          <w:del w:id="2682" w:author="TRAN THI LY LY" w:date="2019-06-20T23:27:00Z">
            <w:r w:rsidRPr="00AD35A1" w:rsidDel="00C36969">
              <w:rPr>
                <w:rStyle w:val="NhnmanhTinht"/>
                <w:rFonts w:cs="Times New Roman"/>
                <w:noProof/>
                <w:szCs w:val="26"/>
                <w:rPrChange w:id="2683" w:author="TRAN THI LY LY" w:date="2019-06-15T14:12:00Z">
                  <w:rPr>
                    <w:rStyle w:val="TiuSach"/>
                    <w:noProof/>
                  </w:rPr>
                </w:rPrChange>
              </w:rPr>
              <w:delText>4.2 Quá trình cài đặt</w:delText>
            </w:r>
            <w:r w:rsidRPr="00AD35A1" w:rsidDel="00C36969">
              <w:rPr>
                <w:rStyle w:val="NhnmanhTinht"/>
                <w:rFonts w:cs="Times New Roman"/>
                <w:noProof/>
                <w:webHidden/>
                <w:szCs w:val="26"/>
                <w:rPrChange w:id="2684" w:author="TRAN THI LY LY" w:date="2019-06-15T14:12:00Z">
                  <w:rPr>
                    <w:rStyle w:val="TiuSach"/>
                    <w:noProof/>
                    <w:webHidden/>
                  </w:rPr>
                </w:rPrChange>
              </w:rPr>
              <w:tab/>
              <w:delText>65</w:delText>
            </w:r>
          </w:del>
        </w:p>
        <w:p w14:paraId="56A02E1B" w14:textId="3333B94D" w:rsidR="00C5742B" w:rsidRPr="00AD35A1" w:rsidDel="00C36969" w:rsidRDefault="00C5742B">
          <w:pPr>
            <w:pStyle w:val="Mucluc3"/>
            <w:tabs>
              <w:tab w:val="right" w:leader="dot" w:pos="8990"/>
            </w:tabs>
            <w:rPr>
              <w:del w:id="2685" w:author="TRAN THI LY LY" w:date="2019-06-20T23:27:00Z"/>
              <w:rStyle w:val="NhnmanhTinht"/>
              <w:rFonts w:cs="Times New Roman"/>
              <w:noProof/>
              <w:szCs w:val="26"/>
              <w:rPrChange w:id="2686" w:author="TRAN THI LY LY" w:date="2019-06-15T14:12:00Z">
                <w:rPr>
                  <w:del w:id="2687" w:author="TRAN THI LY LY" w:date="2019-06-20T23:27:00Z"/>
                  <w:rStyle w:val="TiuSach"/>
                  <w:noProof/>
                </w:rPr>
              </w:rPrChange>
            </w:rPr>
          </w:pPr>
          <w:del w:id="2688" w:author="TRAN THI LY LY" w:date="2019-06-20T23:27:00Z">
            <w:r w:rsidRPr="00AD35A1" w:rsidDel="00C36969">
              <w:rPr>
                <w:rStyle w:val="NhnmanhTinht"/>
                <w:rFonts w:cs="Times New Roman"/>
                <w:noProof/>
                <w:szCs w:val="26"/>
                <w:rPrChange w:id="2689" w:author="TRAN THI LY LY" w:date="2019-06-15T14:12:00Z">
                  <w:rPr>
                    <w:rStyle w:val="TiuSach"/>
                    <w:noProof/>
                  </w:rPr>
                </w:rPrChange>
              </w:rPr>
              <w:delText>4.2.1 Quá trình chuẩn bị</w:delText>
            </w:r>
            <w:r w:rsidRPr="00AD35A1" w:rsidDel="00C36969">
              <w:rPr>
                <w:rStyle w:val="NhnmanhTinht"/>
                <w:rFonts w:cs="Times New Roman"/>
                <w:noProof/>
                <w:webHidden/>
                <w:szCs w:val="26"/>
                <w:rPrChange w:id="2690" w:author="TRAN THI LY LY" w:date="2019-06-15T14:12:00Z">
                  <w:rPr>
                    <w:rStyle w:val="TiuSach"/>
                    <w:noProof/>
                    <w:webHidden/>
                  </w:rPr>
                </w:rPrChange>
              </w:rPr>
              <w:tab/>
              <w:delText>65</w:delText>
            </w:r>
          </w:del>
        </w:p>
        <w:p w14:paraId="5A15A443" w14:textId="33045994" w:rsidR="00C5742B" w:rsidRPr="00AD35A1" w:rsidDel="00C36969" w:rsidRDefault="00C5742B">
          <w:pPr>
            <w:pStyle w:val="Mucluc4"/>
            <w:tabs>
              <w:tab w:val="right" w:leader="dot" w:pos="8990"/>
            </w:tabs>
            <w:rPr>
              <w:del w:id="2691" w:author="TRAN THI LY LY" w:date="2019-06-20T23:27:00Z"/>
              <w:rStyle w:val="NhnmanhTinht"/>
              <w:rFonts w:cs="Times New Roman"/>
              <w:noProof/>
              <w:szCs w:val="26"/>
              <w:rPrChange w:id="2692" w:author="TRAN THI LY LY" w:date="2019-06-15T14:12:00Z">
                <w:rPr>
                  <w:del w:id="2693" w:author="TRAN THI LY LY" w:date="2019-06-20T23:27:00Z"/>
                  <w:rStyle w:val="TiuSach"/>
                  <w:noProof/>
                </w:rPr>
              </w:rPrChange>
            </w:rPr>
          </w:pPr>
          <w:del w:id="2694" w:author="TRAN THI LY LY" w:date="2019-06-20T23:27:00Z">
            <w:r w:rsidRPr="00AD35A1" w:rsidDel="00C36969">
              <w:rPr>
                <w:rStyle w:val="NhnmanhTinht"/>
                <w:rFonts w:cs="Times New Roman"/>
                <w:noProof/>
                <w:szCs w:val="26"/>
                <w:rPrChange w:id="2695" w:author="TRAN THI LY LY" w:date="2019-06-15T14:12:00Z">
                  <w:rPr>
                    <w:rStyle w:val="TiuSach"/>
                    <w:noProof/>
                  </w:rPr>
                </w:rPrChange>
              </w:rPr>
              <w:delText>4.2.1.1 Về dữ liệu ontology</w:delText>
            </w:r>
            <w:r w:rsidRPr="00AD35A1" w:rsidDel="00C36969">
              <w:rPr>
                <w:rStyle w:val="NhnmanhTinht"/>
                <w:rFonts w:cs="Times New Roman"/>
                <w:noProof/>
                <w:webHidden/>
                <w:szCs w:val="26"/>
                <w:rPrChange w:id="2696" w:author="TRAN THI LY LY" w:date="2019-06-15T14:12:00Z">
                  <w:rPr>
                    <w:rStyle w:val="TiuSach"/>
                    <w:noProof/>
                    <w:webHidden/>
                  </w:rPr>
                </w:rPrChange>
              </w:rPr>
              <w:tab/>
              <w:delText>65</w:delText>
            </w:r>
          </w:del>
        </w:p>
        <w:p w14:paraId="0B4B921C" w14:textId="328CAC9C" w:rsidR="00C5742B" w:rsidRPr="00AD35A1" w:rsidDel="00C36969" w:rsidRDefault="00C5742B">
          <w:pPr>
            <w:pStyle w:val="Mucluc4"/>
            <w:tabs>
              <w:tab w:val="right" w:leader="dot" w:pos="8990"/>
            </w:tabs>
            <w:rPr>
              <w:del w:id="2697" w:author="TRAN THI LY LY" w:date="2019-06-20T23:27:00Z"/>
              <w:rStyle w:val="NhnmanhTinht"/>
              <w:rFonts w:cs="Times New Roman"/>
              <w:noProof/>
              <w:szCs w:val="26"/>
              <w:rPrChange w:id="2698" w:author="TRAN THI LY LY" w:date="2019-06-15T14:12:00Z">
                <w:rPr>
                  <w:del w:id="2699" w:author="TRAN THI LY LY" w:date="2019-06-20T23:27:00Z"/>
                  <w:rStyle w:val="TiuSach"/>
                  <w:noProof/>
                </w:rPr>
              </w:rPrChange>
            </w:rPr>
          </w:pPr>
          <w:del w:id="2700" w:author="TRAN THI LY LY" w:date="2019-06-20T23:27:00Z">
            <w:r w:rsidRPr="00AD35A1" w:rsidDel="00C36969">
              <w:rPr>
                <w:rStyle w:val="NhnmanhTinht"/>
                <w:rFonts w:cs="Times New Roman"/>
                <w:noProof/>
                <w:szCs w:val="26"/>
                <w:rPrChange w:id="2701" w:author="TRAN THI LY LY" w:date="2019-06-15T14:12:00Z">
                  <w:rPr>
                    <w:rStyle w:val="TiuSach"/>
                    <w:noProof/>
                  </w:rPr>
                </w:rPrChange>
              </w:rPr>
              <w:delText>4.2.1.1 Về dữ liệu training xử lí câu hỏi</w:delText>
            </w:r>
            <w:r w:rsidRPr="00AD35A1" w:rsidDel="00C36969">
              <w:rPr>
                <w:rStyle w:val="NhnmanhTinht"/>
                <w:rFonts w:cs="Times New Roman"/>
                <w:noProof/>
                <w:webHidden/>
                <w:szCs w:val="26"/>
                <w:rPrChange w:id="2702" w:author="TRAN THI LY LY" w:date="2019-06-15T14:12:00Z">
                  <w:rPr>
                    <w:rStyle w:val="TiuSach"/>
                    <w:noProof/>
                    <w:webHidden/>
                  </w:rPr>
                </w:rPrChange>
              </w:rPr>
              <w:tab/>
              <w:delText>65</w:delText>
            </w:r>
          </w:del>
        </w:p>
        <w:p w14:paraId="6D30E1A2" w14:textId="3CAF0922" w:rsidR="00C5742B" w:rsidRPr="00AD35A1" w:rsidDel="00C36969" w:rsidRDefault="00C5742B">
          <w:pPr>
            <w:pStyle w:val="Mucluc3"/>
            <w:tabs>
              <w:tab w:val="right" w:leader="dot" w:pos="8990"/>
            </w:tabs>
            <w:rPr>
              <w:del w:id="2703" w:author="TRAN THI LY LY" w:date="2019-06-20T23:27:00Z"/>
              <w:rStyle w:val="NhnmanhTinht"/>
              <w:rFonts w:cs="Times New Roman"/>
              <w:noProof/>
              <w:szCs w:val="26"/>
              <w:rPrChange w:id="2704" w:author="TRAN THI LY LY" w:date="2019-06-15T14:12:00Z">
                <w:rPr>
                  <w:del w:id="2705" w:author="TRAN THI LY LY" w:date="2019-06-20T23:27:00Z"/>
                  <w:rStyle w:val="TiuSach"/>
                  <w:noProof/>
                </w:rPr>
              </w:rPrChange>
            </w:rPr>
          </w:pPr>
          <w:del w:id="2706" w:author="TRAN THI LY LY" w:date="2019-06-20T23:27:00Z">
            <w:r w:rsidRPr="00AD35A1" w:rsidDel="00C36969">
              <w:rPr>
                <w:rStyle w:val="NhnmanhTinht"/>
                <w:rFonts w:cs="Times New Roman"/>
                <w:noProof/>
                <w:szCs w:val="26"/>
                <w:rPrChange w:id="2707" w:author="TRAN THI LY LY" w:date="2019-06-15T14:12:00Z">
                  <w:rPr>
                    <w:rStyle w:val="TiuSach"/>
                    <w:noProof/>
                  </w:rPr>
                </w:rPrChange>
              </w:rPr>
              <w:delText>4.2.2 Quá trình cài đặt chi tiết</w:delText>
            </w:r>
            <w:r w:rsidRPr="00AD35A1" w:rsidDel="00C36969">
              <w:rPr>
                <w:rStyle w:val="NhnmanhTinht"/>
                <w:rFonts w:cs="Times New Roman"/>
                <w:noProof/>
                <w:webHidden/>
                <w:szCs w:val="26"/>
                <w:rPrChange w:id="2708" w:author="TRAN THI LY LY" w:date="2019-06-15T14:12:00Z">
                  <w:rPr>
                    <w:rStyle w:val="TiuSach"/>
                    <w:noProof/>
                    <w:webHidden/>
                  </w:rPr>
                </w:rPrChange>
              </w:rPr>
              <w:tab/>
              <w:delText>65</w:delText>
            </w:r>
          </w:del>
        </w:p>
        <w:p w14:paraId="074CFD2A" w14:textId="466A2785" w:rsidR="00C5742B" w:rsidRPr="00AD35A1" w:rsidDel="00C36969" w:rsidRDefault="00C5742B">
          <w:pPr>
            <w:pStyle w:val="Mucluc4"/>
            <w:tabs>
              <w:tab w:val="right" w:leader="dot" w:pos="8990"/>
            </w:tabs>
            <w:rPr>
              <w:del w:id="2709" w:author="TRAN THI LY LY" w:date="2019-06-20T23:27:00Z"/>
              <w:rStyle w:val="NhnmanhTinht"/>
              <w:rFonts w:cs="Times New Roman"/>
              <w:noProof/>
              <w:szCs w:val="26"/>
              <w:rPrChange w:id="2710" w:author="TRAN THI LY LY" w:date="2019-06-15T14:12:00Z">
                <w:rPr>
                  <w:del w:id="2711" w:author="TRAN THI LY LY" w:date="2019-06-20T23:27:00Z"/>
                  <w:rStyle w:val="TiuSach"/>
                  <w:noProof/>
                </w:rPr>
              </w:rPrChange>
            </w:rPr>
          </w:pPr>
          <w:del w:id="2712" w:author="TRAN THI LY LY" w:date="2019-06-20T23:27:00Z">
            <w:r w:rsidRPr="00AD35A1" w:rsidDel="00C36969">
              <w:rPr>
                <w:rStyle w:val="NhnmanhTinht"/>
                <w:rFonts w:cs="Times New Roman"/>
                <w:noProof/>
                <w:szCs w:val="26"/>
                <w:rPrChange w:id="2713" w:author="TRAN THI LY LY" w:date="2019-06-15T14:12:00Z">
                  <w:rPr>
                    <w:rStyle w:val="TiuSach"/>
                    <w:noProof/>
                  </w:rPr>
                </w:rPrChange>
              </w:rPr>
              <w:delText>4.2.2.1 Cài đặt ontology</w:delText>
            </w:r>
            <w:r w:rsidRPr="00AD35A1" w:rsidDel="00C36969">
              <w:rPr>
                <w:rStyle w:val="NhnmanhTinht"/>
                <w:rFonts w:cs="Times New Roman"/>
                <w:noProof/>
                <w:webHidden/>
                <w:szCs w:val="26"/>
                <w:rPrChange w:id="2714" w:author="TRAN THI LY LY" w:date="2019-06-15T14:12:00Z">
                  <w:rPr>
                    <w:rStyle w:val="TiuSach"/>
                    <w:noProof/>
                    <w:webHidden/>
                  </w:rPr>
                </w:rPrChange>
              </w:rPr>
              <w:tab/>
              <w:delText>65</w:delText>
            </w:r>
          </w:del>
        </w:p>
        <w:p w14:paraId="2F98EABB" w14:textId="7537A06D" w:rsidR="00C5742B" w:rsidRPr="00AD35A1" w:rsidDel="00C36969" w:rsidRDefault="00C5742B">
          <w:pPr>
            <w:pStyle w:val="Mucluc4"/>
            <w:tabs>
              <w:tab w:val="right" w:leader="dot" w:pos="8990"/>
            </w:tabs>
            <w:rPr>
              <w:del w:id="2715" w:author="TRAN THI LY LY" w:date="2019-06-20T23:27:00Z"/>
              <w:rStyle w:val="NhnmanhTinht"/>
              <w:rFonts w:cs="Times New Roman"/>
              <w:noProof/>
              <w:szCs w:val="26"/>
              <w:rPrChange w:id="2716" w:author="TRAN THI LY LY" w:date="2019-06-15T14:12:00Z">
                <w:rPr>
                  <w:del w:id="2717" w:author="TRAN THI LY LY" w:date="2019-06-20T23:27:00Z"/>
                  <w:rStyle w:val="TiuSach"/>
                  <w:noProof/>
                </w:rPr>
              </w:rPrChange>
            </w:rPr>
          </w:pPr>
          <w:del w:id="2718" w:author="TRAN THI LY LY" w:date="2019-06-20T23:27:00Z">
            <w:r w:rsidRPr="00AD35A1" w:rsidDel="00C36969">
              <w:rPr>
                <w:rStyle w:val="NhnmanhTinht"/>
                <w:rFonts w:cs="Times New Roman"/>
                <w:noProof/>
                <w:szCs w:val="26"/>
                <w:rPrChange w:id="2719" w:author="TRAN THI LY LY" w:date="2019-06-15T14:12:00Z">
                  <w:rPr>
                    <w:rStyle w:val="TiuSach"/>
                    <w:noProof/>
                  </w:rPr>
                </w:rPrChange>
              </w:rPr>
              <w:delText>4.2.2.2 Cài đặt RASA</w:delText>
            </w:r>
            <w:r w:rsidRPr="00AD35A1" w:rsidDel="00C36969">
              <w:rPr>
                <w:rStyle w:val="NhnmanhTinht"/>
                <w:rFonts w:cs="Times New Roman"/>
                <w:noProof/>
                <w:webHidden/>
                <w:szCs w:val="26"/>
                <w:rPrChange w:id="2720" w:author="TRAN THI LY LY" w:date="2019-06-15T14:12:00Z">
                  <w:rPr>
                    <w:rStyle w:val="TiuSach"/>
                    <w:noProof/>
                    <w:webHidden/>
                  </w:rPr>
                </w:rPrChange>
              </w:rPr>
              <w:tab/>
              <w:delText>69</w:delText>
            </w:r>
          </w:del>
        </w:p>
        <w:p w14:paraId="1871E3CC" w14:textId="091DA033" w:rsidR="00C5742B" w:rsidRPr="00AD35A1" w:rsidDel="00C36969" w:rsidRDefault="00C5742B">
          <w:pPr>
            <w:pStyle w:val="Mucluc4"/>
            <w:tabs>
              <w:tab w:val="right" w:leader="dot" w:pos="8990"/>
            </w:tabs>
            <w:rPr>
              <w:del w:id="2721" w:author="TRAN THI LY LY" w:date="2019-06-20T23:27:00Z"/>
              <w:rStyle w:val="NhnmanhTinht"/>
              <w:rFonts w:cs="Times New Roman"/>
              <w:noProof/>
              <w:szCs w:val="26"/>
              <w:rPrChange w:id="2722" w:author="TRAN THI LY LY" w:date="2019-06-15T14:12:00Z">
                <w:rPr>
                  <w:del w:id="2723" w:author="TRAN THI LY LY" w:date="2019-06-20T23:27:00Z"/>
                  <w:rStyle w:val="TiuSach"/>
                  <w:noProof/>
                </w:rPr>
              </w:rPrChange>
            </w:rPr>
          </w:pPr>
          <w:del w:id="2724" w:author="TRAN THI LY LY" w:date="2019-06-20T23:27:00Z">
            <w:r w:rsidRPr="00AD35A1" w:rsidDel="00C36969">
              <w:rPr>
                <w:rStyle w:val="NhnmanhTinht"/>
                <w:rFonts w:cs="Times New Roman"/>
                <w:noProof/>
                <w:szCs w:val="26"/>
                <w:rPrChange w:id="2725" w:author="TRAN THI LY LY" w:date="2019-06-15T14:12:00Z">
                  <w:rPr>
                    <w:rStyle w:val="TiuSach"/>
                    <w:noProof/>
                  </w:rPr>
                </w:rPrChange>
              </w:rPr>
              <w:delText>4.2.2.3. Kết nối ontology với RASA sử dụng thư viện Owlready2</w:delText>
            </w:r>
            <w:r w:rsidRPr="00AD35A1" w:rsidDel="00C36969">
              <w:rPr>
                <w:rStyle w:val="NhnmanhTinht"/>
                <w:rFonts w:cs="Times New Roman"/>
                <w:noProof/>
                <w:webHidden/>
                <w:szCs w:val="26"/>
                <w:rPrChange w:id="2726" w:author="TRAN THI LY LY" w:date="2019-06-15T14:12:00Z">
                  <w:rPr>
                    <w:rStyle w:val="TiuSach"/>
                    <w:noProof/>
                    <w:webHidden/>
                  </w:rPr>
                </w:rPrChange>
              </w:rPr>
              <w:tab/>
              <w:delText>69</w:delText>
            </w:r>
          </w:del>
        </w:p>
        <w:p w14:paraId="643CD71C" w14:textId="0D4C694F" w:rsidR="00C5742B" w:rsidRPr="00AD35A1" w:rsidDel="00C36969" w:rsidRDefault="00C5742B">
          <w:pPr>
            <w:pStyle w:val="Mucluc4"/>
            <w:tabs>
              <w:tab w:val="right" w:leader="dot" w:pos="8990"/>
            </w:tabs>
            <w:rPr>
              <w:del w:id="2727" w:author="TRAN THI LY LY" w:date="2019-06-20T23:27:00Z"/>
              <w:rStyle w:val="NhnmanhTinht"/>
              <w:rFonts w:cs="Times New Roman"/>
              <w:noProof/>
              <w:szCs w:val="26"/>
              <w:rPrChange w:id="2728" w:author="TRAN THI LY LY" w:date="2019-06-15T14:12:00Z">
                <w:rPr>
                  <w:del w:id="2729" w:author="TRAN THI LY LY" w:date="2019-06-20T23:27:00Z"/>
                  <w:rStyle w:val="TiuSach"/>
                  <w:noProof/>
                </w:rPr>
              </w:rPrChange>
            </w:rPr>
          </w:pPr>
          <w:del w:id="2730" w:author="TRAN THI LY LY" w:date="2019-06-20T23:27:00Z">
            <w:r w:rsidRPr="00AD35A1" w:rsidDel="00C36969">
              <w:rPr>
                <w:rStyle w:val="NhnmanhTinht"/>
                <w:rFonts w:cs="Times New Roman"/>
                <w:noProof/>
                <w:szCs w:val="26"/>
                <w:rPrChange w:id="2731" w:author="TRAN THI LY LY" w:date="2019-06-15T14:12:00Z">
                  <w:rPr>
                    <w:rStyle w:val="TiuSach"/>
                    <w:noProof/>
                  </w:rPr>
                </w:rPrChange>
              </w:rPr>
              <w:delText>4.2.2.4 Cài đặt backend RASA xử lí câu hỏi người dùng</w:delText>
            </w:r>
            <w:r w:rsidRPr="00AD35A1" w:rsidDel="00C36969">
              <w:rPr>
                <w:rStyle w:val="NhnmanhTinht"/>
                <w:rFonts w:cs="Times New Roman"/>
                <w:noProof/>
                <w:webHidden/>
                <w:szCs w:val="26"/>
                <w:rPrChange w:id="2732" w:author="TRAN THI LY LY" w:date="2019-06-15T14:12:00Z">
                  <w:rPr>
                    <w:rStyle w:val="TiuSach"/>
                    <w:noProof/>
                    <w:webHidden/>
                  </w:rPr>
                </w:rPrChange>
              </w:rPr>
              <w:tab/>
              <w:delText>74</w:delText>
            </w:r>
          </w:del>
        </w:p>
        <w:p w14:paraId="0D152A63" w14:textId="459CE968" w:rsidR="00C5742B" w:rsidRPr="00AD35A1" w:rsidDel="00C36969" w:rsidRDefault="00C5742B">
          <w:pPr>
            <w:pStyle w:val="Mucluc4"/>
            <w:tabs>
              <w:tab w:val="right" w:leader="dot" w:pos="8990"/>
            </w:tabs>
            <w:rPr>
              <w:del w:id="2733" w:author="TRAN THI LY LY" w:date="2019-06-20T23:27:00Z"/>
              <w:rStyle w:val="NhnmanhTinht"/>
              <w:rFonts w:cs="Times New Roman"/>
              <w:noProof/>
              <w:szCs w:val="26"/>
              <w:rPrChange w:id="2734" w:author="TRAN THI LY LY" w:date="2019-06-15T14:12:00Z">
                <w:rPr>
                  <w:del w:id="2735" w:author="TRAN THI LY LY" w:date="2019-06-20T23:27:00Z"/>
                  <w:rStyle w:val="TiuSach"/>
                  <w:noProof/>
                </w:rPr>
              </w:rPrChange>
            </w:rPr>
          </w:pPr>
          <w:del w:id="2736" w:author="TRAN THI LY LY" w:date="2019-06-20T23:27:00Z">
            <w:r w:rsidRPr="00AD35A1" w:rsidDel="00C36969">
              <w:rPr>
                <w:rStyle w:val="NhnmanhTinht"/>
                <w:rFonts w:cs="Times New Roman"/>
                <w:noProof/>
                <w:szCs w:val="26"/>
                <w:rPrChange w:id="2737" w:author="TRAN THI LY LY" w:date="2019-06-15T14:12:00Z">
                  <w:rPr>
                    <w:rStyle w:val="TiuSach"/>
                    <w:noProof/>
                  </w:rPr>
                </w:rPrChange>
              </w:rPr>
              <w:delText>4.2.2.5 Cài đặt giao diện người dùng</w:delText>
            </w:r>
            <w:r w:rsidRPr="00AD35A1" w:rsidDel="00C36969">
              <w:rPr>
                <w:rStyle w:val="NhnmanhTinht"/>
                <w:rFonts w:cs="Times New Roman"/>
                <w:noProof/>
                <w:webHidden/>
                <w:szCs w:val="26"/>
                <w:rPrChange w:id="2738" w:author="TRAN THI LY LY" w:date="2019-06-15T14:12:00Z">
                  <w:rPr>
                    <w:rStyle w:val="TiuSach"/>
                    <w:noProof/>
                    <w:webHidden/>
                  </w:rPr>
                </w:rPrChange>
              </w:rPr>
              <w:tab/>
              <w:delText>74</w:delText>
            </w:r>
          </w:del>
        </w:p>
        <w:p w14:paraId="0007C9F2" w14:textId="0DFA0BE7" w:rsidR="00C5742B" w:rsidRPr="00AD35A1" w:rsidDel="00C36969" w:rsidRDefault="00C5742B">
          <w:pPr>
            <w:pStyle w:val="Mucluc2"/>
            <w:tabs>
              <w:tab w:val="right" w:leader="dot" w:pos="8990"/>
            </w:tabs>
            <w:rPr>
              <w:del w:id="2739" w:author="TRAN THI LY LY" w:date="2019-06-20T23:27:00Z"/>
              <w:rStyle w:val="NhnmanhTinht"/>
              <w:rFonts w:cs="Times New Roman"/>
              <w:noProof/>
              <w:szCs w:val="26"/>
              <w:rPrChange w:id="2740" w:author="TRAN THI LY LY" w:date="2019-06-15T14:12:00Z">
                <w:rPr>
                  <w:del w:id="2741" w:author="TRAN THI LY LY" w:date="2019-06-20T23:27:00Z"/>
                  <w:rStyle w:val="TiuSach"/>
                  <w:noProof/>
                </w:rPr>
              </w:rPrChange>
            </w:rPr>
          </w:pPr>
          <w:del w:id="2742" w:author="TRAN THI LY LY" w:date="2019-06-20T23:27:00Z">
            <w:r w:rsidRPr="00AD35A1" w:rsidDel="00C36969">
              <w:rPr>
                <w:rStyle w:val="NhnmanhTinht"/>
                <w:rFonts w:cs="Times New Roman"/>
                <w:noProof/>
                <w:szCs w:val="26"/>
                <w:rPrChange w:id="2743" w:author="TRAN THI LY LY" w:date="2019-06-15T14:12:00Z">
                  <w:rPr>
                    <w:rStyle w:val="TiuSach"/>
                    <w:noProof/>
                  </w:rPr>
                </w:rPrChange>
              </w:rPr>
              <w:delText>4.3 Deploy, public ứng dụng</w:delText>
            </w:r>
            <w:r w:rsidRPr="00AD35A1" w:rsidDel="00C36969">
              <w:rPr>
                <w:rStyle w:val="NhnmanhTinht"/>
                <w:rFonts w:cs="Times New Roman"/>
                <w:noProof/>
                <w:webHidden/>
                <w:szCs w:val="26"/>
                <w:rPrChange w:id="2744" w:author="TRAN THI LY LY" w:date="2019-06-15T14:12:00Z">
                  <w:rPr>
                    <w:rStyle w:val="TiuSach"/>
                    <w:noProof/>
                    <w:webHidden/>
                  </w:rPr>
                </w:rPrChange>
              </w:rPr>
              <w:tab/>
              <w:delText>80</w:delText>
            </w:r>
          </w:del>
        </w:p>
        <w:p w14:paraId="45DB024F" w14:textId="52EEA915" w:rsidR="00C5742B" w:rsidRPr="00AD35A1" w:rsidDel="00C36969" w:rsidRDefault="00C5742B">
          <w:pPr>
            <w:pStyle w:val="Mucluc3"/>
            <w:tabs>
              <w:tab w:val="right" w:leader="dot" w:pos="8990"/>
            </w:tabs>
            <w:rPr>
              <w:del w:id="2745" w:author="TRAN THI LY LY" w:date="2019-06-20T23:27:00Z"/>
              <w:rStyle w:val="NhnmanhTinht"/>
              <w:rFonts w:cs="Times New Roman"/>
              <w:noProof/>
              <w:szCs w:val="26"/>
              <w:rPrChange w:id="2746" w:author="TRAN THI LY LY" w:date="2019-06-15T14:12:00Z">
                <w:rPr>
                  <w:del w:id="2747" w:author="TRAN THI LY LY" w:date="2019-06-20T23:27:00Z"/>
                  <w:rStyle w:val="TiuSach"/>
                  <w:noProof/>
                </w:rPr>
              </w:rPrChange>
            </w:rPr>
          </w:pPr>
          <w:del w:id="2748" w:author="TRAN THI LY LY" w:date="2019-06-20T23:27:00Z">
            <w:r w:rsidRPr="00AD35A1" w:rsidDel="00C36969">
              <w:rPr>
                <w:rStyle w:val="NhnmanhTinht"/>
                <w:rFonts w:cs="Times New Roman"/>
                <w:noProof/>
                <w:szCs w:val="26"/>
                <w:rPrChange w:id="2749" w:author="TRAN THI LY LY" w:date="2019-06-15T14:12:00Z">
                  <w:rPr>
                    <w:rStyle w:val="TiuSach"/>
                    <w:noProof/>
                  </w:rPr>
                </w:rPrChange>
              </w:rPr>
              <w:delText>4.3.1 Publish ontology</w:delText>
            </w:r>
            <w:r w:rsidRPr="00AD35A1" w:rsidDel="00C36969">
              <w:rPr>
                <w:rStyle w:val="NhnmanhTinht"/>
                <w:rFonts w:cs="Times New Roman"/>
                <w:noProof/>
                <w:webHidden/>
                <w:szCs w:val="26"/>
                <w:rPrChange w:id="2750" w:author="TRAN THI LY LY" w:date="2019-06-15T14:12:00Z">
                  <w:rPr>
                    <w:rStyle w:val="TiuSach"/>
                    <w:noProof/>
                    <w:webHidden/>
                  </w:rPr>
                </w:rPrChange>
              </w:rPr>
              <w:tab/>
              <w:delText>80</w:delText>
            </w:r>
          </w:del>
        </w:p>
        <w:p w14:paraId="7DF46FC8" w14:textId="4767D293" w:rsidR="00C5742B" w:rsidRPr="00AD35A1" w:rsidDel="00C36969" w:rsidRDefault="00C5742B">
          <w:pPr>
            <w:pStyle w:val="Mucluc4"/>
            <w:tabs>
              <w:tab w:val="right" w:leader="dot" w:pos="8990"/>
            </w:tabs>
            <w:rPr>
              <w:del w:id="2751" w:author="TRAN THI LY LY" w:date="2019-06-20T23:27:00Z"/>
              <w:rStyle w:val="NhnmanhTinht"/>
              <w:rFonts w:cs="Times New Roman"/>
              <w:noProof/>
              <w:szCs w:val="26"/>
              <w:rPrChange w:id="2752" w:author="TRAN THI LY LY" w:date="2019-06-15T14:12:00Z">
                <w:rPr>
                  <w:del w:id="2753" w:author="TRAN THI LY LY" w:date="2019-06-20T23:27:00Z"/>
                  <w:rStyle w:val="TiuSach"/>
                  <w:noProof/>
                </w:rPr>
              </w:rPrChange>
            </w:rPr>
          </w:pPr>
          <w:del w:id="2754" w:author="TRAN THI LY LY" w:date="2019-06-20T23:27:00Z">
            <w:r w:rsidRPr="00AD35A1" w:rsidDel="00C36969">
              <w:rPr>
                <w:rStyle w:val="NhnmanhTinht"/>
                <w:rFonts w:cs="Times New Roman"/>
                <w:noProof/>
                <w:szCs w:val="26"/>
                <w:rPrChange w:id="2755" w:author="TRAN THI LY LY" w:date="2019-06-15T14:12:00Z">
                  <w:rPr>
                    <w:rStyle w:val="TiuSach"/>
                    <w:noProof/>
                  </w:rPr>
                </w:rPrChange>
              </w:rPr>
              <w:delText>4.3.1.1 Publish ontology để mọi người có thể vào xem</w:delText>
            </w:r>
            <w:r w:rsidRPr="00AD35A1" w:rsidDel="00C36969">
              <w:rPr>
                <w:rStyle w:val="NhnmanhTinht"/>
                <w:rFonts w:cs="Times New Roman"/>
                <w:noProof/>
                <w:webHidden/>
                <w:szCs w:val="26"/>
                <w:rPrChange w:id="2756" w:author="TRAN THI LY LY" w:date="2019-06-15T14:12:00Z">
                  <w:rPr>
                    <w:rStyle w:val="TiuSach"/>
                    <w:noProof/>
                    <w:webHidden/>
                  </w:rPr>
                </w:rPrChange>
              </w:rPr>
              <w:tab/>
              <w:delText>80</w:delText>
            </w:r>
          </w:del>
        </w:p>
        <w:p w14:paraId="25714664" w14:textId="7156893D" w:rsidR="00C5742B" w:rsidRPr="00AD35A1" w:rsidDel="00C36969" w:rsidRDefault="00C5742B">
          <w:pPr>
            <w:pStyle w:val="Mucluc4"/>
            <w:tabs>
              <w:tab w:val="right" w:leader="dot" w:pos="8990"/>
            </w:tabs>
            <w:rPr>
              <w:del w:id="2757" w:author="TRAN THI LY LY" w:date="2019-06-20T23:27:00Z"/>
              <w:rStyle w:val="NhnmanhTinht"/>
              <w:rFonts w:cs="Times New Roman"/>
              <w:noProof/>
              <w:szCs w:val="26"/>
              <w:rPrChange w:id="2758" w:author="TRAN THI LY LY" w:date="2019-06-15T14:12:00Z">
                <w:rPr>
                  <w:del w:id="2759" w:author="TRAN THI LY LY" w:date="2019-06-20T23:27:00Z"/>
                  <w:rStyle w:val="TiuSach"/>
                  <w:noProof/>
                </w:rPr>
              </w:rPrChange>
            </w:rPr>
          </w:pPr>
          <w:del w:id="2760" w:author="TRAN THI LY LY" w:date="2019-06-20T23:27:00Z">
            <w:r w:rsidRPr="00AD35A1" w:rsidDel="00C36969">
              <w:rPr>
                <w:rStyle w:val="NhnmanhTinht"/>
                <w:rFonts w:cs="Times New Roman"/>
                <w:noProof/>
                <w:szCs w:val="26"/>
                <w:rPrChange w:id="2761" w:author="TRAN THI LY LY" w:date="2019-06-15T14:12:00Z">
                  <w:rPr>
                    <w:rStyle w:val="TiuSach"/>
                    <w:noProof/>
                  </w:rPr>
                </w:rPrChange>
              </w:rPr>
              <w:delText>4.3.1.2 Publish ontology để mọi người có thể truy xuất và chỉnh sửa dữ liệu</w:delText>
            </w:r>
            <w:r w:rsidRPr="00AD35A1" w:rsidDel="00C36969">
              <w:rPr>
                <w:rStyle w:val="NhnmanhTinht"/>
                <w:rFonts w:cs="Times New Roman"/>
                <w:noProof/>
                <w:webHidden/>
                <w:szCs w:val="26"/>
                <w:rPrChange w:id="2762" w:author="TRAN THI LY LY" w:date="2019-06-15T14:12:00Z">
                  <w:rPr>
                    <w:rStyle w:val="TiuSach"/>
                    <w:noProof/>
                    <w:webHidden/>
                  </w:rPr>
                </w:rPrChange>
              </w:rPr>
              <w:tab/>
              <w:delText>86</w:delText>
            </w:r>
          </w:del>
        </w:p>
        <w:p w14:paraId="05A63230" w14:textId="14D9112D" w:rsidR="00C5742B" w:rsidRPr="00AD35A1" w:rsidDel="00C36969" w:rsidRDefault="00C5742B">
          <w:pPr>
            <w:pStyle w:val="Mucluc3"/>
            <w:tabs>
              <w:tab w:val="right" w:leader="dot" w:pos="8990"/>
            </w:tabs>
            <w:rPr>
              <w:del w:id="2763" w:author="TRAN THI LY LY" w:date="2019-06-20T23:27:00Z"/>
              <w:rStyle w:val="NhnmanhTinht"/>
              <w:rFonts w:cs="Times New Roman"/>
              <w:noProof/>
              <w:szCs w:val="26"/>
              <w:rPrChange w:id="2764" w:author="TRAN THI LY LY" w:date="2019-06-15T14:12:00Z">
                <w:rPr>
                  <w:del w:id="2765" w:author="TRAN THI LY LY" w:date="2019-06-20T23:27:00Z"/>
                  <w:rStyle w:val="TiuSach"/>
                  <w:noProof/>
                </w:rPr>
              </w:rPrChange>
            </w:rPr>
          </w:pPr>
          <w:del w:id="2766" w:author="TRAN THI LY LY" w:date="2019-06-20T23:27:00Z">
            <w:r w:rsidRPr="00AD35A1" w:rsidDel="00C36969">
              <w:rPr>
                <w:rStyle w:val="NhnmanhTinht"/>
                <w:rFonts w:cs="Times New Roman"/>
                <w:noProof/>
                <w:szCs w:val="26"/>
                <w:rPrChange w:id="2767" w:author="TRAN THI LY LY" w:date="2019-06-15T14:12:00Z">
                  <w:rPr>
                    <w:rStyle w:val="TiuSach"/>
                    <w:noProof/>
                  </w:rPr>
                </w:rPrChange>
              </w:rPr>
              <w:delText>4.3.2 Publish ứng dụng</w:delText>
            </w:r>
            <w:r w:rsidRPr="00AD35A1" w:rsidDel="00C36969">
              <w:rPr>
                <w:rStyle w:val="NhnmanhTinht"/>
                <w:rFonts w:cs="Times New Roman"/>
                <w:noProof/>
                <w:webHidden/>
                <w:szCs w:val="26"/>
                <w:rPrChange w:id="2768" w:author="TRAN THI LY LY" w:date="2019-06-15T14:12:00Z">
                  <w:rPr>
                    <w:rStyle w:val="TiuSach"/>
                    <w:noProof/>
                    <w:webHidden/>
                  </w:rPr>
                </w:rPrChange>
              </w:rPr>
              <w:tab/>
              <w:delText>87</w:delText>
            </w:r>
          </w:del>
        </w:p>
        <w:p w14:paraId="53E01655" w14:textId="29870D7B" w:rsidR="00C5742B" w:rsidRPr="00AD35A1" w:rsidDel="00C36969" w:rsidRDefault="00C5742B">
          <w:pPr>
            <w:pStyle w:val="Mucluc4"/>
            <w:tabs>
              <w:tab w:val="right" w:leader="dot" w:pos="8990"/>
            </w:tabs>
            <w:rPr>
              <w:del w:id="2769" w:author="TRAN THI LY LY" w:date="2019-06-20T23:27:00Z"/>
              <w:rStyle w:val="NhnmanhTinht"/>
              <w:rFonts w:cs="Times New Roman"/>
              <w:noProof/>
              <w:szCs w:val="26"/>
              <w:rPrChange w:id="2770" w:author="TRAN THI LY LY" w:date="2019-06-15T14:12:00Z">
                <w:rPr>
                  <w:del w:id="2771" w:author="TRAN THI LY LY" w:date="2019-06-20T23:27:00Z"/>
                  <w:rStyle w:val="TiuSach"/>
                  <w:noProof/>
                </w:rPr>
              </w:rPrChange>
            </w:rPr>
          </w:pPr>
          <w:del w:id="2772" w:author="TRAN THI LY LY" w:date="2019-06-20T23:27:00Z">
            <w:r w:rsidRPr="00AD35A1" w:rsidDel="00C36969">
              <w:rPr>
                <w:rStyle w:val="NhnmanhTinht"/>
                <w:rFonts w:cs="Times New Roman"/>
                <w:noProof/>
                <w:szCs w:val="26"/>
                <w:rPrChange w:id="2773" w:author="TRAN THI LY LY" w:date="2019-06-15T14:12:00Z">
                  <w:rPr>
                    <w:rStyle w:val="TiuSach"/>
                    <w:noProof/>
                  </w:rPr>
                </w:rPrChange>
              </w:rPr>
              <w:delText>1. API backend</w:delText>
            </w:r>
            <w:r w:rsidRPr="00AD35A1" w:rsidDel="00C36969">
              <w:rPr>
                <w:rStyle w:val="NhnmanhTinht"/>
                <w:rFonts w:cs="Times New Roman"/>
                <w:noProof/>
                <w:webHidden/>
                <w:szCs w:val="26"/>
                <w:rPrChange w:id="2774" w:author="TRAN THI LY LY" w:date="2019-06-15T14:12:00Z">
                  <w:rPr>
                    <w:rStyle w:val="TiuSach"/>
                    <w:noProof/>
                    <w:webHidden/>
                  </w:rPr>
                </w:rPrChange>
              </w:rPr>
              <w:tab/>
              <w:delText>87</w:delText>
            </w:r>
          </w:del>
        </w:p>
        <w:p w14:paraId="56C58BE0" w14:textId="059C6B82" w:rsidR="00C5742B" w:rsidRPr="00AD35A1" w:rsidDel="00C36969" w:rsidRDefault="00C5742B">
          <w:pPr>
            <w:pStyle w:val="Mucluc4"/>
            <w:tabs>
              <w:tab w:val="right" w:leader="dot" w:pos="8990"/>
            </w:tabs>
            <w:rPr>
              <w:del w:id="2775" w:author="TRAN THI LY LY" w:date="2019-06-20T23:27:00Z"/>
              <w:rStyle w:val="NhnmanhTinht"/>
              <w:rFonts w:cs="Times New Roman"/>
              <w:noProof/>
              <w:szCs w:val="26"/>
              <w:rPrChange w:id="2776" w:author="TRAN THI LY LY" w:date="2019-06-15T14:12:00Z">
                <w:rPr>
                  <w:del w:id="2777" w:author="TRAN THI LY LY" w:date="2019-06-20T23:27:00Z"/>
                  <w:rStyle w:val="TiuSach"/>
                  <w:noProof/>
                </w:rPr>
              </w:rPrChange>
            </w:rPr>
          </w:pPr>
          <w:del w:id="2778" w:author="TRAN THI LY LY" w:date="2019-06-20T23:27:00Z">
            <w:r w:rsidRPr="00AD35A1" w:rsidDel="00C36969">
              <w:rPr>
                <w:rStyle w:val="NhnmanhTinht"/>
                <w:rFonts w:cs="Times New Roman"/>
                <w:noProof/>
                <w:szCs w:val="26"/>
                <w:rPrChange w:id="2779" w:author="TRAN THI LY LY" w:date="2019-06-15T14:12:00Z">
                  <w:rPr>
                    <w:rStyle w:val="TiuSach"/>
                    <w:noProof/>
                  </w:rPr>
                </w:rPrChange>
              </w:rPr>
              <w:delText>2. Giao diện người dùng</w:delText>
            </w:r>
            <w:r w:rsidRPr="00AD35A1" w:rsidDel="00C36969">
              <w:rPr>
                <w:rStyle w:val="NhnmanhTinht"/>
                <w:rFonts w:cs="Times New Roman"/>
                <w:noProof/>
                <w:webHidden/>
                <w:szCs w:val="26"/>
                <w:rPrChange w:id="2780" w:author="TRAN THI LY LY" w:date="2019-06-15T14:12:00Z">
                  <w:rPr>
                    <w:rStyle w:val="TiuSach"/>
                    <w:noProof/>
                    <w:webHidden/>
                  </w:rPr>
                </w:rPrChange>
              </w:rPr>
              <w:tab/>
              <w:delText>87</w:delText>
            </w:r>
          </w:del>
        </w:p>
        <w:p w14:paraId="7393F7C6" w14:textId="40BDADD2" w:rsidR="00C5742B" w:rsidRPr="00AD35A1" w:rsidDel="00C36969" w:rsidRDefault="00C5742B">
          <w:pPr>
            <w:pStyle w:val="Mucluc1"/>
            <w:tabs>
              <w:tab w:val="right" w:leader="dot" w:pos="8990"/>
            </w:tabs>
            <w:rPr>
              <w:del w:id="2781" w:author="TRAN THI LY LY" w:date="2019-06-20T23:27:00Z"/>
              <w:rStyle w:val="NhnmanhTinht"/>
              <w:rFonts w:cs="Times New Roman"/>
              <w:noProof/>
              <w:szCs w:val="26"/>
              <w:rPrChange w:id="2782" w:author="TRAN THI LY LY" w:date="2019-06-15T14:12:00Z">
                <w:rPr>
                  <w:del w:id="2783" w:author="TRAN THI LY LY" w:date="2019-06-20T23:27:00Z"/>
                  <w:rStyle w:val="TiuSach"/>
                  <w:noProof/>
                </w:rPr>
              </w:rPrChange>
            </w:rPr>
          </w:pPr>
          <w:del w:id="2784" w:author="TRAN THI LY LY" w:date="2019-06-20T23:27:00Z">
            <w:r w:rsidRPr="00AD35A1" w:rsidDel="00C36969">
              <w:rPr>
                <w:rStyle w:val="NhnmanhTinht"/>
                <w:rFonts w:cs="Times New Roman"/>
                <w:noProof/>
                <w:szCs w:val="26"/>
                <w:rPrChange w:id="2785" w:author="TRAN THI LY LY" w:date="2019-06-15T14:12:00Z">
                  <w:rPr>
                    <w:rStyle w:val="TiuSach"/>
                    <w:noProof/>
                  </w:rPr>
                </w:rPrChange>
              </w:rPr>
              <w:delText>Chương 5: Tổng kết, đánh giá và hướng phát triển</w:delText>
            </w:r>
            <w:r w:rsidRPr="00AD35A1" w:rsidDel="00C36969">
              <w:rPr>
                <w:rStyle w:val="NhnmanhTinht"/>
                <w:rFonts w:cs="Times New Roman"/>
                <w:noProof/>
                <w:webHidden/>
                <w:szCs w:val="26"/>
                <w:rPrChange w:id="2786" w:author="TRAN THI LY LY" w:date="2019-06-15T14:12:00Z">
                  <w:rPr>
                    <w:rStyle w:val="TiuSach"/>
                    <w:noProof/>
                    <w:webHidden/>
                  </w:rPr>
                </w:rPrChange>
              </w:rPr>
              <w:tab/>
              <w:delText>89</w:delText>
            </w:r>
          </w:del>
        </w:p>
        <w:p w14:paraId="0E955A3F" w14:textId="21573567" w:rsidR="00C5742B" w:rsidRPr="00AD35A1" w:rsidDel="00C36969" w:rsidRDefault="00C5742B">
          <w:pPr>
            <w:pStyle w:val="Mucluc2"/>
            <w:tabs>
              <w:tab w:val="right" w:leader="dot" w:pos="8990"/>
            </w:tabs>
            <w:rPr>
              <w:del w:id="2787" w:author="TRAN THI LY LY" w:date="2019-06-20T23:27:00Z"/>
              <w:rStyle w:val="NhnmanhTinht"/>
              <w:rFonts w:cs="Times New Roman"/>
              <w:noProof/>
              <w:szCs w:val="26"/>
              <w:rPrChange w:id="2788" w:author="TRAN THI LY LY" w:date="2019-06-15T14:12:00Z">
                <w:rPr>
                  <w:del w:id="2789" w:author="TRAN THI LY LY" w:date="2019-06-20T23:27:00Z"/>
                  <w:rStyle w:val="TiuSach"/>
                  <w:noProof/>
                </w:rPr>
              </w:rPrChange>
            </w:rPr>
          </w:pPr>
          <w:del w:id="2790" w:author="TRAN THI LY LY" w:date="2019-06-20T23:27:00Z">
            <w:r w:rsidRPr="00AD35A1" w:rsidDel="00C36969">
              <w:rPr>
                <w:rStyle w:val="NhnmanhTinht"/>
                <w:rFonts w:cs="Times New Roman"/>
                <w:noProof/>
                <w:szCs w:val="26"/>
                <w:rPrChange w:id="2791" w:author="TRAN THI LY LY" w:date="2019-06-15T14:12:00Z">
                  <w:rPr>
                    <w:rStyle w:val="TiuSach"/>
                    <w:noProof/>
                  </w:rPr>
                </w:rPrChange>
              </w:rPr>
              <w:delText>5.1 Kết quả đạt được</w:delText>
            </w:r>
            <w:r w:rsidRPr="00AD35A1" w:rsidDel="00C36969">
              <w:rPr>
                <w:rStyle w:val="NhnmanhTinht"/>
                <w:rFonts w:cs="Times New Roman"/>
                <w:noProof/>
                <w:webHidden/>
                <w:szCs w:val="26"/>
                <w:rPrChange w:id="2792" w:author="TRAN THI LY LY" w:date="2019-06-15T14:12:00Z">
                  <w:rPr>
                    <w:rStyle w:val="TiuSach"/>
                    <w:noProof/>
                    <w:webHidden/>
                  </w:rPr>
                </w:rPrChange>
              </w:rPr>
              <w:tab/>
              <w:delText>89</w:delText>
            </w:r>
          </w:del>
        </w:p>
        <w:p w14:paraId="12B3EB58" w14:textId="6F8BBC41" w:rsidR="00C5742B" w:rsidRPr="00AD35A1" w:rsidDel="00C36969" w:rsidRDefault="00C5742B">
          <w:pPr>
            <w:pStyle w:val="Mucluc3"/>
            <w:tabs>
              <w:tab w:val="right" w:leader="dot" w:pos="8990"/>
            </w:tabs>
            <w:rPr>
              <w:del w:id="2793" w:author="TRAN THI LY LY" w:date="2019-06-20T23:27:00Z"/>
              <w:rStyle w:val="NhnmanhTinht"/>
              <w:rFonts w:cs="Times New Roman"/>
              <w:noProof/>
              <w:szCs w:val="26"/>
              <w:rPrChange w:id="2794" w:author="TRAN THI LY LY" w:date="2019-06-15T14:12:00Z">
                <w:rPr>
                  <w:del w:id="2795" w:author="TRAN THI LY LY" w:date="2019-06-20T23:27:00Z"/>
                  <w:rStyle w:val="TiuSach"/>
                  <w:noProof/>
                </w:rPr>
              </w:rPrChange>
            </w:rPr>
          </w:pPr>
          <w:del w:id="2796" w:author="TRAN THI LY LY" w:date="2019-06-20T23:27:00Z">
            <w:r w:rsidRPr="00AD35A1" w:rsidDel="00C36969">
              <w:rPr>
                <w:rStyle w:val="NhnmanhTinht"/>
                <w:rFonts w:cs="Times New Roman"/>
                <w:noProof/>
                <w:szCs w:val="26"/>
                <w:rPrChange w:id="2797" w:author="TRAN THI LY LY" w:date="2019-06-15T14:12:00Z">
                  <w:rPr>
                    <w:rStyle w:val="TiuSach"/>
                    <w:noProof/>
                  </w:rPr>
                </w:rPrChange>
              </w:rPr>
              <w:delText>5.1.1 Về lý thuyết</w:delText>
            </w:r>
            <w:r w:rsidRPr="00AD35A1" w:rsidDel="00C36969">
              <w:rPr>
                <w:rStyle w:val="NhnmanhTinht"/>
                <w:rFonts w:cs="Times New Roman"/>
                <w:noProof/>
                <w:webHidden/>
                <w:szCs w:val="26"/>
                <w:rPrChange w:id="2798" w:author="TRAN THI LY LY" w:date="2019-06-15T14:12:00Z">
                  <w:rPr>
                    <w:rStyle w:val="TiuSach"/>
                    <w:noProof/>
                    <w:webHidden/>
                  </w:rPr>
                </w:rPrChange>
              </w:rPr>
              <w:tab/>
              <w:delText>89</w:delText>
            </w:r>
          </w:del>
        </w:p>
        <w:p w14:paraId="1B585B40" w14:textId="7536FFD5" w:rsidR="00C5742B" w:rsidRPr="00AD35A1" w:rsidDel="00C36969" w:rsidRDefault="00C5742B">
          <w:pPr>
            <w:pStyle w:val="Mucluc3"/>
            <w:tabs>
              <w:tab w:val="right" w:leader="dot" w:pos="8990"/>
            </w:tabs>
            <w:rPr>
              <w:del w:id="2799" w:author="TRAN THI LY LY" w:date="2019-06-20T23:27:00Z"/>
              <w:rStyle w:val="NhnmanhTinht"/>
              <w:rFonts w:cs="Times New Roman"/>
              <w:noProof/>
              <w:szCs w:val="26"/>
              <w:rPrChange w:id="2800" w:author="TRAN THI LY LY" w:date="2019-06-15T14:12:00Z">
                <w:rPr>
                  <w:del w:id="2801" w:author="TRAN THI LY LY" w:date="2019-06-20T23:27:00Z"/>
                  <w:rStyle w:val="TiuSach"/>
                  <w:noProof/>
                </w:rPr>
              </w:rPrChange>
            </w:rPr>
          </w:pPr>
          <w:del w:id="2802" w:author="TRAN THI LY LY" w:date="2019-06-20T23:27:00Z">
            <w:r w:rsidRPr="00AD35A1" w:rsidDel="00C36969">
              <w:rPr>
                <w:rStyle w:val="NhnmanhTinht"/>
                <w:rFonts w:cs="Times New Roman"/>
                <w:noProof/>
                <w:szCs w:val="26"/>
                <w:rPrChange w:id="2803" w:author="TRAN THI LY LY" w:date="2019-06-15T14:12:00Z">
                  <w:rPr>
                    <w:rStyle w:val="TiuSach"/>
                    <w:noProof/>
                  </w:rPr>
                </w:rPrChange>
              </w:rPr>
              <w:delText>5.1.2 Về thực hành</w:delText>
            </w:r>
            <w:r w:rsidRPr="00AD35A1" w:rsidDel="00C36969">
              <w:rPr>
                <w:rStyle w:val="NhnmanhTinht"/>
                <w:rFonts w:cs="Times New Roman"/>
                <w:noProof/>
                <w:webHidden/>
                <w:szCs w:val="26"/>
                <w:rPrChange w:id="2804" w:author="TRAN THI LY LY" w:date="2019-06-15T14:12:00Z">
                  <w:rPr>
                    <w:rStyle w:val="TiuSach"/>
                    <w:noProof/>
                    <w:webHidden/>
                  </w:rPr>
                </w:rPrChange>
              </w:rPr>
              <w:tab/>
              <w:delText>89</w:delText>
            </w:r>
          </w:del>
        </w:p>
        <w:p w14:paraId="27B15648" w14:textId="772A9E74" w:rsidR="00C5742B" w:rsidRPr="00AD35A1" w:rsidDel="00C36969" w:rsidRDefault="00C5742B">
          <w:pPr>
            <w:pStyle w:val="Mucluc2"/>
            <w:tabs>
              <w:tab w:val="right" w:leader="dot" w:pos="8990"/>
            </w:tabs>
            <w:rPr>
              <w:del w:id="2805" w:author="TRAN THI LY LY" w:date="2019-06-20T23:27:00Z"/>
              <w:rStyle w:val="NhnmanhTinht"/>
              <w:rFonts w:cs="Times New Roman"/>
              <w:noProof/>
              <w:szCs w:val="26"/>
              <w:rPrChange w:id="2806" w:author="TRAN THI LY LY" w:date="2019-06-15T14:12:00Z">
                <w:rPr>
                  <w:del w:id="2807" w:author="TRAN THI LY LY" w:date="2019-06-20T23:27:00Z"/>
                  <w:rStyle w:val="TiuSach"/>
                  <w:noProof/>
                </w:rPr>
              </w:rPrChange>
            </w:rPr>
          </w:pPr>
          <w:del w:id="2808" w:author="TRAN THI LY LY" w:date="2019-06-20T23:27:00Z">
            <w:r w:rsidRPr="00AD35A1" w:rsidDel="00C36969">
              <w:rPr>
                <w:rStyle w:val="NhnmanhTinht"/>
                <w:rFonts w:cs="Times New Roman"/>
                <w:noProof/>
                <w:szCs w:val="26"/>
                <w:rPrChange w:id="2809" w:author="TRAN THI LY LY" w:date="2019-06-15T14:12:00Z">
                  <w:rPr>
                    <w:rStyle w:val="TiuSach"/>
                    <w:noProof/>
                  </w:rPr>
                </w:rPrChange>
              </w:rPr>
              <w:delText>5.2 Hạn chế</w:delText>
            </w:r>
            <w:r w:rsidRPr="00AD35A1" w:rsidDel="00C36969">
              <w:rPr>
                <w:rStyle w:val="NhnmanhTinht"/>
                <w:rFonts w:cs="Times New Roman"/>
                <w:noProof/>
                <w:webHidden/>
                <w:szCs w:val="26"/>
                <w:rPrChange w:id="2810" w:author="TRAN THI LY LY" w:date="2019-06-15T14:12:00Z">
                  <w:rPr>
                    <w:rStyle w:val="TiuSach"/>
                    <w:noProof/>
                    <w:webHidden/>
                  </w:rPr>
                </w:rPrChange>
              </w:rPr>
              <w:tab/>
              <w:delText>90</w:delText>
            </w:r>
          </w:del>
        </w:p>
        <w:p w14:paraId="5947CC31" w14:textId="498EE0F9" w:rsidR="00C5742B" w:rsidRPr="00AD35A1" w:rsidDel="00C36969" w:rsidRDefault="00C5742B">
          <w:pPr>
            <w:pStyle w:val="Mucluc2"/>
            <w:tabs>
              <w:tab w:val="right" w:leader="dot" w:pos="8990"/>
            </w:tabs>
            <w:rPr>
              <w:del w:id="2811" w:author="TRAN THI LY LY" w:date="2019-06-20T23:27:00Z"/>
              <w:rStyle w:val="NhnmanhTinht"/>
              <w:rFonts w:cs="Times New Roman"/>
              <w:noProof/>
              <w:szCs w:val="26"/>
              <w:rPrChange w:id="2812" w:author="TRAN THI LY LY" w:date="2019-06-15T14:12:00Z">
                <w:rPr>
                  <w:del w:id="2813" w:author="TRAN THI LY LY" w:date="2019-06-20T23:27:00Z"/>
                  <w:rStyle w:val="TiuSach"/>
                  <w:noProof/>
                </w:rPr>
              </w:rPrChange>
            </w:rPr>
          </w:pPr>
          <w:del w:id="2814" w:author="TRAN THI LY LY" w:date="2019-06-20T23:27:00Z">
            <w:r w:rsidRPr="00AD35A1" w:rsidDel="00C36969">
              <w:rPr>
                <w:rStyle w:val="NhnmanhTinht"/>
                <w:rFonts w:cs="Times New Roman"/>
                <w:noProof/>
                <w:szCs w:val="26"/>
                <w:rPrChange w:id="2815" w:author="TRAN THI LY LY" w:date="2019-06-15T14:12:00Z">
                  <w:rPr>
                    <w:rStyle w:val="TiuSach"/>
                    <w:noProof/>
                  </w:rPr>
                </w:rPrChange>
              </w:rPr>
              <w:delText>5.3 Hướng phát triển</w:delText>
            </w:r>
            <w:r w:rsidRPr="00AD35A1" w:rsidDel="00C36969">
              <w:rPr>
                <w:rStyle w:val="NhnmanhTinht"/>
                <w:rFonts w:cs="Times New Roman"/>
                <w:noProof/>
                <w:webHidden/>
                <w:szCs w:val="26"/>
                <w:rPrChange w:id="2816" w:author="TRAN THI LY LY" w:date="2019-06-15T14:12:00Z">
                  <w:rPr>
                    <w:rStyle w:val="TiuSach"/>
                    <w:noProof/>
                    <w:webHidden/>
                  </w:rPr>
                </w:rPrChange>
              </w:rPr>
              <w:tab/>
              <w:delText>90</w:delText>
            </w:r>
          </w:del>
        </w:p>
        <w:p w14:paraId="32714AF2" w14:textId="1104503C" w:rsidR="00C5742B" w:rsidRPr="00AD35A1" w:rsidDel="00C36969" w:rsidRDefault="00C5742B">
          <w:pPr>
            <w:pStyle w:val="Mucluc1"/>
            <w:tabs>
              <w:tab w:val="right" w:leader="dot" w:pos="8990"/>
            </w:tabs>
            <w:rPr>
              <w:del w:id="2817" w:author="TRAN THI LY LY" w:date="2019-06-20T23:27:00Z"/>
              <w:rStyle w:val="NhnmanhTinht"/>
              <w:rFonts w:cs="Times New Roman"/>
              <w:noProof/>
              <w:szCs w:val="26"/>
              <w:rPrChange w:id="2818" w:author="TRAN THI LY LY" w:date="2019-06-15T14:12:00Z">
                <w:rPr>
                  <w:del w:id="2819" w:author="TRAN THI LY LY" w:date="2019-06-20T23:27:00Z"/>
                  <w:rStyle w:val="TiuSach"/>
                  <w:noProof/>
                </w:rPr>
              </w:rPrChange>
            </w:rPr>
          </w:pPr>
          <w:del w:id="2820" w:author="TRAN THI LY LY" w:date="2019-06-20T23:27:00Z">
            <w:r w:rsidRPr="00AD35A1" w:rsidDel="00C36969">
              <w:rPr>
                <w:rStyle w:val="NhnmanhTinht"/>
                <w:rFonts w:cs="Times New Roman"/>
                <w:noProof/>
                <w:szCs w:val="26"/>
                <w:rPrChange w:id="2821" w:author="TRAN THI LY LY" w:date="2019-06-15T14:12:00Z">
                  <w:rPr>
                    <w:rStyle w:val="TiuSach"/>
                    <w:noProof/>
                  </w:rPr>
                </w:rPrChange>
              </w:rPr>
              <w:delText>Danh mục tham khảo</w:delText>
            </w:r>
            <w:r w:rsidRPr="00AD35A1" w:rsidDel="00C36969">
              <w:rPr>
                <w:rStyle w:val="NhnmanhTinht"/>
                <w:rFonts w:cs="Times New Roman"/>
                <w:noProof/>
                <w:webHidden/>
                <w:szCs w:val="26"/>
                <w:rPrChange w:id="2822" w:author="TRAN THI LY LY" w:date="2019-06-15T14:12:00Z">
                  <w:rPr>
                    <w:rStyle w:val="TiuSach"/>
                    <w:noProof/>
                    <w:webHidden/>
                  </w:rPr>
                </w:rPrChange>
              </w:rPr>
              <w:tab/>
              <w:delText>91</w:delText>
            </w:r>
          </w:del>
        </w:p>
        <w:p w14:paraId="756101B7" w14:textId="77777777" w:rsidR="00110D03" w:rsidRPr="00A60A16" w:rsidRDefault="00DE4AEA" w:rsidP="007D3873">
          <w:pPr>
            <w:tabs>
              <w:tab w:val="left" w:pos="450"/>
            </w:tabs>
            <w:jc w:val="both"/>
            <w:rPr>
              <w:rStyle w:val="TiuSach"/>
            </w:rPr>
          </w:pPr>
          <w:r w:rsidRPr="00AD35A1">
            <w:rPr>
              <w:rStyle w:val="NhnmanhTinht"/>
              <w:rFonts w:cs="Times New Roman"/>
              <w:szCs w:val="26"/>
              <w:rPrChange w:id="2823" w:author="TRAN THI LY LY" w:date="2019-06-15T14:12:00Z">
                <w:rPr>
                  <w:rStyle w:val="TiuSach"/>
                </w:rPr>
              </w:rPrChange>
            </w:rPr>
            <w:fldChar w:fldCharType="end"/>
          </w:r>
        </w:p>
      </w:sdtContent>
    </w:sdt>
    <w:p w14:paraId="258BBF0B" w14:textId="77777777" w:rsidR="004C7230" w:rsidRPr="004C6674" w:rsidRDefault="004C7230" w:rsidP="007D3873">
      <w:pPr>
        <w:jc w:val="both"/>
        <w:rPr>
          <w:rFonts w:ascii="Times New Roman" w:hAnsi="Times New Roman" w:cs="Times New Roman"/>
          <w:b/>
          <w:color w:val="000000" w:themeColor="text1"/>
          <w:sz w:val="26"/>
          <w:szCs w:val="26"/>
          <w:u w:val="single"/>
        </w:rPr>
      </w:pPr>
      <w:r w:rsidRPr="004C6674">
        <w:rPr>
          <w:rFonts w:ascii="Times New Roman" w:hAnsi="Times New Roman" w:cs="Times New Roman"/>
          <w:b/>
          <w:color w:val="000000" w:themeColor="text1"/>
          <w:sz w:val="26"/>
          <w:szCs w:val="26"/>
          <w:u w:val="single"/>
        </w:rPr>
        <w:br w:type="page"/>
      </w:r>
    </w:p>
    <w:p w14:paraId="7D2CE2AF" w14:textId="4CF72F97" w:rsidR="00403365" w:rsidRPr="000B797C" w:rsidRDefault="00C36969" w:rsidP="00403365">
      <w:pPr>
        <w:pStyle w:val="u1"/>
        <w:rPr>
          <w:rFonts w:cs="Times New Roman"/>
        </w:rPr>
      </w:pPr>
      <w:bookmarkStart w:id="2824" w:name="_Toc11966282"/>
      <w:ins w:id="2825" w:author="TRAN THI LY LY" w:date="2019-06-20T23:22:00Z">
        <w:r>
          <w:rPr>
            <w:rFonts w:cs="Times New Roman"/>
          </w:rPr>
          <w:lastRenderedPageBreak/>
          <w:t>DANH MỤC BẢNG</w:t>
        </w:r>
      </w:ins>
      <w:bookmarkEnd w:id="2824"/>
      <w:del w:id="2826" w:author="TRAN THI LY LY" w:date="2019-06-20T23:22:00Z">
        <w:r w:rsidR="00403365" w:rsidRPr="004C6674" w:rsidDel="00C36969">
          <w:rPr>
            <w:rFonts w:cs="Times New Roman"/>
          </w:rPr>
          <w:delText>Danh m</w:delText>
        </w:r>
        <w:r w:rsidR="00403365" w:rsidRPr="00C85AB0" w:rsidDel="00C36969">
          <w:rPr>
            <w:rFonts w:cs="Times New Roman"/>
          </w:rPr>
          <w:delText>ụ</w:delText>
        </w:r>
        <w:r w:rsidR="00403365" w:rsidRPr="00A15433" w:rsidDel="00C36969">
          <w:rPr>
            <w:rFonts w:cs="Times New Roman"/>
          </w:rPr>
          <w:delText>c bả</w:delText>
        </w:r>
        <w:r w:rsidR="00403365" w:rsidRPr="000B797C" w:rsidDel="00C36969">
          <w:rPr>
            <w:rFonts w:cs="Times New Roman"/>
          </w:rPr>
          <w:delText>ng</w:delText>
        </w:r>
      </w:del>
    </w:p>
    <w:p w14:paraId="3A15D80B" w14:textId="0868E85A" w:rsidR="00C5742B" w:rsidRDefault="00C5742B">
      <w:pPr>
        <w:pStyle w:val="Banghinhminhhoa"/>
        <w:tabs>
          <w:tab w:val="right" w:leader="dot" w:pos="8990"/>
        </w:tabs>
        <w:rPr>
          <w:rFonts w:asciiTheme="minorHAnsi" w:eastAsiaTheme="minorEastAsia" w:hAnsiTheme="minorHAnsi"/>
          <w:i w:val="0"/>
          <w:noProof/>
          <w:sz w:val="22"/>
        </w:rPr>
      </w:pPr>
      <w:r>
        <w:rPr>
          <w:rFonts w:cs="Times New Roman"/>
          <w:i w:val="0"/>
          <w:szCs w:val="26"/>
        </w:rPr>
        <w:fldChar w:fldCharType="begin"/>
      </w:r>
      <w:r>
        <w:rPr>
          <w:rFonts w:cs="Times New Roman"/>
          <w:i w:val="0"/>
          <w:szCs w:val="26"/>
        </w:rPr>
        <w:instrText xml:space="preserve"> TOC \h \z \c "Table" </w:instrText>
      </w:r>
      <w:r>
        <w:rPr>
          <w:rFonts w:cs="Times New Roman"/>
          <w:i w:val="0"/>
          <w:szCs w:val="26"/>
        </w:rPr>
        <w:fldChar w:fldCharType="separate"/>
      </w:r>
      <w:r w:rsidR="00C36969">
        <w:fldChar w:fldCharType="begin"/>
      </w:r>
      <w:r w:rsidR="00C36969">
        <w:instrText xml:space="preserve"> HYPERLINK \l "_Toc10751688" </w:instrText>
      </w:r>
      <w:r w:rsidR="00C36969">
        <w:fldChar w:fldCharType="separate"/>
      </w:r>
      <w:r w:rsidRPr="00CB3238">
        <w:rPr>
          <w:rStyle w:val="Siuktni"/>
          <w:rFonts w:cs="Times New Roman"/>
          <w:noProof/>
        </w:rPr>
        <w:t>Table 1: Phân tích các yếu tố của từng kĩ thuật</w:t>
      </w:r>
      <w:r>
        <w:rPr>
          <w:noProof/>
          <w:webHidden/>
        </w:rPr>
        <w:tab/>
      </w:r>
      <w:r>
        <w:rPr>
          <w:noProof/>
          <w:webHidden/>
        </w:rPr>
        <w:fldChar w:fldCharType="begin"/>
      </w:r>
      <w:r>
        <w:rPr>
          <w:noProof/>
          <w:webHidden/>
        </w:rPr>
        <w:instrText xml:space="preserve"> PAGEREF _Toc10751688 \h </w:instrText>
      </w:r>
      <w:r>
        <w:rPr>
          <w:noProof/>
          <w:webHidden/>
        </w:rPr>
      </w:r>
      <w:r>
        <w:rPr>
          <w:noProof/>
          <w:webHidden/>
        </w:rPr>
        <w:fldChar w:fldCharType="separate"/>
      </w:r>
      <w:ins w:id="2827" w:author="TRAN THI LY LY" w:date="2019-06-20T23:47:00Z">
        <w:r w:rsidR="00887B15">
          <w:rPr>
            <w:noProof/>
            <w:webHidden/>
          </w:rPr>
          <w:t>48</w:t>
        </w:r>
      </w:ins>
      <w:del w:id="2828" w:author="TRAN THI LY LY" w:date="2019-06-20T23:47:00Z">
        <w:r w:rsidDel="00887B15">
          <w:rPr>
            <w:noProof/>
            <w:webHidden/>
          </w:rPr>
          <w:delText>32</w:delText>
        </w:r>
      </w:del>
      <w:r>
        <w:rPr>
          <w:noProof/>
          <w:webHidden/>
        </w:rPr>
        <w:fldChar w:fldCharType="end"/>
      </w:r>
      <w:r w:rsidR="00C36969">
        <w:rPr>
          <w:noProof/>
        </w:rPr>
        <w:fldChar w:fldCharType="end"/>
      </w:r>
    </w:p>
    <w:p w14:paraId="730DE613" w14:textId="3BA6880E" w:rsidR="00C5742B" w:rsidRDefault="00C36969">
      <w:pPr>
        <w:pStyle w:val="Banghinhminhhoa"/>
        <w:tabs>
          <w:tab w:val="right" w:leader="dot" w:pos="8990"/>
        </w:tabs>
        <w:rPr>
          <w:rFonts w:asciiTheme="minorHAnsi" w:eastAsiaTheme="minorEastAsia" w:hAnsiTheme="minorHAnsi"/>
          <w:i w:val="0"/>
          <w:noProof/>
          <w:sz w:val="22"/>
        </w:rPr>
      </w:pPr>
      <w:r>
        <w:fldChar w:fldCharType="begin"/>
      </w:r>
      <w:r>
        <w:instrText xml:space="preserve"> HYPERLINK \l "_Toc10751689" </w:instrText>
      </w:r>
      <w:r>
        <w:fldChar w:fldCharType="separate"/>
      </w:r>
      <w:r w:rsidR="00C5742B" w:rsidRPr="00CB3238">
        <w:rPr>
          <w:rStyle w:val="Siuktni"/>
          <w:noProof/>
        </w:rPr>
        <w:t>Table 2 So sánh 2 công cụ xây dựng chatbot là DialogFlow và RASA</w:t>
      </w:r>
      <w:r w:rsidR="00C5742B">
        <w:rPr>
          <w:noProof/>
          <w:webHidden/>
        </w:rPr>
        <w:tab/>
      </w:r>
      <w:r w:rsidR="00C5742B">
        <w:rPr>
          <w:noProof/>
          <w:webHidden/>
        </w:rPr>
        <w:fldChar w:fldCharType="begin"/>
      </w:r>
      <w:r w:rsidR="00C5742B">
        <w:rPr>
          <w:noProof/>
          <w:webHidden/>
        </w:rPr>
        <w:instrText xml:space="preserve"> PAGEREF _Toc10751689 \h </w:instrText>
      </w:r>
      <w:r w:rsidR="00C5742B">
        <w:rPr>
          <w:noProof/>
          <w:webHidden/>
        </w:rPr>
      </w:r>
      <w:r w:rsidR="00C5742B">
        <w:rPr>
          <w:noProof/>
          <w:webHidden/>
        </w:rPr>
        <w:fldChar w:fldCharType="separate"/>
      </w:r>
      <w:ins w:id="2829" w:author="TRAN THI LY LY" w:date="2019-06-20T23:47:00Z">
        <w:r w:rsidR="00887B15">
          <w:rPr>
            <w:noProof/>
            <w:webHidden/>
          </w:rPr>
          <w:t>71</w:t>
        </w:r>
      </w:ins>
      <w:del w:id="2830" w:author="TRAN THI LY LY" w:date="2019-06-20T23:47:00Z">
        <w:r w:rsidR="00C5742B" w:rsidDel="00887B15">
          <w:rPr>
            <w:noProof/>
            <w:webHidden/>
          </w:rPr>
          <w:delText>46</w:delText>
        </w:r>
      </w:del>
      <w:r w:rsidR="00C5742B">
        <w:rPr>
          <w:noProof/>
          <w:webHidden/>
        </w:rPr>
        <w:fldChar w:fldCharType="end"/>
      </w:r>
      <w:r>
        <w:rPr>
          <w:noProof/>
        </w:rPr>
        <w:fldChar w:fldCharType="end"/>
      </w:r>
    </w:p>
    <w:p w14:paraId="77405D10" w14:textId="7EBE663C" w:rsidR="00C5742B" w:rsidRDefault="00C36969">
      <w:pPr>
        <w:pStyle w:val="Banghinhminhhoa"/>
        <w:tabs>
          <w:tab w:val="right" w:leader="dot" w:pos="8990"/>
        </w:tabs>
        <w:rPr>
          <w:rFonts w:asciiTheme="minorHAnsi" w:eastAsiaTheme="minorEastAsia" w:hAnsiTheme="minorHAnsi"/>
          <w:i w:val="0"/>
          <w:noProof/>
          <w:sz w:val="22"/>
        </w:rPr>
      </w:pPr>
      <w:r>
        <w:fldChar w:fldCharType="begin"/>
      </w:r>
      <w:r>
        <w:instrText xml:space="preserve"> HYPERLINK \l "_Toc10751690" </w:instrText>
      </w:r>
      <w:r>
        <w:fldChar w:fldCharType="separate"/>
      </w:r>
      <w:r w:rsidR="00C5742B" w:rsidRPr="00CB3238">
        <w:rPr>
          <w:rStyle w:val="Siuktni"/>
          <w:rFonts w:cs="Times New Roman"/>
          <w:noProof/>
        </w:rPr>
        <w:t>Table 3: Thống kê số lượng dữ liệu ontology đã chuẩn bị</w:t>
      </w:r>
      <w:r w:rsidR="00C5742B">
        <w:rPr>
          <w:noProof/>
          <w:webHidden/>
        </w:rPr>
        <w:tab/>
      </w:r>
      <w:r w:rsidR="00C5742B">
        <w:rPr>
          <w:noProof/>
          <w:webHidden/>
        </w:rPr>
        <w:fldChar w:fldCharType="begin"/>
      </w:r>
      <w:r w:rsidR="00C5742B">
        <w:rPr>
          <w:noProof/>
          <w:webHidden/>
        </w:rPr>
        <w:instrText xml:space="preserve"> PAGEREF _Toc10751690 \h </w:instrText>
      </w:r>
      <w:r w:rsidR="00C5742B">
        <w:rPr>
          <w:noProof/>
          <w:webHidden/>
        </w:rPr>
      </w:r>
      <w:r w:rsidR="00C5742B">
        <w:rPr>
          <w:noProof/>
          <w:webHidden/>
        </w:rPr>
        <w:fldChar w:fldCharType="separate"/>
      </w:r>
      <w:ins w:id="2831" w:author="TRAN THI LY LY" w:date="2019-06-20T23:47:00Z">
        <w:r w:rsidR="00887B15">
          <w:rPr>
            <w:noProof/>
            <w:webHidden/>
          </w:rPr>
          <w:t>94</w:t>
        </w:r>
      </w:ins>
      <w:del w:id="2832" w:author="TRAN THI LY LY" w:date="2019-06-20T23:47:00Z">
        <w:r w:rsidR="00C5742B" w:rsidDel="00887B15">
          <w:rPr>
            <w:noProof/>
            <w:webHidden/>
          </w:rPr>
          <w:delText>65</w:delText>
        </w:r>
      </w:del>
      <w:r w:rsidR="00C5742B">
        <w:rPr>
          <w:noProof/>
          <w:webHidden/>
        </w:rPr>
        <w:fldChar w:fldCharType="end"/>
      </w:r>
      <w:r>
        <w:rPr>
          <w:noProof/>
        </w:rPr>
        <w:fldChar w:fldCharType="end"/>
      </w:r>
    </w:p>
    <w:p w14:paraId="510E3960" w14:textId="4EE0D427" w:rsidR="00403365" w:rsidRPr="00A60A16" w:rsidRDefault="00C5742B" w:rsidP="00A60A16">
      <w:pPr>
        <w:pStyle w:val="Banghinhminhhoa"/>
        <w:rPr>
          <w:rFonts w:cs="Times New Roman"/>
          <w:szCs w:val="26"/>
        </w:rPr>
      </w:pPr>
      <w:r>
        <w:rPr>
          <w:rFonts w:cs="Times New Roman"/>
          <w:szCs w:val="26"/>
        </w:rPr>
        <w:fldChar w:fldCharType="end"/>
      </w:r>
    </w:p>
    <w:p w14:paraId="29BBEAAC" w14:textId="0E5E6E60" w:rsidR="00403365" w:rsidRPr="000B797C" w:rsidRDefault="00403365" w:rsidP="00403365">
      <w:pPr>
        <w:pStyle w:val="u1"/>
        <w:rPr>
          <w:rFonts w:cs="Times New Roman"/>
        </w:rPr>
      </w:pPr>
      <w:bookmarkStart w:id="2833" w:name="_Toc11966283"/>
      <w:r w:rsidRPr="00FF35D0">
        <w:rPr>
          <w:rFonts w:cs="Times New Roman"/>
        </w:rPr>
        <w:t>D</w:t>
      </w:r>
      <w:ins w:id="2834" w:author="TRAN THI LY LY" w:date="2019-06-20T23:26:00Z">
        <w:r w:rsidR="00C36969">
          <w:rPr>
            <w:rFonts w:cs="Times New Roman"/>
          </w:rPr>
          <w:t>ANH MỤC HÌNH ẢNH</w:t>
        </w:r>
      </w:ins>
      <w:bookmarkEnd w:id="2833"/>
      <w:del w:id="2835" w:author="TRAN THI LY LY" w:date="2019-06-20T23:26:00Z">
        <w:r w:rsidRPr="00FF35D0" w:rsidDel="00C36969">
          <w:rPr>
            <w:rFonts w:cs="Times New Roman"/>
          </w:rPr>
          <w:delText>anh m</w:delText>
        </w:r>
        <w:r w:rsidRPr="004C6674" w:rsidDel="00C36969">
          <w:rPr>
            <w:rFonts w:cs="Times New Roman"/>
          </w:rPr>
          <w:delText>ụ</w:delText>
        </w:r>
        <w:r w:rsidRPr="00C85AB0" w:rsidDel="00C36969">
          <w:rPr>
            <w:rFonts w:cs="Times New Roman"/>
          </w:rPr>
          <w:delText xml:space="preserve">c hình </w:delText>
        </w:r>
        <w:r w:rsidRPr="00A15433" w:rsidDel="00C36969">
          <w:rPr>
            <w:rFonts w:cs="Times New Roman"/>
          </w:rPr>
          <w:delText>ả</w:delText>
        </w:r>
        <w:r w:rsidRPr="000B797C" w:rsidDel="00C36969">
          <w:rPr>
            <w:rFonts w:cs="Times New Roman"/>
          </w:rPr>
          <w:delText>nh</w:delText>
        </w:r>
      </w:del>
    </w:p>
    <w:p w14:paraId="1A1912F8" w14:textId="65C65F85" w:rsidR="00AD35A1" w:rsidRDefault="00403365">
      <w:pPr>
        <w:pStyle w:val="Banghinhminhhoa"/>
        <w:tabs>
          <w:tab w:val="right" w:leader="dot" w:pos="8990"/>
        </w:tabs>
        <w:rPr>
          <w:ins w:id="2836" w:author="TRAN THI LY LY" w:date="2019-06-15T14:15:00Z"/>
          <w:rStyle w:val="Siuktni"/>
          <w:noProof/>
        </w:rPr>
      </w:pPr>
      <w:r w:rsidRPr="00A60A16">
        <w:rPr>
          <w:rFonts w:cs="Times New Roman"/>
          <w:szCs w:val="26"/>
        </w:rPr>
        <w:fldChar w:fldCharType="begin"/>
      </w:r>
      <w:r w:rsidRPr="00A60A16">
        <w:rPr>
          <w:rFonts w:cs="Times New Roman"/>
          <w:szCs w:val="26"/>
        </w:rPr>
        <w:instrText xml:space="preserve"> TOC \h \z \c "Hình 1." </w:instrText>
      </w:r>
      <w:r w:rsidRPr="00A60A16">
        <w:rPr>
          <w:rFonts w:cs="Times New Roman"/>
          <w:szCs w:val="26"/>
        </w:rPr>
        <w:fldChar w:fldCharType="separate"/>
      </w:r>
      <w:ins w:id="2837" w:author="TRAN THI LY LY" w:date="2019-06-15T14:15:00Z">
        <w:r w:rsidR="00AD35A1" w:rsidRPr="00087716">
          <w:rPr>
            <w:rStyle w:val="Siuktni"/>
            <w:noProof/>
          </w:rPr>
          <w:fldChar w:fldCharType="begin"/>
        </w:r>
        <w:r w:rsidR="00AD35A1" w:rsidRPr="00087716">
          <w:rPr>
            <w:rStyle w:val="Siuktni"/>
            <w:noProof/>
          </w:rPr>
          <w:instrText xml:space="preserve"> </w:instrText>
        </w:r>
        <w:r w:rsidR="00AD35A1">
          <w:rPr>
            <w:noProof/>
          </w:rPr>
          <w:instrText>HYPERLINK "E:\\Chatbot\\BCLV_2.0_main.docx" \l "_Toc11500520"</w:instrText>
        </w:r>
        <w:r w:rsidR="00AD35A1" w:rsidRPr="00087716">
          <w:rPr>
            <w:rStyle w:val="Siuktni"/>
            <w:noProof/>
          </w:rPr>
          <w:instrText xml:space="preserve"> </w:instrText>
        </w:r>
        <w:r w:rsidR="00AD35A1" w:rsidRPr="00087716">
          <w:rPr>
            <w:rStyle w:val="Siuktni"/>
            <w:noProof/>
          </w:rPr>
          <w:fldChar w:fldCharType="separate"/>
        </w:r>
        <w:r w:rsidR="00AD35A1" w:rsidRPr="00087716">
          <w:rPr>
            <w:rStyle w:val="Siuktni"/>
            <w:noProof/>
          </w:rPr>
          <w:t xml:space="preserve">Hình 1. 1 </w:t>
        </w:r>
        <w:r w:rsidR="00AD35A1" w:rsidRPr="00087716">
          <w:rPr>
            <w:rStyle w:val="Siuktni"/>
            <w:rFonts w:cs="Times New Roman"/>
            <w:noProof/>
          </w:rPr>
          <w:t>Khảo sát được hỏi trên 1000 ngư</w:t>
        </w:r>
        <w:bookmarkStart w:id="2838" w:name="_GoBack"/>
        <w:bookmarkEnd w:id="2838"/>
        <w:r w:rsidR="00AD35A1" w:rsidRPr="00087716">
          <w:rPr>
            <w:rStyle w:val="Siuktni"/>
            <w:rFonts w:cs="Times New Roman"/>
            <w:noProof/>
          </w:rPr>
          <w:t>ời dùng internet về vấn đề của họ đối với các dịch vụ online mà họ đang sử dụng ví dụ như search engine, websites, mobile apps… (Nguồn tham khảo: the 2018 State of chatbot Report [25])</w:t>
        </w:r>
        <w:r w:rsidR="00AD35A1">
          <w:rPr>
            <w:noProof/>
            <w:webHidden/>
          </w:rPr>
          <w:tab/>
        </w:r>
        <w:r w:rsidR="00AD35A1">
          <w:rPr>
            <w:noProof/>
            <w:webHidden/>
          </w:rPr>
          <w:fldChar w:fldCharType="begin"/>
        </w:r>
        <w:r w:rsidR="00AD35A1">
          <w:rPr>
            <w:noProof/>
            <w:webHidden/>
          </w:rPr>
          <w:instrText xml:space="preserve"> PAGEREF _Toc11500520 \h </w:instrText>
        </w:r>
      </w:ins>
      <w:r w:rsidR="00AD35A1">
        <w:rPr>
          <w:noProof/>
          <w:webHidden/>
        </w:rPr>
      </w:r>
      <w:r w:rsidR="00AD35A1">
        <w:rPr>
          <w:noProof/>
          <w:webHidden/>
        </w:rPr>
        <w:fldChar w:fldCharType="separate"/>
      </w:r>
      <w:ins w:id="2839" w:author="TRAN THI LY LY" w:date="2019-06-20T23:47:00Z">
        <w:r w:rsidR="00887B15">
          <w:rPr>
            <w:noProof/>
            <w:webHidden/>
          </w:rPr>
          <w:t>25</w:t>
        </w:r>
      </w:ins>
      <w:ins w:id="2840" w:author="TRAN THI LY LY" w:date="2019-06-15T14:15:00Z">
        <w:r w:rsidR="00AD35A1">
          <w:rPr>
            <w:noProof/>
            <w:webHidden/>
          </w:rPr>
          <w:fldChar w:fldCharType="end"/>
        </w:r>
        <w:r w:rsidR="00AD35A1" w:rsidRPr="00087716">
          <w:rPr>
            <w:rStyle w:val="Siuktni"/>
            <w:noProof/>
          </w:rPr>
          <w:fldChar w:fldCharType="end"/>
        </w:r>
      </w:ins>
    </w:p>
    <w:p w14:paraId="73905B82" w14:textId="77777777" w:rsidR="00AD35A1" w:rsidRPr="00AD35A1" w:rsidRDefault="00AD35A1">
      <w:pPr>
        <w:rPr>
          <w:ins w:id="2841" w:author="TRAN THI LY LY" w:date="2019-06-15T14:15:00Z"/>
          <w:i/>
          <w:rPrChange w:id="2842" w:author="TRAN THI LY LY" w:date="2019-06-15T14:15:00Z">
            <w:rPr>
              <w:ins w:id="2843" w:author="TRAN THI LY LY" w:date="2019-06-15T14:15:00Z"/>
              <w:rFonts w:asciiTheme="minorHAnsi" w:eastAsiaTheme="minorEastAsia" w:hAnsiTheme="minorHAnsi"/>
              <w:i w:val="0"/>
              <w:noProof/>
              <w:sz w:val="22"/>
            </w:rPr>
          </w:rPrChange>
        </w:rPr>
        <w:pPrChange w:id="2844" w:author="TRAN THI LY LY" w:date="2019-06-15T14:15:00Z">
          <w:pPr>
            <w:pStyle w:val="Banghinhminhhoa"/>
            <w:tabs>
              <w:tab w:val="right" w:leader="dot" w:pos="8990"/>
            </w:tabs>
          </w:pPr>
        </w:pPrChange>
      </w:pPr>
    </w:p>
    <w:p w14:paraId="29269750" w14:textId="0BB8A31D" w:rsidR="00403365" w:rsidRPr="00A60A16" w:rsidDel="00AD35A1" w:rsidRDefault="00403365" w:rsidP="00403365">
      <w:pPr>
        <w:pStyle w:val="Banghinhminhhoa"/>
        <w:tabs>
          <w:tab w:val="right" w:leader="dot" w:pos="8990"/>
        </w:tabs>
        <w:rPr>
          <w:del w:id="2845" w:author="TRAN THI LY LY" w:date="2019-06-15T14:15:00Z"/>
          <w:rFonts w:eastAsiaTheme="minorEastAsia" w:cs="Times New Roman"/>
          <w:i w:val="0"/>
          <w:noProof/>
          <w:sz w:val="22"/>
        </w:rPr>
      </w:pPr>
      <w:del w:id="2846" w:author="TRAN THI LY LY" w:date="2019-06-15T14:15:00Z">
        <w:r w:rsidRPr="00AD35A1" w:rsidDel="00AD35A1">
          <w:rPr>
            <w:rPrChange w:id="2847" w:author="TRAN THI LY LY" w:date="2019-06-15T14:15:00Z">
              <w:rPr>
                <w:rStyle w:val="Siuktni"/>
                <w:rFonts w:cs="Times New Roman"/>
                <w:i w:val="0"/>
                <w:noProof/>
              </w:rPr>
            </w:rPrChange>
          </w:rPr>
          <w:delText>Hình 1. 1 Khảo sát được hỏi trên 1000 người dùng internet về vấn đề của họ đối với các dịch vụ online mà họ đang sử dụng ví dụ như search engine, websites, mobile apps…</w:delText>
        </w:r>
        <w:r w:rsidRPr="00A15433" w:rsidDel="00AD35A1">
          <w:rPr>
            <w:rFonts w:cs="Times New Roman"/>
            <w:noProof/>
            <w:webHidden/>
          </w:rPr>
          <w:tab/>
        </w:r>
        <w:r w:rsidRPr="000B797C" w:rsidDel="00AD35A1">
          <w:rPr>
            <w:rFonts w:cs="Times New Roman"/>
            <w:noProof/>
            <w:webHidden/>
          </w:rPr>
          <w:delText>10</w:delText>
        </w:r>
      </w:del>
    </w:p>
    <w:p w14:paraId="69CABEC6" w14:textId="4556481B" w:rsidR="00AD35A1" w:rsidRPr="00AD35A1" w:rsidDel="00AD35A1" w:rsidRDefault="00403365">
      <w:pPr>
        <w:rPr>
          <w:del w:id="2848" w:author="TRAN THI LY LY" w:date="2019-06-15T14:15:00Z"/>
          <w:i/>
          <w:noProof/>
          <w:rPrChange w:id="2849" w:author="TRAN THI LY LY" w:date="2019-06-15T14:14:00Z">
            <w:rPr>
              <w:del w:id="2850" w:author="TRAN THI LY LY" w:date="2019-06-15T14:15:00Z"/>
              <w:rFonts w:eastAsiaTheme="minorEastAsia" w:cs="Times New Roman"/>
              <w:i w:val="0"/>
              <w:noProof/>
              <w:sz w:val="22"/>
            </w:rPr>
          </w:rPrChange>
        </w:rPr>
        <w:pPrChange w:id="2851" w:author="TRAN THI LY LY" w:date="2019-06-15T14:14:00Z">
          <w:pPr>
            <w:pStyle w:val="Banghinhminhhoa"/>
            <w:tabs>
              <w:tab w:val="right" w:leader="dot" w:pos="8990"/>
            </w:tabs>
          </w:pPr>
        </w:pPrChange>
      </w:pPr>
      <w:del w:id="2852" w:author="TRAN THI LY LY" w:date="2019-06-15T14:15:00Z">
        <w:r w:rsidRPr="00AD35A1" w:rsidDel="00AD35A1">
          <w:rPr>
            <w:rPrChange w:id="2853" w:author="TRAN THI LY LY" w:date="2019-06-15T14:15:00Z">
              <w:rPr>
                <w:rStyle w:val="Siuktni"/>
                <w:rFonts w:cs="Times New Roman"/>
                <w:i w:val="0"/>
                <w:noProof/>
              </w:rPr>
            </w:rPrChange>
          </w:rPr>
          <w:delText>Hình 1. 2 Mô hình hệ thống</w:delText>
        </w:r>
        <w:r w:rsidRPr="00060118" w:rsidDel="00AD35A1">
          <w:rPr>
            <w:rFonts w:cs="Times New Roman"/>
            <w:noProof/>
            <w:webHidden/>
          </w:rPr>
          <w:tab/>
        </w:r>
        <w:r w:rsidRPr="00A15433" w:rsidDel="00AD35A1">
          <w:rPr>
            <w:rFonts w:cs="Times New Roman"/>
            <w:noProof/>
            <w:webHidden/>
          </w:rPr>
          <w:delText>12</w:delText>
        </w:r>
      </w:del>
    </w:p>
    <w:p w14:paraId="40F6982C" w14:textId="139757CC" w:rsidR="00AD35A1" w:rsidRDefault="00403365">
      <w:pPr>
        <w:pStyle w:val="Banghinhminhhoa"/>
        <w:tabs>
          <w:tab w:val="right" w:leader="dot" w:pos="8990"/>
        </w:tabs>
        <w:rPr>
          <w:ins w:id="2854" w:author="TRAN THI LY LY" w:date="2019-06-15T14:14:00Z"/>
          <w:rFonts w:asciiTheme="minorHAnsi" w:eastAsiaTheme="minorEastAsia" w:hAnsiTheme="minorHAnsi"/>
          <w:i w:val="0"/>
          <w:noProof/>
          <w:sz w:val="22"/>
        </w:rPr>
      </w:pPr>
      <w:r w:rsidRPr="00A60A16">
        <w:rPr>
          <w:rFonts w:cs="Times New Roman"/>
          <w:szCs w:val="26"/>
        </w:rPr>
        <w:fldChar w:fldCharType="end"/>
      </w:r>
      <w:r w:rsidRPr="00A60A16">
        <w:rPr>
          <w:rFonts w:cs="Times New Roman"/>
          <w:i w:val="0"/>
          <w:szCs w:val="26"/>
        </w:rPr>
        <w:fldChar w:fldCharType="begin"/>
      </w:r>
      <w:r w:rsidRPr="00A60A16">
        <w:rPr>
          <w:rFonts w:cs="Times New Roman"/>
          <w:szCs w:val="26"/>
        </w:rPr>
        <w:instrText xml:space="preserve"> TOC \h \z \c "Hình 2." </w:instrText>
      </w:r>
      <w:r w:rsidRPr="00A60A16">
        <w:rPr>
          <w:rFonts w:cs="Times New Roman"/>
          <w:i w:val="0"/>
          <w:szCs w:val="26"/>
        </w:rPr>
        <w:fldChar w:fldCharType="separate"/>
      </w:r>
      <w:ins w:id="2855" w:author="TRAN THI LY LY" w:date="2019-06-15T14:14:00Z">
        <w:r w:rsidR="00AD35A1" w:rsidRPr="004D0C6F">
          <w:rPr>
            <w:rStyle w:val="Siuktni"/>
            <w:noProof/>
          </w:rPr>
          <w:fldChar w:fldCharType="begin"/>
        </w:r>
        <w:r w:rsidR="00AD35A1" w:rsidRPr="004D0C6F">
          <w:rPr>
            <w:rStyle w:val="Siuktni"/>
            <w:noProof/>
          </w:rPr>
          <w:instrText xml:space="preserve"> </w:instrText>
        </w:r>
        <w:r w:rsidR="00AD35A1">
          <w:rPr>
            <w:noProof/>
          </w:rPr>
          <w:instrText>HYPERLINK \l "_Toc11500462"</w:instrText>
        </w:r>
        <w:r w:rsidR="00AD35A1" w:rsidRPr="004D0C6F">
          <w:rPr>
            <w:rStyle w:val="Siuktni"/>
            <w:noProof/>
          </w:rPr>
          <w:instrText xml:space="preserve"> </w:instrText>
        </w:r>
        <w:r w:rsidR="00AD35A1" w:rsidRPr="004D0C6F">
          <w:rPr>
            <w:rStyle w:val="Siuktni"/>
            <w:noProof/>
          </w:rPr>
          <w:fldChar w:fldCharType="separate"/>
        </w:r>
        <w:r w:rsidR="00AD35A1" w:rsidRPr="004D0C6F">
          <w:rPr>
            <w:rStyle w:val="Siuktni"/>
            <w:rFonts w:cs="Times New Roman"/>
            <w:noProof/>
          </w:rPr>
          <w:t>Hình 2. 1 Một ví dụ về Parse tree</w:t>
        </w:r>
        <w:r w:rsidR="00AD35A1">
          <w:rPr>
            <w:noProof/>
            <w:webHidden/>
          </w:rPr>
          <w:tab/>
        </w:r>
        <w:r w:rsidR="00AD35A1">
          <w:rPr>
            <w:noProof/>
            <w:webHidden/>
          </w:rPr>
          <w:fldChar w:fldCharType="begin"/>
        </w:r>
        <w:r w:rsidR="00AD35A1">
          <w:rPr>
            <w:noProof/>
            <w:webHidden/>
          </w:rPr>
          <w:instrText xml:space="preserve"> PAGEREF _Toc11500462 \h </w:instrText>
        </w:r>
      </w:ins>
      <w:r w:rsidR="00AD35A1">
        <w:rPr>
          <w:noProof/>
          <w:webHidden/>
        </w:rPr>
      </w:r>
      <w:r w:rsidR="00AD35A1">
        <w:rPr>
          <w:noProof/>
          <w:webHidden/>
        </w:rPr>
        <w:fldChar w:fldCharType="separate"/>
      </w:r>
      <w:ins w:id="2856" w:author="TRAN THI LY LY" w:date="2019-06-20T23:47:00Z">
        <w:r w:rsidR="00887B15">
          <w:rPr>
            <w:noProof/>
            <w:webHidden/>
          </w:rPr>
          <w:t>32</w:t>
        </w:r>
      </w:ins>
      <w:ins w:id="2857" w:author="TRAN THI LY LY" w:date="2019-06-15T14:14:00Z">
        <w:r w:rsidR="00AD35A1">
          <w:rPr>
            <w:noProof/>
            <w:webHidden/>
          </w:rPr>
          <w:fldChar w:fldCharType="end"/>
        </w:r>
        <w:r w:rsidR="00AD35A1" w:rsidRPr="004D0C6F">
          <w:rPr>
            <w:rStyle w:val="Siuktni"/>
            <w:noProof/>
          </w:rPr>
          <w:fldChar w:fldCharType="end"/>
        </w:r>
      </w:ins>
    </w:p>
    <w:p w14:paraId="4F38966B" w14:textId="6F49A814" w:rsidR="00AD35A1" w:rsidRDefault="00AD35A1">
      <w:pPr>
        <w:pStyle w:val="Banghinhminhhoa"/>
        <w:tabs>
          <w:tab w:val="right" w:leader="dot" w:pos="8990"/>
        </w:tabs>
        <w:rPr>
          <w:ins w:id="2858" w:author="TRAN THI LY LY" w:date="2019-06-15T14:14:00Z"/>
          <w:rFonts w:asciiTheme="minorHAnsi" w:eastAsiaTheme="minorEastAsia" w:hAnsiTheme="minorHAnsi"/>
          <w:i w:val="0"/>
          <w:noProof/>
          <w:sz w:val="22"/>
        </w:rPr>
      </w:pPr>
      <w:ins w:id="2859"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"_Toc11500463"</w:instrText>
        </w:r>
        <w:r w:rsidRPr="004D0C6F">
          <w:rPr>
            <w:rStyle w:val="Siuktni"/>
            <w:noProof/>
          </w:rPr>
          <w:instrText xml:space="preserve"> </w:instrText>
        </w:r>
        <w:r w:rsidRPr="004D0C6F">
          <w:rPr>
            <w:rStyle w:val="Siuktni"/>
            <w:noProof/>
          </w:rPr>
          <w:fldChar w:fldCharType="separate"/>
        </w:r>
        <w:r w:rsidRPr="004D0C6F">
          <w:rPr>
            <w:rStyle w:val="Siuktni"/>
            <w:noProof/>
          </w:rPr>
          <w:t>Hình 2. 2 Sơ đồ tổng quát của một mô hình QAS</w:t>
        </w:r>
        <w:r>
          <w:rPr>
            <w:noProof/>
            <w:webHidden/>
          </w:rPr>
          <w:tab/>
        </w:r>
        <w:r>
          <w:rPr>
            <w:noProof/>
            <w:webHidden/>
          </w:rPr>
          <w:fldChar w:fldCharType="begin"/>
        </w:r>
        <w:r>
          <w:rPr>
            <w:noProof/>
            <w:webHidden/>
          </w:rPr>
          <w:instrText xml:space="preserve"> PAGEREF _Toc11500463 \h </w:instrText>
        </w:r>
      </w:ins>
      <w:r>
        <w:rPr>
          <w:noProof/>
          <w:webHidden/>
        </w:rPr>
      </w:r>
      <w:r>
        <w:rPr>
          <w:noProof/>
          <w:webHidden/>
        </w:rPr>
        <w:fldChar w:fldCharType="separate"/>
      </w:r>
      <w:ins w:id="2860" w:author="TRAN THI LY LY" w:date="2019-06-20T23:47:00Z">
        <w:r w:rsidR="00887B15">
          <w:rPr>
            <w:noProof/>
            <w:webHidden/>
          </w:rPr>
          <w:t>33</w:t>
        </w:r>
      </w:ins>
      <w:ins w:id="2861" w:author="TRAN THI LY LY" w:date="2019-06-15T14:14:00Z">
        <w:r>
          <w:rPr>
            <w:noProof/>
            <w:webHidden/>
          </w:rPr>
          <w:fldChar w:fldCharType="end"/>
        </w:r>
        <w:r w:rsidRPr="004D0C6F">
          <w:rPr>
            <w:rStyle w:val="Siuktni"/>
            <w:noProof/>
          </w:rPr>
          <w:fldChar w:fldCharType="end"/>
        </w:r>
      </w:ins>
    </w:p>
    <w:p w14:paraId="48EF56D2" w14:textId="69BF3719" w:rsidR="00AD35A1" w:rsidRDefault="00AD35A1">
      <w:pPr>
        <w:pStyle w:val="Banghinhminhhoa"/>
        <w:tabs>
          <w:tab w:val="right" w:leader="dot" w:pos="8990"/>
        </w:tabs>
        <w:rPr>
          <w:ins w:id="2862" w:author="TRAN THI LY LY" w:date="2019-06-15T14:14:00Z"/>
          <w:rFonts w:asciiTheme="minorHAnsi" w:eastAsiaTheme="minorEastAsia" w:hAnsiTheme="minorHAnsi"/>
          <w:i w:val="0"/>
          <w:noProof/>
          <w:sz w:val="22"/>
        </w:rPr>
      </w:pPr>
      <w:ins w:id="2863"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"_Toc11500464"</w:instrText>
        </w:r>
        <w:r w:rsidRPr="004D0C6F">
          <w:rPr>
            <w:rStyle w:val="Siuktni"/>
            <w:noProof/>
          </w:rPr>
          <w:instrText xml:space="preserve"> </w:instrText>
        </w:r>
        <w:r w:rsidRPr="004D0C6F">
          <w:rPr>
            <w:rStyle w:val="Siuktni"/>
            <w:noProof/>
          </w:rPr>
          <w:fldChar w:fldCharType="separate"/>
        </w:r>
        <w:r w:rsidRPr="004D0C6F">
          <w:rPr>
            <w:rStyle w:val="Siuktni"/>
            <w:noProof/>
          </w:rPr>
          <w:t>Hình 2. 3</w:t>
        </w:r>
        <w:r w:rsidRPr="004D0C6F">
          <w:rPr>
            <w:rStyle w:val="Siuktni"/>
            <w:noProof/>
            <w:lang w:val="vi-VN"/>
          </w:rPr>
          <w:t xml:space="preserve"> </w:t>
        </w:r>
        <w:r w:rsidRPr="004D0C6F">
          <w:rPr>
            <w:rStyle w:val="Siuktni"/>
            <w:noProof/>
          </w:rPr>
          <w:t>Các tiêu chí phân loại một QAS</w:t>
        </w:r>
        <w:r>
          <w:rPr>
            <w:noProof/>
            <w:webHidden/>
          </w:rPr>
          <w:tab/>
        </w:r>
        <w:r>
          <w:rPr>
            <w:noProof/>
            <w:webHidden/>
          </w:rPr>
          <w:fldChar w:fldCharType="begin"/>
        </w:r>
        <w:r>
          <w:rPr>
            <w:noProof/>
            <w:webHidden/>
          </w:rPr>
          <w:instrText xml:space="preserve"> PAGEREF _Toc11500464 \h </w:instrText>
        </w:r>
      </w:ins>
      <w:r>
        <w:rPr>
          <w:noProof/>
          <w:webHidden/>
        </w:rPr>
      </w:r>
      <w:r>
        <w:rPr>
          <w:noProof/>
          <w:webHidden/>
        </w:rPr>
        <w:fldChar w:fldCharType="separate"/>
      </w:r>
      <w:ins w:id="2864" w:author="TRAN THI LY LY" w:date="2019-06-20T23:47:00Z">
        <w:r w:rsidR="00887B15">
          <w:rPr>
            <w:noProof/>
            <w:webHidden/>
          </w:rPr>
          <w:t>35</w:t>
        </w:r>
      </w:ins>
      <w:ins w:id="2865" w:author="TRAN THI LY LY" w:date="2019-06-15T14:14:00Z">
        <w:r>
          <w:rPr>
            <w:noProof/>
            <w:webHidden/>
          </w:rPr>
          <w:fldChar w:fldCharType="end"/>
        </w:r>
        <w:r w:rsidRPr="004D0C6F">
          <w:rPr>
            <w:rStyle w:val="Siuktni"/>
            <w:noProof/>
          </w:rPr>
          <w:fldChar w:fldCharType="end"/>
        </w:r>
      </w:ins>
    </w:p>
    <w:p w14:paraId="20E288DD" w14:textId="2866D2A4" w:rsidR="00AD35A1" w:rsidRDefault="00AD35A1">
      <w:pPr>
        <w:pStyle w:val="Banghinhminhhoa"/>
        <w:tabs>
          <w:tab w:val="right" w:leader="dot" w:pos="8990"/>
        </w:tabs>
        <w:rPr>
          <w:ins w:id="2866" w:author="TRAN THI LY LY" w:date="2019-06-15T14:14:00Z"/>
          <w:rFonts w:asciiTheme="minorHAnsi" w:eastAsiaTheme="minorEastAsia" w:hAnsiTheme="minorHAnsi"/>
          <w:i w:val="0"/>
          <w:noProof/>
          <w:sz w:val="22"/>
        </w:rPr>
      </w:pPr>
      <w:ins w:id="2867"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"_Toc11500465"</w:instrText>
        </w:r>
        <w:r w:rsidRPr="004D0C6F">
          <w:rPr>
            <w:rStyle w:val="Siuktni"/>
            <w:noProof/>
          </w:rPr>
          <w:instrText xml:space="preserve"> </w:instrText>
        </w:r>
        <w:r w:rsidRPr="004D0C6F">
          <w:rPr>
            <w:rStyle w:val="Siuktni"/>
            <w:noProof/>
          </w:rPr>
          <w:fldChar w:fldCharType="separate"/>
        </w:r>
        <w:r w:rsidRPr="004D0C6F">
          <w:rPr>
            <w:rStyle w:val="Siuktni"/>
            <w:noProof/>
          </w:rPr>
          <w:t>Hình 2. 4 Các tiêu chí phân loại một QAS</w:t>
        </w:r>
        <w:r>
          <w:rPr>
            <w:noProof/>
            <w:webHidden/>
          </w:rPr>
          <w:tab/>
        </w:r>
        <w:r>
          <w:rPr>
            <w:noProof/>
            <w:webHidden/>
          </w:rPr>
          <w:fldChar w:fldCharType="begin"/>
        </w:r>
        <w:r>
          <w:rPr>
            <w:noProof/>
            <w:webHidden/>
          </w:rPr>
          <w:instrText xml:space="preserve"> PAGEREF _Toc11500465 \h </w:instrText>
        </w:r>
      </w:ins>
      <w:r>
        <w:rPr>
          <w:noProof/>
          <w:webHidden/>
        </w:rPr>
      </w:r>
      <w:r>
        <w:rPr>
          <w:noProof/>
          <w:webHidden/>
        </w:rPr>
        <w:fldChar w:fldCharType="separate"/>
      </w:r>
      <w:ins w:id="2868" w:author="TRAN THI LY LY" w:date="2019-06-20T23:47:00Z">
        <w:r w:rsidR="00887B15">
          <w:rPr>
            <w:noProof/>
            <w:webHidden/>
          </w:rPr>
          <w:t>35</w:t>
        </w:r>
      </w:ins>
      <w:ins w:id="2869" w:author="TRAN THI LY LY" w:date="2019-06-15T14:14:00Z">
        <w:r>
          <w:rPr>
            <w:noProof/>
            <w:webHidden/>
          </w:rPr>
          <w:fldChar w:fldCharType="end"/>
        </w:r>
        <w:r w:rsidRPr="004D0C6F">
          <w:rPr>
            <w:rStyle w:val="Siuktni"/>
            <w:noProof/>
          </w:rPr>
          <w:fldChar w:fldCharType="end"/>
        </w:r>
      </w:ins>
    </w:p>
    <w:p w14:paraId="2DA94035" w14:textId="53EDA975" w:rsidR="00AD35A1" w:rsidRDefault="00AD35A1">
      <w:pPr>
        <w:pStyle w:val="Banghinhminhhoa"/>
        <w:tabs>
          <w:tab w:val="right" w:leader="dot" w:pos="8990"/>
        </w:tabs>
        <w:rPr>
          <w:ins w:id="2870" w:author="TRAN THI LY LY" w:date="2019-06-15T14:14:00Z"/>
          <w:rFonts w:asciiTheme="minorHAnsi" w:eastAsiaTheme="minorEastAsia" w:hAnsiTheme="minorHAnsi"/>
          <w:i w:val="0"/>
          <w:noProof/>
          <w:sz w:val="22"/>
        </w:rPr>
      </w:pPr>
      <w:ins w:id="2871"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"_Toc11500466"</w:instrText>
        </w:r>
        <w:r w:rsidRPr="004D0C6F">
          <w:rPr>
            <w:rStyle w:val="Siuktni"/>
            <w:noProof/>
          </w:rPr>
          <w:instrText xml:space="preserve"> </w:instrText>
        </w:r>
        <w:r w:rsidRPr="004D0C6F">
          <w:rPr>
            <w:rStyle w:val="Siuktni"/>
            <w:noProof/>
          </w:rPr>
          <w:fldChar w:fldCharType="separate"/>
        </w:r>
        <w:r w:rsidRPr="004D0C6F">
          <w:rPr>
            <w:rStyle w:val="Siuktni"/>
            <w:noProof/>
          </w:rPr>
          <w:t>Hình 2. 5</w:t>
        </w:r>
        <w:r w:rsidRPr="004D0C6F">
          <w:rPr>
            <w:rStyle w:val="Siuktni"/>
            <w:noProof/>
            <w:lang w:val="vi-VN"/>
          </w:rPr>
          <w:t xml:space="preserve"> </w:t>
        </w:r>
        <w:r w:rsidRPr="004D0C6F">
          <w:rPr>
            <w:rStyle w:val="Siuktni"/>
            <w:noProof/>
          </w:rPr>
          <w:t>Sơ đồ các phân loại QAS dựa trên miền kiến thức ứng dụng</w:t>
        </w:r>
        <w:r>
          <w:rPr>
            <w:noProof/>
            <w:webHidden/>
          </w:rPr>
          <w:tab/>
        </w:r>
        <w:r>
          <w:rPr>
            <w:noProof/>
            <w:webHidden/>
          </w:rPr>
          <w:fldChar w:fldCharType="begin"/>
        </w:r>
        <w:r>
          <w:rPr>
            <w:noProof/>
            <w:webHidden/>
          </w:rPr>
          <w:instrText xml:space="preserve"> PAGEREF _Toc11500466 \h </w:instrText>
        </w:r>
      </w:ins>
      <w:r>
        <w:rPr>
          <w:noProof/>
          <w:webHidden/>
        </w:rPr>
      </w:r>
      <w:r>
        <w:rPr>
          <w:noProof/>
          <w:webHidden/>
        </w:rPr>
        <w:fldChar w:fldCharType="separate"/>
      </w:r>
      <w:ins w:id="2872" w:author="TRAN THI LY LY" w:date="2019-06-20T23:47:00Z">
        <w:r w:rsidR="00887B15">
          <w:rPr>
            <w:noProof/>
            <w:webHidden/>
          </w:rPr>
          <w:t>36</w:t>
        </w:r>
      </w:ins>
      <w:ins w:id="2873" w:author="TRAN THI LY LY" w:date="2019-06-15T14:14:00Z">
        <w:r>
          <w:rPr>
            <w:noProof/>
            <w:webHidden/>
          </w:rPr>
          <w:fldChar w:fldCharType="end"/>
        </w:r>
        <w:r w:rsidRPr="004D0C6F">
          <w:rPr>
            <w:rStyle w:val="Siuktni"/>
            <w:noProof/>
          </w:rPr>
          <w:fldChar w:fldCharType="end"/>
        </w:r>
      </w:ins>
    </w:p>
    <w:p w14:paraId="5110F464" w14:textId="6D1C2976" w:rsidR="00AD35A1" w:rsidRDefault="00AD35A1">
      <w:pPr>
        <w:pStyle w:val="Banghinhminhhoa"/>
        <w:tabs>
          <w:tab w:val="right" w:leader="dot" w:pos="8990"/>
        </w:tabs>
        <w:rPr>
          <w:ins w:id="2874" w:author="TRAN THI LY LY" w:date="2019-06-15T14:14:00Z"/>
          <w:rFonts w:asciiTheme="minorHAnsi" w:eastAsiaTheme="minorEastAsia" w:hAnsiTheme="minorHAnsi"/>
          <w:i w:val="0"/>
          <w:noProof/>
          <w:sz w:val="22"/>
        </w:rPr>
      </w:pPr>
      <w:ins w:id="2875"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"_Toc11500467"</w:instrText>
        </w:r>
        <w:r w:rsidRPr="004D0C6F">
          <w:rPr>
            <w:rStyle w:val="Siuktni"/>
            <w:noProof/>
          </w:rPr>
          <w:instrText xml:space="preserve"> </w:instrText>
        </w:r>
        <w:r w:rsidRPr="004D0C6F">
          <w:rPr>
            <w:rStyle w:val="Siuktni"/>
            <w:noProof/>
          </w:rPr>
          <w:fldChar w:fldCharType="separate"/>
        </w:r>
        <w:r w:rsidRPr="004D0C6F">
          <w:rPr>
            <w:rStyle w:val="Siuktni"/>
            <w:noProof/>
          </w:rPr>
          <w:t>Hình 2. 6 Sơ đồ các phân loại QAS dựa trên miền kiến thức ứng dụng</w:t>
        </w:r>
        <w:r>
          <w:rPr>
            <w:noProof/>
            <w:webHidden/>
          </w:rPr>
          <w:tab/>
        </w:r>
        <w:r>
          <w:rPr>
            <w:noProof/>
            <w:webHidden/>
          </w:rPr>
          <w:fldChar w:fldCharType="begin"/>
        </w:r>
        <w:r>
          <w:rPr>
            <w:noProof/>
            <w:webHidden/>
          </w:rPr>
          <w:instrText xml:space="preserve"> PAGEREF _Toc11500467 \h </w:instrText>
        </w:r>
      </w:ins>
      <w:r>
        <w:rPr>
          <w:noProof/>
          <w:webHidden/>
        </w:rPr>
      </w:r>
      <w:r>
        <w:rPr>
          <w:noProof/>
          <w:webHidden/>
        </w:rPr>
        <w:fldChar w:fldCharType="separate"/>
      </w:r>
      <w:ins w:id="2876" w:author="TRAN THI LY LY" w:date="2019-06-20T23:47:00Z">
        <w:r w:rsidR="00887B15">
          <w:rPr>
            <w:noProof/>
            <w:webHidden/>
          </w:rPr>
          <w:t>36</w:t>
        </w:r>
      </w:ins>
      <w:ins w:id="2877" w:author="TRAN THI LY LY" w:date="2019-06-15T14:14:00Z">
        <w:r>
          <w:rPr>
            <w:noProof/>
            <w:webHidden/>
          </w:rPr>
          <w:fldChar w:fldCharType="end"/>
        </w:r>
        <w:r w:rsidRPr="004D0C6F">
          <w:rPr>
            <w:rStyle w:val="Siuktni"/>
            <w:noProof/>
          </w:rPr>
          <w:fldChar w:fldCharType="end"/>
        </w:r>
      </w:ins>
    </w:p>
    <w:p w14:paraId="127C7094" w14:textId="0E3D178D" w:rsidR="00AD35A1" w:rsidRDefault="00AD35A1">
      <w:pPr>
        <w:pStyle w:val="Banghinhminhhoa"/>
        <w:tabs>
          <w:tab w:val="right" w:leader="dot" w:pos="8990"/>
        </w:tabs>
        <w:rPr>
          <w:ins w:id="2878" w:author="TRAN THI LY LY" w:date="2019-06-15T14:14:00Z"/>
          <w:rFonts w:asciiTheme="minorHAnsi" w:eastAsiaTheme="minorEastAsia" w:hAnsiTheme="minorHAnsi"/>
          <w:i w:val="0"/>
          <w:noProof/>
          <w:sz w:val="22"/>
        </w:rPr>
      </w:pPr>
      <w:ins w:id="2879"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"_Toc11500468"</w:instrText>
        </w:r>
        <w:r w:rsidRPr="004D0C6F">
          <w:rPr>
            <w:rStyle w:val="Siuktni"/>
            <w:noProof/>
          </w:rPr>
          <w:instrText xml:space="preserve"> </w:instrText>
        </w:r>
        <w:r w:rsidRPr="004D0C6F">
          <w:rPr>
            <w:rStyle w:val="Siuktni"/>
            <w:noProof/>
          </w:rPr>
          <w:fldChar w:fldCharType="separate"/>
        </w:r>
        <w:r w:rsidRPr="004D0C6F">
          <w:rPr>
            <w:rStyle w:val="Siuktni"/>
            <w:noProof/>
          </w:rPr>
          <w:t>Hình 2. 7</w:t>
        </w:r>
        <w:r w:rsidRPr="004D0C6F">
          <w:rPr>
            <w:rStyle w:val="Siuktni"/>
            <w:noProof/>
            <w:lang w:val="vi-VN"/>
          </w:rPr>
          <w:t xml:space="preserve"> </w:t>
        </w:r>
        <w:r w:rsidRPr="004D0C6F">
          <w:rPr>
            <w:rStyle w:val="Siuktni"/>
            <w:noProof/>
          </w:rPr>
          <w:t>Sơ đồ các phân loại QAS dựa trên loại câu hỏi</w:t>
        </w:r>
        <w:r>
          <w:rPr>
            <w:noProof/>
            <w:webHidden/>
          </w:rPr>
          <w:tab/>
        </w:r>
        <w:r>
          <w:rPr>
            <w:noProof/>
            <w:webHidden/>
          </w:rPr>
          <w:fldChar w:fldCharType="begin"/>
        </w:r>
        <w:r>
          <w:rPr>
            <w:noProof/>
            <w:webHidden/>
          </w:rPr>
          <w:instrText xml:space="preserve"> PAGEREF _Toc11500468 \h </w:instrText>
        </w:r>
      </w:ins>
      <w:r>
        <w:rPr>
          <w:noProof/>
          <w:webHidden/>
        </w:rPr>
      </w:r>
      <w:r>
        <w:rPr>
          <w:noProof/>
          <w:webHidden/>
        </w:rPr>
        <w:fldChar w:fldCharType="separate"/>
      </w:r>
      <w:ins w:id="2880" w:author="TRAN THI LY LY" w:date="2019-06-20T23:47:00Z">
        <w:r w:rsidR="00887B15">
          <w:rPr>
            <w:noProof/>
            <w:webHidden/>
          </w:rPr>
          <w:t>37</w:t>
        </w:r>
      </w:ins>
      <w:ins w:id="2881" w:author="TRAN THI LY LY" w:date="2019-06-15T14:14:00Z">
        <w:r>
          <w:rPr>
            <w:noProof/>
            <w:webHidden/>
          </w:rPr>
          <w:fldChar w:fldCharType="end"/>
        </w:r>
        <w:r w:rsidRPr="004D0C6F">
          <w:rPr>
            <w:rStyle w:val="Siuktni"/>
            <w:noProof/>
          </w:rPr>
          <w:fldChar w:fldCharType="end"/>
        </w:r>
      </w:ins>
    </w:p>
    <w:p w14:paraId="4AF7A5D9" w14:textId="6BFB81C9" w:rsidR="00AD35A1" w:rsidRDefault="00AD35A1">
      <w:pPr>
        <w:pStyle w:val="Banghinhminhhoa"/>
        <w:tabs>
          <w:tab w:val="right" w:leader="dot" w:pos="8990"/>
        </w:tabs>
        <w:rPr>
          <w:ins w:id="2882" w:author="TRAN THI LY LY" w:date="2019-06-15T14:14:00Z"/>
          <w:rFonts w:asciiTheme="minorHAnsi" w:eastAsiaTheme="minorEastAsia" w:hAnsiTheme="minorHAnsi"/>
          <w:i w:val="0"/>
          <w:noProof/>
          <w:sz w:val="22"/>
        </w:rPr>
      </w:pPr>
      <w:ins w:id="2883"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"_Toc11500469"</w:instrText>
        </w:r>
        <w:r w:rsidRPr="004D0C6F">
          <w:rPr>
            <w:rStyle w:val="Siuktni"/>
            <w:noProof/>
          </w:rPr>
          <w:instrText xml:space="preserve"> </w:instrText>
        </w:r>
        <w:r w:rsidRPr="004D0C6F">
          <w:rPr>
            <w:rStyle w:val="Siuktni"/>
            <w:noProof/>
          </w:rPr>
          <w:fldChar w:fldCharType="separate"/>
        </w:r>
        <w:r w:rsidRPr="004D0C6F">
          <w:rPr>
            <w:rStyle w:val="Siuktni"/>
            <w:noProof/>
          </w:rPr>
          <w:t>Hình 2. 8 Sơ đồ các phân loại QAS dựa trên loại câu hỏi</w:t>
        </w:r>
        <w:r>
          <w:rPr>
            <w:noProof/>
            <w:webHidden/>
          </w:rPr>
          <w:tab/>
        </w:r>
        <w:r>
          <w:rPr>
            <w:noProof/>
            <w:webHidden/>
          </w:rPr>
          <w:fldChar w:fldCharType="begin"/>
        </w:r>
        <w:r>
          <w:rPr>
            <w:noProof/>
            <w:webHidden/>
          </w:rPr>
          <w:instrText xml:space="preserve"> PAGEREF _Toc11500469 \h </w:instrText>
        </w:r>
      </w:ins>
      <w:r>
        <w:rPr>
          <w:noProof/>
          <w:webHidden/>
        </w:rPr>
      </w:r>
      <w:r>
        <w:rPr>
          <w:noProof/>
          <w:webHidden/>
        </w:rPr>
        <w:fldChar w:fldCharType="separate"/>
      </w:r>
      <w:ins w:id="2884" w:author="TRAN THI LY LY" w:date="2019-06-20T23:47:00Z">
        <w:r w:rsidR="00887B15">
          <w:rPr>
            <w:noProof/>
            <w:webHidden/>
          </w:rPr>
          <w:t>37</w:t>
        </w:r>
      </w:ins>
      <w:ins w:id="2885" w:author="TRAN THI LY LY" w:date="2019-06-15T14:14:00Z">
        <w:r>
          <w:rPr>
            <w:noProof/>
            <w:webHidden/>
          </w:rPr>
          <w:fldChar w:fldCharType="end"/>
        </w:r>
        <w:r w:rsidRPr="004D0C6F">
          <w:rPr>
            <w:rStyle w:val="Siuktni"/>
            <w:noProof/>
          </w:rPr>
          <w:fldChar w:fldCharType="end"/>
        </w:r>
      </w:ins>
    </w:p>
    <w:p w14:paraId="19A245A2" w14:textId="126B925C" w:rsidR="00AD35A1" w:rsidRDefault="00AD35A1">
      <w:pPr>
        <w:pStyle w:val="Banghinhminhhoa"/>
        <w:tabs>
          <w:tab w:val="right" w:leader="dot" w:pos="8990"/>
        </w:tabs>
        <w:rPr>
          <w:ins w:id="2886" w:author="TRAN THI LY LY" w:date="2019-06-15T14:14:00Z"/>
          <w:rFonts w:asciiTheme="minorHAnsi" w:eastAsiaTheme="minorEastAsia" w:hAnsiTheme="minorHAnsi"/>
          <w:i w:val="0"/>
          <w:noProof/>
          <w:sz w:val="22"/>
        </w:rPr>
      </w:pPr>
      <w:ins w:id="2887"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"_Toc11500470"</w:instrText>
        </w:r>
        <w:r w:rsidRPr="004D0C6F">
          <w:rPr>
            <w:rStyle w:val="Siuktni"/>
            <w:noProof/>
          </w:rPr>
          <w:instrText xml:space="preserve"> </w:instrText>
        </w:r>
        <w:r w:rsidRPr="004D0C6F">
          <w:rPr>
            <w:rStyle w:val="Siuktni"/>
            <w:noProof/>
          </w:rPr>
          <w:fldChar w:fldCharType="separate"/>
        </w:r>
        <w:r w:rsidRPr="004D0C6F">
          <w:rPr>
            <w:rStyle w:val="Siuktni"/>
            <w:noProof/>
          </w:rPr>
          <w:t>Hình 2. 9 Sơ đồ phân loại QAS dựa trên loại phương pháp phân tích được thực hiện trên câu hỏi.</w:t>
        </w:r>
        <w:r>
          <w:rPr>
            <w:noProof/>
            <w:webHidden/>
          </w:rPr>
          <w:tab/>
        </w:r>
        <w:r>
          <w:rPr>
            <w:noProof/>
            <w:webHidden/>
          </w:rPr>
          <w:fldChar w:fldCharType="begin"/>
        </w:r>
        <w:r>
          <w:rPr>
            <w:noProof/>
            <w:webHidden/>
          </w:rPr>
          <w:instrText xml:space="preserve"> PAGEREF _Toc11500470 \h </w:instrText>
        </w:r>
      </w:ins>
      <w:r>
        <w:rPr>
          <w:noProof/>
          <w:webHidden/>
        </w:rPr>
      </w:r>
      <w:r>
        <w:rPr>
          <w:noProof/>
          <w:webHidden/>
        </w:rPr>
        <w:fldChar w:fldCharType="separate"/>
      </w:r>
      <w:ins w:id="2888" w:author="TRAN THI LY LY" w:date="2019-06-20T23:47:00Z">
        <w:r w:rsidR="00887B15">
          <w:rPr>
            <w:noProof/>
            <w:webHidden/>
          </w:rPr>
          <w:t>41</w:t>
        </w:r>
      </w:ins>
      <w:ins w:id="2889" w:author="TRAN THI LY LY" w:date="2019-06-15T14:14:00Z">
        <w:r>
          <w:rPr>
            <w:noProof/>
            <w:webHidden/>
          </w:rPr>
          <w:fldChar w:fldCharType="end"/>
        </w:r>
        <w:r w:rsidRPr="004D0C6F">
          <w:rPr>
            <w:rStyle w:val="Siuktni"/>
            <w:noProof/>
          </w:rPr>
          <w:fldChar w:fldCharType="end"/>
        </w:r>
      </w:ins>
    </w:p>
    <w:p w14:paraId="01561C7D" w14:textId="315098E9" w:rsidR="00AD35A1" w:rsidRDefault="00AD35A1">
      <w:pPr>
        <w:pStyle w:val="Banghinhminhhoa"/>
        <w:tabs>
          <w:tab w:val="right" w:leader="dot" w:pos="8990"/>
        </w:tabs>
        <w:rPr>
          <w:ins w:id="2890" w:author="TRAN THI LY LY" w:date="2019-06-15T14:14:00Z"/>
          <w:rFonts w:asciiTheme="minorHAnsi" w:eastAsiaTheme="minorEastAsia" w:hAnsiTheme="minorHAnsi"/>
          <w:i w:val="0"/>
          <w:noProof/>
          <w:sz w:val="22"/>
        </w:rPr>
      </w:pPr>
      <w:ins w:id="2891"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"_Toc11500471"</w:instrText>
        </w:r>
        <w:r w:rsidRPr="004D0C6F">
          <w:rPr>
            <w:rStyle w:val="Siuktni"/>
            <w:noProof/>
          </w:rPr>
          <w:instrText xml:space="preserve"> </w:instrText>
        </w:r>
        <w:r w:rsidRPr="004D0C6F">
          <w:rPr>
            <w:rStyle w:val="Siuktni"/>
            <w:noProof/>
          </w:rPr>
          <w:fldChar w:fldCharType="separate"/>
        </w:r>
        <w:r w:rsidRPr="004D0C6F">
          <w:rPr>
            <w:rStyle w:val="Siuktni"/>
            <w:noProof/>
          </w:rPr>
          <w:t>Hình 2. 10 Sơ đồ phân loại QAS dựa trên dữ liệu nguồn</w:t>
        </w:r>
        <w:r>
          <w:rPr>
            <w:noProof/>
            <w:webHidden/>
          </w:rPr>
          <w:tab/>
        </w:r>
        <w:r>
          <w:rPr>
            <w:noProof/>
            <w:webHidden/>
          </w:rPr>
          <w:fldChar w:fldCharType="begin"/>
        </w:r>
        <w:r>
          <w:rPr>
            <w:noProof/>
            <w:webHidden/>
          </w:rPr>
          <w:instrText xml:space="preserve"> PAGEREF _Toc11500471 \h </w:instrText>
        </w:r>
      </w:ins>
      <w:r>
        <w:rPr>
          <w:noProof/>
          <w:webHidden/>
        </w:rPr>
      </w:r>
      <w:r>
        <w:rPr>
          <w:noProof/>
          <w:webHidden/>
        </w:rPr>
        <w:fldChar w:fldCharType="separate"/>
      </w:r>
      <w:ins w:id="2892" w:author="TRAN THI LY LY" w:date="2019-06-20T23:47:00Z">
        <w:r w:rsidR="00887B15">
          <w:rPr>
            <w:noProof/>
            <w:webHidden/>
          </w:rPr>
          <w:t>45</w:t>
        </w:r>
      </w:ins>
      <w:ins w:id="2893" w:author="TRAN THI LY LY" w:date="2019-06-15T14:14:00Z">
        <w:r>
          <w:rPr>
            <w:noProof/>
            <w:webHidden/>
          </w:rPr>
          <w:fldChar w:fldCharType="end"/>
        </w:r>
        <w:r w:rsidRPr="004D0C6F">
          <w:rPr>
            <w:rStyle w:val="Siuktni"/>
            <w:noProof/>
          </w:rPr>
          <w:fldChar w:fldCharType="end"/>
        </w:r>
      </w:ins>
    </w:p>
    <w:p w14:paraId="5F8FA992" w14:textId="2F877B75" w:rsidR="00AD35A1" w:rsidRDefault="00AD35A1">
      <w:pPr>
        <w:pStyle w:val="Banghinhminhhoa"/>
        <w:tabs>
          <w:tab w:val="right" w:leader="dot" w:pos="8990"/>
        </w:tabs>
        <w:rPr>
          <w:ins w:id="2894" w:author="TRAN THI LY LY" w:date="2019-06-15T14:14:00Z"/>
          <w:rStyle w:val="Siuktni"/>
          <w:noProof/>
        </w:rPr>
      </w:pPr>
      <w:ins w:id="2895" w:author="TRAN THI LY LY" w:date="2019-06-15T14:14:00Z">
        <w:r w:rsidRPr="004D0C6F">
          <w:rPr>
            <w:rStyle w:val="Siuktni"/>
            <w:noProof/>
          </w:rPr>
          <w:fldChar w:fldCharType="begin"/>
        </w:r>
        <w:r w:rsidRPr="004D0C6F">
          <w:rPr>
            <w:rStyle w:val="Siuktni"/>
            <w:noProof/>
          </w:rPr>
          <w:instrText xml:space="preserve"> </w:instrText>
        </w:r>
        <w:r>
          <w:rPr>
            <w:noProof/>
          </w:rPr>
          <w:instrText>HYPERLINK "E:\\Chatbot\\BCLV_2.0_main.docx" \l "_Toc11500472"</w:instrText>
        </w:r>
        <w:r w:rsidRPr="004D0C6F">
          <w:rPr>
            <w:rStyle w:val="Siuktni"/>
            <w:noProof/>
          </w:rPr>
          <w:instrText xml:space="preserve"> </w:instrText>
        </w:r>
        <w:r w:rsidRPr="004D0C6F">
          <w:rPr>
            <w:rStyle w:val="Siuktni"/>
            <w:noProof/>
          </w:rPr>
          <w:fldChar w:fldCharType="separate"/>
        </w:r>
        <w:r w:rsidRPr="004D0C6F">
          <w:rPr>
            <w:rStyle w:val="Siuktni"/>
            <w:noProof/>
          </w:rPr>
          <w:t>Hình 2. 11 Sơ đồ phân loại QAS dựa trên những dạng câu trả lời được tạo ra bởi QAS.</w:t>
        </w:r>
        <w:r>
          <w:rPr>
            <w:noProof/>
            <w:webHidden/>
          </w:rPr>
          <w:tab/>
        </w:r>
        <w:r>
          <w:rPr>
            <w:noProof/>
            <w:webHidden/>
          </w:rPr>
          <w:fldChar w:fldCharType="begin"/>
        </w:r>
        <w:r>
          <w:rPr>
            <w:noProof/>
            <w:webHidden/>
          </w:rPr>
          <w:instrText xml:space="preserve"> PAGEREF _Toc11500472 \h </w:instrText>
        </w:r>
      </w:ins>
      <w:r>
        <w:rPr>
          <w:noProof/>
          <w:webHidden/>
        </w:rPr>
      </w:r>
      <w:r>
        <w:rPr>
          <w:noProof/>
          <w:webHidden/>
        </w:rPr>
        <w:fldChar w:fldCharType="separate"/>
      </w:r>
      <w:ins w:id="2896" w:author="TRAN THI LY LY" w:date="2019-06-20T23:47:00Z">
        <w:r w:rsidR="00887B15">
          <w:rPr>
            <w:noProof/>
            <w:webHidden/>
          </w:rPr>
          <w:t>49</w:t>
        </w:r>
      </w:ins>
      <w:ins w:id="2897" w:author="TRAN THI LY LY" w:date="2019-06-15T14:14:00Z">
        <w:r>
          <w:rPr>
            <w:noProof/>
            <w:webHidden/>
          </w:rPr>
          <w:fldChar w:fldCharType="end"/>
        </w:r>
        <w:r w:rsidRPr="004D0C6F">
          <w:rPr>
            <w:rStyle w:val="Siuktni"/>
            <w:noProof/>
          </w:rPr>
          <w:fldChar w:fldCharType="end"/>
        </w:r>
      </w:ins>
    </w:p>
    <w:p w14:paraId="56006006" w14:textId="77777777" w:rsidR="00AD35A1" w:rsidRPr="00AD35A1" w:rsidRDefault="00AD35A1">
      <w:pPr>
        <w:rPr>
          <w:ins w:id="2898" w:author="TRAN THI LY LY" w:date="2019-06-15T14:14:00Z"/>
          <w:i/>
          <w:rPrChange w:id="2899" w:author="TRAN THI LY LY" w:date="2019-06-15T14:14:00Z">
            <w:rPr>
              <w:ins w:id="2900" w:author="TRAN THI LY LY" w:date="2019-06-15T14:14:00Z"/>
              <w:rFonts w:asciiTheme="minorHAnsi" w:eastAsiaTheme="minorEastAsia" w:hAnsiTheme="minorHAnsi"/>
              <w:i w:val="0"/>
              <w:noProof/>
              <w:sz w:val="22"/>
            </w:rPr>
          </w:rPrChange>
        </w:rPr>
        <w:pPrChange w:id="2901" w:author="TRAN THI LY LY" w:date="2019-06-15T14:14:00Z">
          <w:pPr>
            <w:pStyle w:val="Banghinhminhhoa"/>
            <w:tabs>
              <w:tab w:val="right" w:leader="dot" w:pos="8990"/>
            </w:tabs>
          </w:pPr>
        </w:pPrChange>
      </w:pPr>
    </w:p>
    <w:p w14:paraId="0597F886" w14:textId="77777777" w:rsidR="00AD35A1" w:rsidDel="00AD35A1" w:rsidRDefault="00AD35A1" w:rsidP="00403365">
      <w:pPr>
        <w:jc w:val="both"/>
        <w:rPr>
          <w:del w:id="2902" w:author="TRAN THI LY LY" w:date="2019-06-15T14:14:00Z"/>
          <w:noProof/>
        </w:rPr>
      </w:pPr>
    </w:p>
    <w:p w14:paraId="137F791E" w14:textId="7729470F" w:rsidR="00403365" w:rsidRPr="00A60A16" w:rsidDel="00AD35A1" w:rsidRDefault="00403365" w:rsidP="00403365">
      <w:pPr>
        <w:jc w:val="both"/>
        <w:rPr>
          <w:del w:id="2903" w:author="TRAN THI LY LY" w:date="2019-06-15T14:14:00Z"/>
          <w:rFonts w:ascii="Times New Roman" w:hAnsi="Times New Roman" w:cs="Times New Roman"/>
          <w:noProof/>
        </w:rPr>
      </w:pPr>
    </w:p>
    <w:p w14:paraId="1C56316B" w14:textId="4F245C52" w:rsidR="00403365" w:rsidRPr="00A60A16" w:rsidDel="00AD35A1" w:rsidRDefault="00403365" w:rsidP="00403365">
      <w:pPr>
        <w:pStyle w:val="Banghinhminhhoa"/>
        <w:tabs>
          <w:tab w:val="right" w:leader="dot" w:pos="8990"/>
        </w:tabs>
        <w:rPr>
          <w:del w:id="2904" w:author="TRAN THI LY LY" w:date="2019-06-15T14:14:00Z"/>
          <w:rFonts w:eastAsiaTheme="minorEastAsia" w:cs="Times New Roman"/>
          <w:i w:val="0"/>
          <w:noProof/>
          <w:sz w:val="22"/>
        </w:rPr>
      </w:pPr>
      <w:del w:id="2905" w:author="TRAN THI LY LY" w:date="2019-06-15T14:14:00Z">
        <w:r w:rsidRPr="00AD35A1" w:rsidDel="00AD35A1">
          <w:rPr>
            <w:rPrChange w:id="2906" w:author="TRAN THI LY LY" w:date="2019-06-15T14:14:00Z">
              <w:rPr>
                <w:rStyle w:val="Siuktni"/>
                <w:rFonts w:cs="Times New Roman"/>
                <w:i w:val="0"/>
                <w:noProof/>
              </w:rPr>
            </w:rPrChange>
          </w:rPr>
          <w:delText>Hình 2. 1 Một ví dụ về Parse tree</w:delText>
        </w:r>
        <w:r w:rsidRPr="00A60A16" w:rsidDel="00AD35A1">
          <w:rPr>
            <w:rFonts w:cs="Times New Roman"/>
            <w:noProof/>
            <w:webHidden/>
          </w:rPr>
          <w:tab/>
          <w:delText>15</w:delText>
        </w:r>
      </w:del>
    </w:p>
    <w:p w14:paraId="31B28E38" w14:textId="6D5EEB04" w:rsidR="00403365" w:rsidDel="00AD35A1" w:rsidRDefault="00403365" w:rsidP="00403365">
      <w:pPr>
        <w:pStyle w:val="Banghinhminhhoa"/>
        <w:tabs>
          <w:tab w:val="right" w:leader="dot" w:pos="8990"/>
        </w:tabs>
        <w:rPr>
          <w:del w:id="2907" w:author="TRAN THI LY LY" w:date="2019-06-15T14:14:00Z"/>
          <w:rFonts w:cs="Times New Roman"/>
          <w:noProof/>
        </w:rPr>
      </w:pPr>
      <w:del w:id="2908" w:author="TRAN THI LY LY" w:date="2019-06-15T14:14:00Z">
        <w:r w:rsidRPr="00AD35A1" w:rsidDel="00AD35A1">
          <w:rPr>
            <w:rPrChange w:id="2909" w:author="TRAN THI LY LY" w:date="2019-06-15T14:14:00Z">
              <w:rPr>
                <w:rStyle w:val="Siuktni"/>
                <w:rFonts w:cs="Times New Roman"/>
                <w:i w:val="0"/>
                <w:noProof/>
              </w:rPr>
            </w:rPrChange>
          </w:rPr>
          <w:delText>Hình 2. 2 Sơ đồ tổng quát của một mô hình QAS</w:delText>
        </w:r>
        <w:r w:rsidRPr="00A60A16" w:rsidDel="00AD35A1">
          <w:rPr>
            <w:rFonts w:cs="Times New Roman"/>
            <w:noProof/>
            <w:webHidden/>
          </w:rPr>
          <w:tab/>
          <w:delText>16</w:delText>
        </w:r>
      </w:del>
    </w:p>
    <w:p w14:paraId="7F853547" w14:textId="77777777" w:rsidR="00C5742B" w:rsidRPr="00A60A16" w:rsidDel="00AD35A1" w:rsidRDefault="00C5742B" w:rsidP="00A60A16">
      <w:pPr>
        <w:rPr>
          <w:del w:id="2910" w:author="TRAN THI LY LY" w:date="2019-06-15T14:14:00Z"/>
          <w:i/>
          <w:noProof/>
        </w:rPr>
      </w:pPr>
    </w:p>
    <w:p w14:paraId="20B41E70" w14:textId="12E13A06" w:rsidR="00774C52" w:rsidRDefault="00403365">
      <w:pPr>
        <w:pStyle w:val="Banghinhminhhoa"/>
        <w:tabs>
          <w:tab w:val="right" w:leader="dot" w:pos="8990"/>
        </w:tabs>
        <w:rPr>
          <w:ins w:id="2911" w:author="TRAN THI LY LY" w:date="2019-06-16T00:03:00Z"/>
          <w:rFonts w:asciiTheme="minorHAnsi" w:eastAsiaTheme="minorEastAsia" w:hAnsiTheme="minorHAnsi"/>
          <w:i w:val="0"/>
          <w:noProof/>
          <w:sz w:val="22"/>
        </w:rPr>
      </w:pPr>
      <w:r w:rsidRPr="00A60A16">
        <w:rPr>
          <w:rFonts w:cs="Times New Roman"/>
          <w:szCs w:val="26"/>
        </w:rPr>
        <w:fldChar w:fldCharType="end"/>
      </w:r>
      <w:r w:rsidR="00C5742B">
        <w:rPr>
          <w:rFonts w:cs="Times New Roman"/>
          <w:szCs w:val="26"/>
        </w:rPr>
        <w:fldChar w:fldCharType="begin"/>
      </w:r>
      <w:r w:rsidR="00C5742B">
        <w:rPr>
          <w:rFonts w:cs="Times New Roman"/>
          <w:szCs w:val="26"/>
        </w:rPr>
        <w:instrText xml:space="preserve"> TOC \h \z \c "Hình 3." </w:instrText>
      </w:r>
      <w:r w:rsidR="00C5742B">
        <w:rPr>
          <w:rFonts w:cs="Times New Roman"/>
          <w:szCs w:val="26"/>
        </w:rPr>
        <w:fldChar w:fldCharType="separate"/>
      </w:r>
      <w:ins w:id="2912" w:author="TRAN THI LY LY" w:date="2019-06-16T00:03:00Z">
        <w:r w:rsidR="00774C52" w:rsidRPr="000A022B">
          <w:rPr>
            <w:rStyle w:val="Siuktni"/>
            <w:noProof/>
          </w:rPr>
          <w:fldChar w:fldCharType="begin"/>
        </w:r>
        <w:r w:rsidR="00774C52" w:rsidRPr="000A022B">
          <w:rPr>
            <w:rStyle w:val="Siuktni"/>
            <w:noProof/>
          </w:rPr>
          <w:instrText xml:space="preserve"> </w:instrText>
        </w:r>
        <w:r w:rsidR="00774C52">
          <w:rPr>
            <w:noProof/>
          </w:rPr>
          <w:instrText>HYPERLINK "C:\\Users\\Ly Ly\\Downloads\\BCLV_2.1_main.docx" \l "_Toc11535811"</w:instrText>
        </w:r>
        <w:r w:rsidR="00774C52" w:rsidRPr="000A022B">
          <w:rPr>
            <w:rStyle w:val="Siuktni"/>
            <w:noProof/>
          </w:rPr>
          <w:instrText xml:space="preserve"> </w:instrText>
        </w:r>
        <w:r w:rsidR="00774C52" w:rsidRPr="000A022B">
          <w:rPr>
            <w:rStyle w:val="Siuktni"/>
            <w:noProof/>
          </w:rPr>
          <w:fldChar w:fldCharType="separate"/>
        </w:r>
        <w:r w:rsidR="00774C52" w:rsidRPr="000A022B">
          <w:rPr>
            <w:rStyle w:val="Siuktni"/>
            <w:noProof/>
          </w:rPr>
          <w:t>Hình 3. 1 Biểu đồ tròn thống kê các phần trăm theo loại câu hỏi về Adobe Photoshop dựa trên lần xuất hiện đầu tiên của từ để hỏi trong câu hỏi (tổng 1,322 câu hỏi) [10]</w:t>
        </w:r>
        <w:r w:rsidR="00774C52">
          <w:rPr>
            <w:noProof/>
            <w:webHidden/>
          </w:rPr>
          <w:tab/>
        </w:r>
        <w:r w:rsidR="00774C52">
          <w:rPr>
            <w:noProof/>
            <w:webHidden/>
          </w:rPr>
          <w:fldChar w:fldCharType="begin"/>
        </w:r>
        <w:r w:rsidR="00774C52">
          <w:rPr>
            <w:noProof/>
            <w:webHidden/>
          </w:rPr>
          <w:instrText xml:space="preserve"> PAGEREF _Toc11535811 \h </w:instrText>
        </w:r>
      </w:ins>
      <w:r w:rsidR="00774C52">
        <w:rPr>
          <w:noProof/>
          <w:webHidden/>
        </w:rPr>
      </w:r>
      <w:r w:rsidR="00774C52">
        <w:rPr>
          <w:noProof/>
          <w:webHidden/>
        </w:rPr>
        <w:fldChar w:fldCharType="separate"/>
      </w:r>
      <w:ins w:id="2913" w:author="TRAN THI LY LY" w:date="2019-06-20T23:47:00Z">
        <w:r w:rsidR="00887B15">
          <w:rPr>
            <w:noProof/>
            <w:webHidden/>
          </w:rPr>
          <w:t>53</w:t>
        </w:r>
      </w:ins>
      <w:ins w:id="2914" w:author="TRAN THI LY LY" w:date="2019-06-16T00:03:00Z">
        <w:r w:rsidR="00774C52">
          <w:rPr>
            <w:noProof/>
            <w:webHidden/>
          </w:rPr>
          <w:fldChar w:fldCharType="end"/>
        </w:r>
        <w:r w:rsidR="00774C52" w:rsidRPr="000A022B">
          <w:rPr>
            <w:rStyle w:val="Siuktni"/>
            <w:noProof/>
          </w:rPr>
          <w:fldChar w:fldCharType="end"/>
        </w:r>
      </w:ins>
    </w:p>
    <w:p w14:paraId="39007246" w14:textId="57048037" w:rsidR="00774C52" w:rsidRDefault="00774C52">
      <w:pPr>
        <w:pStyle w:val="Banghinhminhhoa"/>
        <w:tabs>
          <w:tab w:val="right" w:leader="dot" w:pos="8990"/>
        </w:tabs>
        <w:rPr>
          <w:ins w:id="2915" w:author="TRAN THI LY LY" w:date="2019-06-16T00:03:00Z"/>
          <w:rFonts w:asciiTheme="minorHAnsi" w:eastAsiaTheme="minorEastAsia" w:hAnsiTheme="minorHAnsi"/>
          <w:i w:val="0"/>
          <w:noProof/>
          <w:sz w:val="22"/>
        </w:rPr>
      </w:pPr>
      <w:ins w:id="2916"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"_Toc11535812"</w:instrText>
        </w:r>
        <w:r w:rsidRPr="000A022B">
          <w:rPr>
            <w:rStyle w:val="Siuktni"/>
            <w:noProof/>
          </w:rPr>
          <w:instrText xml:space="preserve"> </w:instrText>
        </w:r>
        <w:r w:rsidRPr="000A022B">
          <w:rPr>
            <w:rStyle w:val="Siuktni"/>
            <w:noProof/>
          </w:rPr>
          <w:fldChar w:fldCharType="separate"/>
        </w:r>
        <w:r w:rsidRPr="000A022B">
          <w:rPr>
            <w:rStyle w:val="Siuktni"/>
            <w:noProof/>
          </w:rPr>
          <w:t>Hình 3. 2 Mô hình hệ thống của ứng dụng</w:t>
        </w:r>
        <w:r>
          <w:rPr>
            <w:noProof/>
            <w:webHidden/>
          </w:rPr>
          <w:tab/>
        </w:r>
        <w:r>
          <w:rPr>
            <w:noProof/>
            <w:webHidden/>
          </w:rPr>
          <w:fldChar w:fldCharType="begin"/>
        </w:r>
        <w:r>
          <w:rPr>
            <w:noProof/>
            <w:webHidden/>
          </w:rPr>
          <w:instrText xml:space="preserve"> PAGEREF _Toc11535812 \h </w:instrText>
        </w:r>
      </w:ins>
      <w:r>
        <w:rPr>
          <w:noProof/>
          <w:webHidden/>
        </w:rPr>
      </w:r>
      <w:r>
        <w:rPr>
          <w:noProof/>
          <w:webHidden/>
        </w:rPr>
        <w:fldChar w:fldCharType="separate"/>
      </w:r>
      <w:ins w:id="2917" w:author="TRAN THI LY LY" w:date="2019-06-20T23:47:00Z">
        <w:r w:rsidR="00887B15">
          <w:rPr>
            <w:noProof/>
            <w:webHidden/>
          </w:rPr>
          <w:t>58</w:t>
        </w:r>
      </w:ins>
      <w:ins w:id="2918" w:author="TRAN THI LY LY" w:date="2019-06-16T00:03:00Z">
        <w:r>
          <w:rPr>
            <w:noProof/>
            <w:webHidden/>
          </w:rPr>
          <w:fldChar w:fldCharType="end"/>
        </w:r>
        <w:r w:rsidRPr="000A022B">
          <w:rPr>
            <w:rStyle w:val="Siuktni"/>
            <w:noProof/>
          </w:rPr>
          <w:fldChar w:fldCharType="end"/>
        </w:r>
      </w:ins>
    </w:p>
    <w:p w14:paraId="612CBB1F" w14:textId="3B22441D" w:rsidR="00774C52" w:rsidRDefault="00774C52">
      <w:pPr>
        <w:pStyle w:val="Banghinhminhhoa"/>
        <w:tabs>
          <w:tab w:val="right" w:leader="dot" w:pos="8990"/>
        </w:tabs>
        <w:rPr>
          <w:ins w:id="2919" w:author="TRAN THI LY LY" w:date="2019-06-16T00:03:00Z"/>
          <w:rFonts w:asciiTheme="minorHAnsi" w:eastAsiaTheme="minorEastAsia" w:hAnsiTheme="minorHAnsi"/>
          <w:i w:val="0"/>
          <w:noProof/>
          <w:sz w:val="22"/>
        </w:rPr>
      </w:pPr>
      <w:ins w:id="2920"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"_Toc11535813"</w:instrText>
        </w:r>
        <w:r w:rsidRPr="000A022B">
          <w:rPr>
            <w:rStyle w:val="Siuktni"/>
            <w:noProof/>
          </w:rPr>
          <w:instrText xml:space="preserve"> </w:instrText>
        </w:r>
        <w:r w:rsidRPr="000A022B">
          <w:rPr>
            <w:rStyle w:val="Siuktni"/>
            <w:noProof/>
          </w:rPr>
          <w:fldChar w:fldCharType="separate"/>
        </w:r>
        <w:r w:rsidRPr="000A022B">
          <w:rPr>
            <w:rStyle w:val="Siuktni"/>
            <w:noProof/>
          </w:rPr>
          <w:t>Hình 3. 3Mô hình ontology đề xuất cho đề tài</w:t>
        </w:r>
        <w:r>
          <w:rPr>
            <w:noProof/>
            <w:webHidden/>
          </w:rPr>
          <w:tab/>
        </w:r>
        <w:r>
          <w:rPr>
            <w:noProof/>
            <w:webHidden/>
          </w:rPr>
          <w:fldChar w:fldCharType="begin"/>
        </w:r>
        <w:r>
          <w:rPr>
            <w:noProof/>
            <w:webHidden/>
          </w:rPr>
          <w:instrText xml:space="preserve"> PAGEREF _Toc11535813 \h </w:instrText>
        </w:r>
      </w:ins>
      <w:r>
        <w:rPr>
          <w:noProof/>
          <w:webHidden/>
        </w:rPr>
      </w:r>
      <w:r>
        <w:rPr>
          <w:noProof/>
          <w:webHidden/>
        </w:rPr>
        <w:fldChar w:fldCharType="separate"/>
      </w:r>
      <w:ins w:id="2921" w:author="TRAN THI LY LY" w:date="2019-06-20T23:47:00Z">
        <w:r w:rsidR="00887B15">
          <w:rPr>
            <w:noProof/>
            <w:webHidden/>
          </w:rPr>
          <w:t>62</w:t>
        </w:r>
      </w:ins>
      <w:ins w:id="2922" w:author="TRAN THI LY LY" w:date="2019-06-16T00:03:00Z">
        <w:r>
          <w:rPr>
            <w:noProof/>
            <w:webHidden/>
          </w:rPr>
          <w:fldChar w:fldCharType="end"/>
        </w:r>
        <w:r w:rsidRPr="000A022B">
          <w:rPr>
            <w:rStyle w:val="Siuktni"/>
            <w:noProof/>
          </w:rPr>
          <w:fldChar w:fldCharType="end"/>
        </w:r>
      </w:ins>
    </w:p>
    <w:p w14:paraId="0C139059" w14:textId="722CD634" w:rsidR="00774C52" w:rsidRDefault="00774C52">
      <w:pPr>
        <w:pStyle w:val="Banghinhminhhoa"/>
        <w:tabs>
          <w:tab w:val="right" w:leader="dot" w:pos="8990"/>
        </w:tabs>
        <w:rPr>
          <w:ins w:id="2923" w:author="TRAN THI LY LY" w:date="2019-06-16T00:03:00Z"/>
          <w:rFonts w:asciiTheme="minorHAnsi" w:eastAsiaTheme="minorEastAsia" w:hAnsiTheme="minorHAnsi"/>
          <w:i w:val="0"/>
          <w:noProof/>
          <w:sz w:val="22"/>
        </w:rPr>
      </w:pPr>
      <w:ins w:id="2924"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"_Toc11535814"</w:instrText>
        </w:r>
        <w:r w:rsidRPr="000A022B">
          <w:rPr>
            <w:rStyle w:val="Siuktni"/>
            <w:noProof/>
          </w:rPr>
          <w:instrText xml:space="preserve"> </w:instrText>
        </w:r>
        <w:r w:rsidRPr="000A022B">
          <w:rPr>
            <w:rStyle w:val="Siuktni"/>
            <w:noProof/>
          </w:rPr>
          <w:fldChar w:fldCharType="separate"/>
        </w:r>
        <w:r w:rsidRPr="000A022B">
          <w:rPr>
            <w:rStyle w:val="Siuktni"/>
            <w:noProof/>
          </w:rPr>
          <w:t>Hình 3. 4 Ví dụ sử dụng ontology đề xuất với câu hỏi “What is paragraph style?”</w:t>
        </w:r>
        <w:r>
          <w:rPr>
            <w:noProof/>
            <w:webHidden/>
          </w:rPr>
          <w:tab/>
        </w:r>
        <w:r>
          <w:rPr>
            <w:noProof/>
            <w:webHidden/>
          </w:rPr>
          <w:fldChar w:fldCharType="begin"/>
        </w:r>
        <w:r>
          <w:rPr>
            <w:noProof/>
            <w:webHidden/>
          </w:rPr>
          <w:instrText xml:space="preserve"> PAGEREF _Toc11535814 \h </w:instrText>
        </w:r>
      </w:ins>
      <w:r>
        <w:rPr>
          <w:noProof/>
          <w:webHidden/>
        </w:rPr>
      </w:r>
      <w:r>
        <w:rPr>
          <w:noProof/>
          <w:webHidden/>
        </w:rPr>
        <w:fldChar w:fldCharType="separate"/>
      </w:r>
      <w:ins w:id="2925" w:author="TRAN THI LY LY" w:date="2019-06-20T23:47:00Z">
        <w:r w:rsidR="00887B15">
          <w:rPr>
            <w:noProof/>
            <w:webHidden/>
          </w:rPr>
          <w:t>66</w:t>
        </w:r>
      </w:ins>
      <w:ins w:id="2926" w:author="TRAN THI LY LY" w:date="2019-06-16T00:03:00Z">
        <w:r>
          <w:rPr>
            <w:noProof/>
            <w:webHidden/>
          </w:rPr>
          <w:fldChar w:fldCharType="end"/>
        </w:r>
        <w:r w:rsidRPr="000A022B">
          <w:rPr>
            <w:rStyle w:val="Siuktni"/>
            <w:noProof/>
          </w:rPr>
          <w:fldChar w:fldCharType="end"/>
        </w:r>
      </w:ins>
    </w:p>
    <w:p w14:paraId="65955203" w14:textId="6D041CBA" w:rsidR="00774C52" w:rsidRDefault="00774C52">
      <w:pPr>
        <w:pStyle w:val="Banghinhminhhoa"/>
        <w:tabs>
          <w:tab w:val="right" w:leader="dot" w:pos="8990"/>
        </w:tabs>
        <w:rPr>
          <w:ins w:id="2927" w:author="TRAN THI LY LY" w:date="2019-06-16T00:03:00Z"/>
          <w:rFonts w:asciiTheme="minorHAnsi" w:eastAsiaTheme="minorEastAsia" w:hAnsiTheme="minorHAnsi"/>
          <w:i w:val="0"/>
          <w:noProof/>
          <w:sz w:val="22"/>
        </w:rPr>
      </w:pPr>
      <w:ins w:id="2928"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"_Toc11535815"</w:instrText>
        </w:r>
        <w:r w:rsidRPr="000A022B">
          <w:rPr>
            <w:rStyle w:val="Siuktni"/>
            <w:noProof/>
          </w:rPr>
          <w:instrText xml:space="preserve"> </w:instrText>
        </w:r>
        <w:r w:rsidRPr="000A022B">
          <w:rPr>
            <w:rStyle w:val="Siuktni"/>
            <w:noProof/>
          </w:rPr>
          <w:fldChar w:fldCharType="separate"/>
        </w:r>
        <w:r w:rsidRPr="000A022B">
          <w:rPr>
            <w:rStyle w:val="Siuktni"/>
            <w:noProof/>
          </w:rPr>
          <w:t>Hình 3. 5 Ví dụ sử dụng ontology đề xuất với câu hỏi “How to install Photoshop CS5 on Ubuntu?”</w:t>
        </w:r>
        <w:r>
          <w:rPr>
            <w:noProof/>
            <w:webHidden/>
          </w:rPr>
          <w:tab/>
        </w:r>
        <w:r>
          <w:rPr>
            <w:noProof/>
            <w:webHidden/>
          </w:rPr>
          <w:fldChar w:fldCharType="begin"/>
        </w:r>
        <w:r>
          <w:rPr>
            <w:noProof/>
            <w:webHidden/>
          </w:rPr>
          <w:instrText xml:space="preserve"> PAGEREF _Toc11535815 \h </w:instrText>
        </w:r>
      </w:ins>
      <w:r>
        <w:rPr>
          <w:noProof/>
          <w:webHidden/>
        </w:rPr>
      </w:r>
      <w:r>
        <w:rPr>
          <w:noProof/>
          <w:webHidden/>
        </w:rPr>
        <w:fldChar w:fldCharType="separate"/>
      </w:r>
      <w:ins w:id="2929" w:author="TRAN THI LY LY" w:date="2019-06-20T23:47:00Z">
        <w:r w:rsidR="00887B15">
          <w:rPr>
            <w:noProof/>
            <w:webHidden/>
          </w:rPr>
          <w:t>67</w:t>
        </w:r>
      </w:ins>
      <w:ins w:id="2930" w:author="TRAN THI LY LY" w:date="2019-06-16T00:03:00Z">
        <w:r>
          <w:rPr>
            <w:noProof/>
            <w:webHidden/>
          </w:rPr>
          <w:fldChar w:fldCharType="end"/>
        </w:r>
        <w:r w:rsidRPr="000A022B">
          <w:rPr>
            <w:rStyle w:val="Siuktni"/>
            <w:noProof/>
          </w:rPr>
          <w:fldChar w:fldCharType="end"/>
        </w:r>
      </w:ins>
    </w:p>
    <w:p w14:paraId="2C783953" w14:textId="0DAD6BFF" w:rsidR="00774C52" w:rsidRDefault="00774C52">
      <w:pPr>
        <w:pStyle w:val="Banghinhminhhoa"/>
        <w:tabs>
          <w:tab w:val="right" w:leader="dot" w:pos="8990"/>
        </w:tabs>
        <w:rPr>
          <w:ins w:id="2931" w:author="TRAN THI LY LY" w:date="2019-06-16T00:03:00Z"/>
          <w:rFonts w:asciiTheme="minorHAnsi" w:eastAsiaTheme="minorEastAsia" w:hAnsiTheme="minorHAnsi"/>
          <w:i w:val="0"/>
          <w:noProof/>
          <w:sz w:val="22"/>
        </w:rPr>
      </w:pPr>
      <w:ins w:id="2932"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"_Toc11535816"</w:instrText>
        </w:r>
        <w:r w:rsidRPr="000A022B">
          <w:rPr>
            <w:rStyle w:val="Siuktni"/>
            <w:noProof/>
          </w:rPr>
          <w:instrText xml:space="preserve"> </w:instrText>
        </w:r>
        <w:r w:rsidRPr="000A022B">
          <w:rPr>
            <w:rStyle w:val="Siuktni"/>
            <w:noProof/>
          </w:rPr>
          <w:fldChar w:fldCharType="separate"/>
        </w:r>
        <w:r w:rsidRPr="000A022B">
          <w:rPr>
            <w:rStyle w:val="Siuktni"/>
            <w:noProof/>
          </w:rPr>
          <w:t>Hình 3. 6 Ví dụ sử dụng ontology đề xuất với câu hỏi “How to paint 3d?”</w:t>
        </w:r>
        <w:r>
          <w:rPr>
            <w:noProof/>
            <w:webHidden/>
          </w:rPr>
          <w:tab/>
        </w:r>
        <w:r>
          <w:rPr>
            <w:noProof/>
            <w:webHidden/>
          </w:rPr>
          <w:fldChar w:fldCharType="begin"/>
        </w:r>
        <w:r>
          <w:rPr>
            <w:noProof/>
            <w:webHidden/>
          </w:rPr>
          <w:instrText xml:space="preserve"> PAGEREF _Toc11535816 \h </w:instrText>
        </w:r>
      </w:ins>
      <w:r>
        <w:rPr>
          <w:noProof/>
          <w:webHidden/>
        </w:rPr>
      </w:r>
      <w:r>
        <w:rPr>
          <w:noProof/>
          <w:webHidden/>
        </w:rPr>
        <w:fldChar w:fldCharType="separate"/>
      </w:r>
      <w:ins w:id="2933" w:author="TRAN THI LY LY" w:date="2019-06-20T23:47:00Z">
        <w:r w:rsidR="00887B15">
          <w:rPr>
            <w:noProof/>
            <w:webHidden/>
          </w:rPr>
          <w:t>68</w:t>
        </w:r>
      </w:ins>
      <w:ins w:id="2934" w:author="TRAN THI LY LY" w:date="2019-06-16T00:03:00Z">
        <w:r>
          <w:rPr>
            <w:noProof/>
            <w:webHidden/>
          </w:rPr>
          <w:fldChar w:fldCharType="end"/>
        </w:r>
        <w:r w:rsidRPr="000A022B">
          <w:rPr>
            <w:rStyle w:val="Siuktni"/>
            <w:noProof/>
          </w:rPr>
          <w:fldChar w:fldCharType="end"/>
        </w:r>
      </w:ins>
    </w:p>
    <w:p w14:paraId="1B3BDEC6" w14:textId="2423DE57" w:rsidR="00774C52" w:rsidRDefault="00774C52">
      <w:pPr>
        <w:pStyle w:val="Banghinhminhhoa"/>
        <w:tabs>
          <w:tab w:val="right" w:leader="dot" w:pos="8990"/>
        </w:tabs>
        <w:rPr>
          <w:ins w:id="2935" w:author="TRAN THI LY LY" w:date="2019-06-16T00:03:00Z"/>
          <w:rFonts w:asciiTheme="minorHAnsi" w:eastAsiaTheme="minorEastAsia" w:hAnsiTheme="minorHAnsi"/>
          <w:i w:val="0"/>
          <w:noProof/>
          <w:sz w:val="22"/>
        </w:rPr>
      </w:pPr>
      <w:ins w:id="2936" w:author="TRAN THI LY LY" w:date="2019-06-16T00:03:00Z">
        <w:r w:rsidRPr="000A022B">
          <w:rPr>
            <w:rStyle w:val="Siuktni"/>
            <w:noProof/>
          </w:rPr>
          <w:lastRenderedPageBreak/>
          <w:fldChar w:fldCharType="begin"/>
        </w:r>
        <w:r w:rsidRPr="000A022B">
          <w:rPr>
            <w:rStyle w:val="Siuktni"/>
            <w:noProof/>
          </w:rPr>
          <w:instrText xml:space="preserve"> </w:instrText>
        </w:r>
        <w:r>
          <w:rPr>
            <w:noProof/>
          </w:rPr>
          <w:instrText>HYPERLINK "C:\\Users\\Ly Ly\\Downloads\\BCLV_2.1_main.docx" \l "_Toc11535817"</w:instrText>
        </w:r>
        <w:r w:rsidRPr="000A022B">
          <w:rPr>
            <w:rStyle w:val="Siuktni"/>
            <w:noProof/>
          </w:rPr>
          <w:instrText xml:space="preserve"> </w:instrText>
        </w:r>
        <w:r w:rsidRPr="000A022B">
          <w:rPr>
            <w:rStyle w:val="Siuktni"/>
            <w:noProof/>
          </w:rPr>
          <w:fldChar w:fldCharType="separate"/>
        </w:r>
        <w:r w:rsidRPr="000A022B">
          <w:rPr>
            <w:rStyle w:val="Siuktni"/>
            <w:noProof/>
          </w:rPr>
          <w:t>Hình 3. 7 Mô hình hoạt động của RASA</w:t>
        </w:r>
        <w:r>
          <w:rPr>
            <w:noProof/>
            <w:webHidden/>
          </w:rPr>
          <w:tab/>
        </w:r>
        <w:r>
          <w:rPr>
            <w:noProof/>
            <w:webHidden/>
          </w:rPr>
          <w:fldChar w:fldCharType="begin"/>
        </w:r>
        <w:r>
          <w:rPr>
            <w:noProof/>
            <w:webHidden/>
          </w:rPr>
          <w:instrText xml:space="preserve"> PAGEREF _Toc11535817 \h </w:instrText>
        </w:r>
      </w:ins>
      <w:r>
        <w:rPr>
          <w:noProof/>
          <w:webHidden/>
        </w:rPr>
      </w:r>
      <w:r>
        <w:rPr>
          <w:noProof/>
          <w:webHidden/>
        </w:rPr>
        <w:fldChar w:fldCharType="separate"/>
      </w:r>
      <w:ins w:id="2937" w:author="TRAN THI LY LY" w:date="2019-06-20T23:47:00Z">
        <w:r w:rsidR="00887B15">
          <w:rPr>
            <w:noProof/>
            <w:webHidden/>
          </w:rPr>
          <w:t>72</w:t>
        </w:r>
      </w:ins>
      <w:ins w:id="2938" w:author="TRAN THI LY LY" w:date="2019-06-16T00:03:00Z">
        <w:r>
          <w:rPr>
            <w:noProof/>
            <w:webHidden/>
          </w:rPr>
          <w:fldChar w:fldCharType="end"/>
        </w:r>
        <w:r w:rsidRPr="000A022B">
          <w:rPr>
            <w:rStyle w:val="Siuktni"/>
            <w:noProof/>
          </w:rPr>
          <w:fldChar w:fldCharType="end"/>
        </w:r>
      </w:ins>
    </w:p>
    <w:p w14:paraId="62DE1F8E" w14:textId="45BA2971" w:rsidR="00774C52" w:rsidRDefault="00774C52">
      <w:pPr>
        <w:pStyle w:val="Banghinhminhhoa"/>
        <w:tabs>
          <w:tab w:val="right" w:leader="dot" w:pos="8990"/>
        </w:tabs>
        <w:rPr>
          <w:ins w:id="2939" w:author="TRAN THI LY LY" w:date="2019-06-16T00:03:00Z"/>
          <w:rFonts w:asciiTheme="minorHAnsi" w:eastAsiaTheme="minorEastAsia" w:hAnsiTheme="minorHAnsi"/>
          <w:i w:val="0"/>
          <w:noProof/>
          <w:sz w:val="22"/>
        </w:rPr>
      </w:pPr>
      <w:ins w:id="2940"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"_Toc11535818"</w:instrText>
        </w:r>
        <w:r w:rsidRPr="000A022B">
          <w:rPr>
            <w:rStyle w:val="Siuktni"/>
            <w:noProof/>
          </w:rPr>
          <w:instrText xml:space="preserve"> </w:instrText>
        </w:r>
        <w:r w:rsidRPr="000A022B">
          <w:rPr>
            <w:rStyle w:val="Siuktni"/>
            <w:noProof/>
          </w:rPr>
          <w:fldChar w:fldCharType="separate"/>
        </w:r>
        <w:r w:rsidRPr="000A022B">
          <w:rPr>
            <w:rStyle w:val="Siuktni"/>
            <w:noProof/>
          </w:rPr>
          <w:t>Hình 3. 8 Ví dụ về pipeline</w:t>
        </w:r>
        <w:r>
          <w:rPr>
            <w:noProof/>
            <w:webHidden/>
          </w:rPr>
          <w:tab/>
        </w:r>
        <w:r>
          <w:rPr>
            <w:noProof/>
            <w:webHidden/>
          </w:rPr>
          <w:fldChar w:fldCharType="begin"/>
        </w:r>
        <w:r>
          <w:rPr>
            <w:noProof/>
            <w:webHidden/>
          </w:rPr>
          <w:instrText xml:space="preserve"> PAGEREF _Toc11535818 \h </w:instrText>
        </w:r>
      </w:ins>
      <w:r>
        <w:rPr>
          <w:noProof/>
          <w:webHidden/>
        </w:rPr>
      </w:r>
      <w:r>
        <w:rPr>
          <w:noProof/>
          <w:webHidden/>
        </w:rPr>
        <w:fldChar w:fldCharType="separate"/>
      </w:r>
      <w:ins w:id="2941" w:author="TRAN THI LY LY" w:date="2019-06-20T23:47:00Z">
        <w:r w:rsidR="00887B15">
          <w:rPr>
            <w:noProof/>
            <w:webHidden/>
          </w:rPr>
          <w:t>74</w:t>
        </w:r>
      </w:ins>
      <w:ins w:id="2942" w:author="TRAN THI LY LY" w:date="2019-06-16T00:03:00Z">
        <w:r>
          <w:rPr>
            <w:noProof/>
            <w:webHidden/>
          </w:rPr>
          <w:fldChar w:fldCharType="end"/>
        </w:r>
        <w:r w:rsidRPr="000A022B">
          <w:rPr>
            <w:rStyle w:val="Siuktni"/>
            <w:noProof/>
          </w:rPr>
          <w:fldChar w:fldCharType="end"/>
        </w:r>
      </w:ins>
    </w:p>
    <w:p w14:paraId="7E6D6B51" w14:textId="2944DCCD" w:rsidR="00774C52" w:rsidRDefault="00774C52">
      <w:pPr>
        <w:pStyle w:val="Banghinhminhhoa"/>
        <w:tabs>
          <w:tab w:val="right" w:leader="dot" w:pos="8990"/>
        </w:tabs>
        <w:rPr>
          <w:ins w:id="2943" w:author="TRAN THI LY LY" w:date="2019-06-16T00:03:00Z"/>
          <w:rFonts w:asciiTheme="minorHAnsi" w:eastAsiaTheme="minorEastAsia" w:hAnsiTheme="minorHAnsi"/>
          <w:i w:val="0"/>
          <w:noProof/>
          <w:sz w:val="22"/>
        </w:rPr>
      </w:pPr>
      <w:ins w:id="2944"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"_Toc11535819"</w:instrText>
        </w:r>
        <w:r w:rsidRPr="000A022B">
          <w:rPr>
            <w:rStyle w:val="Siuktni"/>
            <w:noProof/>
          </w:rPr>
          <w:instrText xml:space="preserve"> </w:instrText>
        </w:r>
        <w:r w:rsidRPr="000A022B">
          <w:rPr>
            <w:rStyle w:val="Siuktni"/>
            <w:noProof/>
          </w:rPr>
          <w:fldChar w:fldCharType="separate"/>
        </w:r>
        <w:r w:rsidRPr="000A022B">
          <w:rPr>
            <w:rStyle w:val="Siuktni"/>
            <w:noProof/>
          </w:rPr>
          <w:t>Hình 3. 9 Luồng hoạt động của pipeline với 3 thành phần</w:t>
        </w:r>
        <w:r>
          <w:rPr>
            <w:noProof/>
            <w:webHidden/>
          </w:rPr>
          <w:tab/>
        </w:r>
        <w:r>
          <w:rPr>
            <w:noProof/>
            <w:webHidden/>
          </w:rPr>
          <w:fldChar w:fldCharType="begin"/>
        </w:r>
        <w:r>
          <w:rPr>
            <w:noProof/>
            <w:webHidden/>
          </w:rPr>
          <w:instrText xml:space="preserve"> PAGEREF _Toc11535819 \h </w:instrText>
        </w:r>
      </w:ins>
      <w:r>
        <w:rPr>
          <w:noProof/>
          <w:webHidden/>
        </w:rPr>
      </w:r>
      <w:r>
        <w:rPr>
          <w:noProof/>
          <w:webHidden/>
        </w:rPr>
        <w:fldChar w:fldCharType="separate"/>
      </w:r>
      <w:ins w:id="2945" w:author="TRAN THI LY LY" w:date="2019-06-20T23:47:00Z">
        <w:r w:rsidR="00887B15">
          <w:rPr>
            <w:noProof/>
            <w:webHidden/>
          </w:rPr>
          <w:t>75</w:t>
        </w:r>
      </w:ins>
      <w:ins w:id="2946" w:author="TRAN THI LY LY" w:date="2019-06-16T00:03:00Z">
        <w:r>
          <w:rPr>
            <w:noProof/>
            <w:webHidden/>
          </w:rPr>
          <w:fldChar w:fldCharType="end"/>
        </w:r>
        <w:r w:rsidRPr="000A022B">
          <w:rPr>
            <w:rStyle w:val="Siuktni"/>
            <w:noProof/>
          </w:rPr>
          <w:fldChar w:fldCharType="end"/>
        </w:r>
      </w:ins>
    </w:p>
    <w:p w14:paraId="46BAEF5F" w14:textId="500A97C8" w:rsidR="00774C52" w:rsidRDefault="00774C52">
      <w:pPr>
        <w:pStyle w:val="Banghinhminhhoa"/>
        <w:tabs>
          <w:tab w:val="right" w:leader="dot" w:pos="8990"/>
        </w:tabs>
        <w:rPr>
          <w:ins w:id="2947" w:author="TRAN THI LY LY" w:date="2019-06-16T00:03:00Z"/>
          <w:rFonts w:asciiTheme="minorHAnsi" w:eastAsiaTheme="minorEastAsia" w:hAnsiTheme="minorHAnsi"/>
          <w:i w:val="0"/>
          <w:noProof/>
          <w:sz w:val="22"/>
        </w:rPr>
      </w:pPr>
      <w:ins w:id="2948"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"_Toc11535820"</w:instrText>
        </w:r>
        <w:r w:rsidRPr="000A022B">
          <w:rPr>
            <w:rStyle w:val="Siuktni"/>
            <w:noProof/>
          </w:rPr>
          <w:instrText xml:space="preserve"> </w:instrText>
        </w:r>
        <w:r w:rsidRPr="000A022B">
          <w:rPr>
            <w:rStyle w:val="Siuktni"/>
            <w:noProof/>
          </w:rPr>
          <w:fldChar w:fldCharType="separate"/>
        </w:r>
        <w:r w:rsidRPr="000A022B">
          <w:rPr>
            <w:rStyle w:val="Siuktni"/>
            <w:noProof/>
          </w:rPr>
          <w:t>Hình 3. 10 Ví dụ về supervised Embeddings với câu how to paint 3d image?</w:t>
        </w:r>
        <w:r>
          <w:rPr>
            <w:noProof/>
            <w:webHidden/>
          </w:rPr>
          <w:tab/>
        </w:r>
        <w:r>
          <w:rPr>
            <w:noProof/>
            <w:webHidden/>
          </w:rPr>
          <w:fldChar w:fldCharType="begin"/>
        </w:r>
        <w:r>
          <w:rPr>
            <w:noProof/>
            <w:webHidden/>
          </w:rPr>
          <w:instrText xml:space="preserve"> PAGEREF _Toc11535820 \h </w:instrText>
        </w:r>
      </w:ins>
      <w:r>
        <w:rPr>
          <w:noProof/>
          <w:webHidden/>
        </w:rPr>
      </w:r>
      <w:r>
        <w:rPr>
          <w:noProof/>
          <w:webHidden/>
        </w:rPr>
        <w:fldChar w:fldCharType="separate"/>
      </w:r>
      <w:ins w:id="2949" w:author="TRAN THI LY LY" w:date="2019-06-20T23:47:00Z">
        <w:r w:rsidR="00887B15">
          <w:rPr>
            <w:noProof/>
            <w:webHidden/>
          </w:rPr>
          <w:t>77</w:t>
        </w:r>
      </w:ins>
      <w:ins w:id="2950" w:author="TRAN THI LY LY" w:date="2019-06-16T00:03:00Z">
        <w:r>
          <w:rPr>
            <w:noProof/>
            <w:webHidden/>
          </w:rPr>
          <w:fldChar w:fldCharType="end"/>
        </w:r>
        <w:r w:rsidRPr="000A022B">
          <w:rPr>
            <w:rStyle w:val="Siuktni"/>
            <w:noProof/>
          </w:rPr>
          <w:fldChar w:fldCharType="end"/>
        </w:r>
      </w:ins>
    </w:p>
    <w:p w14:paraId="0C7DED8D" w14:textId="28384C37" w:rsidR="00774C52" w:rsidRDefault="00774C52">
      <w:pPr>
        <w:pStyle w:val="Banghinhminhhoa"/>
        <w:tabs>
          <w:tab w:val="right" w:leader="dot" w:pos="8990"/>
        </w:tabs>
        <w:rPr>
          <w:ins w:id="2951" w:author="TRAN THI LY LY" w:date="2019-06-16T00:03:00Z"/>
          <w:rFonts w:asciiTheme="minorHAnsi" w:eastAsiaTheme="minorEastAsia" w:hAnsiTheme="minorHAnsi"/>
          <w:i w:val="0"/>
          <w:noProof/>
          <w:sz w:val="22"/>
        </w:rPr>
      </w:pPr>
      <w:ins w:id="2952"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"_Toc11535821"</w:instrText>
        </w:r>
        <w:r w:rsidRPr="000A022B">
          <w:rPr>
            <w:rStyle w:val="Siuktni"/>
            <w:noProof/>
          </w:rPr>
          <w:instrText xml:space="preserve"> </w:instrText>
        </w:r>
        <w:r w:rsidRPr="000A022B">
          <w:rPr>
            <w:rStyle w:val="Siuktni"/>
            <w:noProof/>
          </w:rPr>
          <w:fldChar w:fldCharType="separate"/>
        </w:r>
        <w:r w:rsidRPr="000A022B">
          <w:rPr>
            <w:rStyle w:val="Siuktni"/>
            <w:noProof/>
          </w:rPr>
          <w:t>Hình 3. 11 Quy tắc cơ bản để chọn trình phân loại ý định</w:t>
        </w:r>
        <w:r>
          <w:rPr>
            <w:noProof/>
            <w:webHidden/>
          </w:rPr>
          <w:tab/>
        </w:r>
        <w:r>
          <w:rPr>
            <w:noProof/>
            <w:webHidden/>
          </w:rPr>
          <w:fldChar w:fldCharType="begin"/>
        </w:r>
        <w:r>
          <w:rPr>
            <w:noProof/>
            <w:webHidden/>
          </w:rPr>
          <w:instrText xml:space="preserve"> PAGEREF _Toc11535821 \h </w:instrText>
        </w:r>
      </w:ins>
      <w:r>
        <w:rPr>
          <w:noProof/>
          <w:webHidden/>
        </w:rPr>
      </w:r>
      <w:r>
        <w:rPr>
          <w:noProof/>
          <w:webHidden/>
        </w:rPr>
        <w:fldChar w:fldCharType="separate"/>
      </w:r>
      <w:ins w:id="2953" w:author="TRAN THI LY LY" w:date="2019-06-20T23:47:00Z">
        <w:r w:rsidR="00887B15">
          <w:rPr>
            <w:noProof/>
            <w:webHidden/>
          </w:rPr>
          <w:t>79</w:t>
        </w:r>
      </w:ins>
      <w:ins w:id="2954" w:author="TRAN THI LY LY" w:date="2019-06-16T00:03:00Z">
        <w:r>
          <w:rPr>
            <w:noProof/>
            <w:webHidden/>
          </w:rPr>
          <w:fldChar w:fldCharType="end"/>
        </w:r>
        <w:r w:rsidRPr="000A022B">
          <w:rPr>
            <w:rStyle w:val="Siuktni"/>
            <w:noProof/>
          </w:rPr>
          <w:fldChar w:fldCharType="end"/>
        </w:r>
      </w:ins>
    </w:p>
    <w:p w14:paraId="560EEC20" w14:textId="68BDD16B" w:rsidR="00774C52" w:rsidRDefault="00774C52">
      <w:pPr>
        <w:pStyle w:val="Banghinhminhhoa"/>
        <w:tabs>
          <w:tab w:val="right" w:leader="dot" w:pos="8990"/>
        </w:tabs>
        <w:rPr>
          <w:ins w:id="2955" w:author="TRAN THI LY LY" w:date="2019-06-16T00:03:00Z"/>
          <w:rFonts w:asciiTheme="minorHAnsi" w:eastAsiaTheme="minorEastAsia" w:hAnsiTheme="minorHAnsi"/>
          <w:i w:val="0"/>
          <w:noProof/>
          <w:sz w:val="22"/>
        </w:rPr>
      </w:pPr>
      <w:ins w:id="2956"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"_Toc11535822"</w:instrText>
        </w:r>
        <w:r w:rsidRPr="000A022B">
          <w:rPr>
            <w:rStyle w:val="Siuktni"/>
            <w:noProof/>
          </w:rPr>
          <w:instrText xml:space="preserve"> </w:instrText>
        </w:r>
        <w:r w:rsidRPr="000A022B">
          <w:rPr>
            <w:rStyle w:val="Siuktni"/>
            <w:noProof/>
          </w:rPr>
          <w:fldChar w:fldCharType="separate"/>
        </w:r>
        <w:r w:rsidRPr="000A022B">
          <w:rPr>
            <w:rStyle w:val="Siuktni"/>
            <w:noProof/>
          </w:rPr>
          <w:t>Hình 3. 12 Ví dụ về dữ liệu huấn luyện cho intent what_object</w:t>
        </w:r>
        <w:r>
          <w:rPr>
            <w:noProof/>
            <w:webHidden/>
          </w:rPr>
          <w:tab/>
        </w:r>
        <w:r>
          <w:rPr>
            <w:noProof/>
            <w:webHidden/>
          </w:rPr>
          <w:fldChar w:fldCharType="begin"/>
        </w:r>
        <w:r>
          <w:rPr>
            <w:noProof/>
            <w:webHidden/>
          </w:rPr>
          <w:instrText xml:space="preserve"> PAGEREF _Toc11535822 \h </w:instrText>
        </w:r>
      </w:ins>
      <w:r>
        <w:rPr>
          <w:noProof/>
          <w:webHidden/>
        </w:rPr>
      </w:r>
      <w:r>
        <w:rPr>
          <w:noProof/>
          <w:webHidden/>
        </w:rPr>
        <w:fldChar w:fldCharType="separate"/>
      </w:r>
      <w:ins w:id="2957" w:author="TRAN THI LY LY" w:date="2019-06-20T23:47:00Z">
        <w:r w:rsidR="00887B15">
          <w:rPr>
            <w:noProof/>
            <w:webHidden/>
          </w:rPr>
          <w:t>81</w:t>
        </w:r>
      </w:ins>
      <w:ins w:id="2958" w:author="TRAN THI LY LY" w:date="2019-06-16T00:03:00Z">
        <w:r>
          <w:rPr>
            <w:noProof/>
            <w:webHidden/>
          </w:rPr>
          <w:fldChar w:fldCharType="end"/>
        </w:r>
        <w:r w:rsidRPr="000A022B">
          <w:rPr>
            <w:rStyle w:val="Siuktni"/>
            <w:noProof/>
          </w:rPr>
          <w:fldChar w:fldCharType="end"/>
        </w:r>
      </w:ins>
    </w:p>
    <w:p w14:paraId="1585606B" w14:textId="13002BCF" w:rsidR="00774C52" w:rsidRDefault="00774C52">
      <w:pPr>
        <w:pStyle w:val="Banghinhminhhoa"/>
        <w:tabs>
          <w:tab w:val="right" w:leader="dot" w:pos="8990"/>
        </w:tabs>
        <w:rPr>
          <w:ins w:id="2959" w:author="TRAN THI LY LY" w:date="2019-06-16T00:03:00Z"/>
          <w:rFonts w:asciiTheme="minorHAnsi" w:eastAsiaTheme="minorEastAsia" w:hAnsiTheme="minorHAnsi"/>
          <w:i w:val="0"/>
          <w:noProof/>
          <w:sz w:val="22"/>
        </w:rPr>
      </w:pPr>
      <w:ins w:id="2960"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"_Toc11535823"</w:instrText>
        </w:r>
        <w:r w:rsidRPr="000A022B">
          <w:rPr>
            <w:rStyle w:val="Siuktni"/>
            <w:noProof/>
          </w:rPr>
          <w:instrText xml:space="preserve"> </w:instrText>
        </w:r>
        <w:r w:rsidRPr="000A022B">
          <w:rPr>
            <w:rStyle w:val="Siuktni"/>
            <w:noProof/>
          </w:rPr>
          <w:fldChar w:fldCharType="separate"/>
        </w:r>
        <w:r w:rsidRPr="000A022B">
          <w:rPr>
            <w:rStyle w:val="Siuktni"/>
            <w:noProof/>
          </w:rPr>
          <w:t>Hình 3. 13 Quy tắc cơ bản của việc chọn thành phần ner</w:t>
        </w:r>
        <w:r>
          <w:rPr>
            <w:noProof/>
            <w:webHidden/>
          </w:rPr>
          <w:tab/>
        </w:r>
        <w:r>
          <w:rPr>
            <w:noProof/>
            <w:webHidden/>
          </w:rPr>
          <w:fldChar w:fldCharType="begin"/>
        </w:r>
        <w:r>
          <w:rPr>
            <w:noProof/>
            <w:webHidden/>
          </w:rPr>
          <w:instrText xml:space="preserve"> PAGEREF _Toc11535823 \h </w:instrText>
        </w:r>
      </w:ins>
      <w:r>
        <w:rPr>
          <w:noProof/>
          <w:webHidden/>
        </w:rPr>
      </w:r>
      <w:r>
        <w:rPr>
          <w:noProof/>
          <w:webHidden/>
        </w:rPr>
        <w:fldChar w:fldCharType="separate"/>
      </w:r>
      <w:ins w:id="2961" w:author="TRAN THI LY LY" w:date="2019-06-20T23:47:00Z">
        <w:r w:rsidR="00887B15">
          <w:rPr>
            <w:noProof/>
            <w:webHidden/>
          </w:rPr>
          <w:t>84</w:t>
        </w:r>
      </w:ins>
      <w:ins w:id="2962" w:author="TRAN THI LY LY" w:date="2019-06-16T00:03:00Z">
        <w:r>
          <w:rPr>
            <w:noProof/>
            <w:webHidden/>
          </w:rPr>
          <w:fldChar w:fldCharType="end"/>
        </w:r>
        <w:r w:rsidRPr="000A022B">
          <w:rPr>
            <w:rStyle w:val="Siuktni"/>
            <w:noProof/>
          </w:rPr>
          <w:fldChar w:fldCharType="end"/>
        </w:r>
      </w:ins>
    </w:p>
    <w:p w14:paraId="38D0A5B7" w14:textId="1B190CE8" w:rsidR="00774C52" w:rsidRDefault="00774C52">
      <w:pPr>
        <w:pStyle w:val="Banghinhminhhoa"/>
        <w:tabs>
          <w:tab w:val="right" w:leader="dot" w:pos="8990"/>
        </w:tabs>
        <w:rPr>
          <w:ins w:id="2963" w:author="TRAN THI LY LY" w:date="2019-06-16T00:03:00Z"/>
          <w:rFonts w:asciiTheme="minorHAnsi" w:eastAsiaTheme="minorEastAsia" w:hAnsiTheme="minorHAnsi"/>
          <w:i w:val="0"/>
          <w:noProof/>
          <w:sz w:val="22"/>
        </w:rPr>
      </w:pPr>
      <w:ins w:id="2964"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"_Toc11535824"</w:instrText>
        </w:r>
        <w:r w:rsidRPr="000A022B">
          <w:rPr>
            <w:rStyle w:val="Siuktni"/>
            <w:noProof/>
          </w:rPr>
          <w:instrText xml:space="preserve"> </w:instrText>
        </w:r>
        <w:r w:rsidRPr="000A022B">
          <w:rPr>
            <w:rStyle w:val="Siuktni"/>
            <w:noProof/>
          </w:rPr>
          <w:fldChar w:fldCharType="separate"/>
        </w:r>
        <w:r w:rsidRPr="000A022B">
          <w:rPr>
            <w:rStyle w:val="Siuktni"/>
            <w:noProof/>
          </w:rPr>
          <w:t>Hình 3. 14 output sau khi dùng tool đánh giá pipeline của Rasa NLU</w:t>
        </w:r>
        <w:r>
          <w:rPr>
            <w:noProof/>
            <w:webHidden/>
          </w:rPr>
          <w:tab/>
        </w:r>
        <w:r>
          <w:rPr>
            <w:noProof/>
            <w:webHidden/>
          </w:rPr>
          <w:fldChar w:fldCharType="begin"/>
        </w:r>
        <w:r>
          <w:rPr>
            <w:noProof/>
            <w:webHidden/>
          </w:rPr>
          <w:instrText xml:space="preserve"> PAGEREF _Toc11535824 \h </w:instrText>
        </w:r>
      </w:ins>
      <w:r>
        <w:rPr>
          <w:noProof/>
          <w:webHidden/>
        </w:rPr>
      </w:r>
      <w:r>
        <w:rPr>
          <w:noProof/>
          <w:webHidden/>
        </w:rPr>
        <w:fldChar w:fldCharType="separate"/>
      </w:r>
      <w:ins w:id="2965" w:author="TRAN THI LY LY" w:date="2019-06-20T23:47:00Z">
        <w:r w:rsidR="00887B15">
          <w:rPr>
            <w:noProof/>
            <w:webHidden/>
          </w:rPr>
          <w:t>85</w:t>
        </w:r>
      </w:ins>
      <w:ins w:id="2966" w:author="TRAN THI LY LY" w:date="2019-06-16T00:03:00Z">
        <w:r>
          <w:rPr>
            <w:noProof/>
            <w:webHidden/>
          </w:rPr>
          <w:fldChar w:fldCharType="end"/>
        </w:r>
        <w:r w:rsidRPr="000A022B">
          <w:rPr>
            <w:rStyle w:val="Siuktni"/>
            <w:noProof/>
          </w:rPr>
          <w:fldChar w:fldCharType="end"/>
        </w:r>
      </w:ins>
    </w:p>
    <w:p w14:paraId="377223D7" w14:textId="3F2E2FEF" w:rsidR="00774C52" w:rsidRDefault="00774C52">
      <w:pPr>
        <w:pStyle w:val="Banghinhminhhoa"/>
        <w:tabs>
          <w:tab w:val="right" w:leader="dot" w:pos="8990"/>
        </w:tabs>
        <w:rPr>
          <w:ins w:id="2967" w:author="TRAN THI LY LY" w:date="2019-06-16T00:03:00Z"/>
          <w:rFonts w:asciiTheme="minorHAnsi" w:eastAsiaTheme="minorEastAsia" w:hAnsiTheme="minorHAnsi"/>
          <w:i w:val="0"/>
          <w:noProof/>
          <w:sz w:val="22"/>
        </w:rPr>
      </w:pPr>
      <w:ins w:id="2968"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"_Toc11535825"</w:instrText>
        </w:r>
        <w:r w:rsidRPr="000A022B">
          <w:rPr>
            <w:rStyle w:val="Siuktni"/>
            <w:noProof/>
          </w:rPr>
          <w:instrText xml:space="preserve"> </w:instrText>
        </w:r>
        <w:r w:rsidRPr="000A022B">
          <w:rPr>
            <w:rStyle w:val="Siuktni"/>
            <w:noProof/>
          </w:rPr>
          <w:fldChar w:fldCharType="separate"/>
        </w:r>
        <w:r w:rsidRPr="000A022B">
          <w:rPr>
            <w:rStyle w:val="Siuktni"/>
            <w:noProof/>
          </w:rPr>
          <w:t>Hình 3. 16 Mô hình Rasa core</w:t>
        </w:r>
        <w:r>
          <w:rPr>
            <w:noProof/>
            <w:webHidden/>
          </w:rPr>
          <w:tab/>
        </w:r>
        <w:r>
          <w:rPr>
            <w:noProof/>
            <w:webHidden/>
          </w:rPr>
          <w:fldChar w:fldCharType="begin"/>
        </w:r>
        <w:r>
          <w:rPr>
            <w:noProof/>
            <w:webHidden/>
          </w:rPr>
          <w:instrText xml:space="preserve"> PAGEREF _Toc11535825 \h </w:instrText>
        </w:r>
      </w:ins>
      <w:r>
        <w:rPr>
          <w:noProof/>
          <w:webHidden/>
        </w:rPr>
      </w:r>
      <w:r>
        <w:rPr>
          <w:noProof/>
          <w:webHidden/>
        </w:rPr>
        <w:fldChar w:fldCharType="separate"/>
      </w:r>
      <w:ins w:id="2969" w:author="TRAN THI LY LY" w:date="2019-06-20T23:47:00Z">
        <w:r w:rsidR="00887B15">
          <w:rPr>
            <w:noProof/>
            <w:webHidden/>
          </w:rPr>
          <w:t>86</w:t>
        </w:r>
      </w:ins>
      <w:ins w:id="2970" w:author="TRAN THI LY LY" w:date="2019-06-16T00:03:00Z">
        <w:r>
          <w:rPr>
            <w:noProof/>
            <w:webHidden/>
          </w:rPr>
          <w:fldChar w:fldCharType="end"/>
        </w:r>
        <w:r w:rsidRPr="000A022B">
          <w:rPr>
            <w:rStyle w:val="Siuktni"/>
            <w:noProof/>
          </w:rPr>
          <w:fldChar w:fldCharType="end"/>
        </w:r>
      </w:ins>
    </w:p>
    <w:p w14:paraId="30D5B816" w14:textId="22451D6E" w:rsidR="00774C52" w:rsidRDefault="00774C52">
      <w:pPr>
        <w:pStyle w:val="Banghinhminhhoa"/>
        <w:tabs>
          <w:tab w:val="right" w:leader="dot" w:pos="8990"/>
        </w:tabs>
        <w:rPr>
          <w:ins w:id="2971" w:author="TRAN THI LY LY" w:date="2019-06-16T00:03:00Z"/>
          <w:rFonts w:asciiTheme="minorHAnsi" w:eastAsiaTheme="minorEastAsia" w:hAnsiTheme="minorHAnsi"/>
          <w:i w:val="0"/>
          <w:noProof/>
          <w:sz w:val="22"/>
        </w:rPr>
      </w:pPr>
      <w:ins w:id="2972"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"_Toc11535826"</w:instrText>
        </w:r>
        <w:r w:rsidRPr="000A022B">
          <w:rPr>
            <w:rStyle w:val="Siuktni"/>
            <w:noProof/>
          </w:rPr>
          <w:instrText xml:space="preserve"> </w:instrText>
        </w:r>
        <w:r w:rsidRPr="000A022B">
          <w:rPr>
            <w:rStyle w:val="Siuktni"/>
            <w:noProof/>
          </w:rPr>
          <w:fldChar w:fldCharType="separate"/>
        </w:r>
        <w:r w:rsidRPr="000A022B">
          <w:rPr>
            <w:rStyle w:val="Siuktni"/>
            <w:noProof/>
          </w:rPr>
          <w:t>Hình 3. 15 Các thành phần của RASA Core</w:t>
        </w:r>
        <w:r>
          <w:rPr>
            <w:noProof/>
            <w:webHidden/>
          </w:rPr>
          <w:tab/>
        </w:r>
        <w:r>
          <w:rPr>
            <w:noProof/>
            <w:webHidden/>
          </w:rPr>
          <w:fldChar w:fldCharType="begin"/>
        </w:r>
        <w:r>
          <w:rPr>
            <w:noProof/>
            <w:webHidden/>
          </w:rPr>
          <w:instrText xml:space="preserve"> PAGEREF _Toc11535826 \h </w:instrText>
        </w:r>
      </w:ins>
      <w:r>
        <w:rPr>
          <w:noProof/>
          <w:webHidden/>
        </w:rPr>
      </w:r>
      <w:r>
        <w:rPr>
          <w:noProof/>
          <w:webHidden/>
        </w:rPr>
        <w:fldChar w:fldCharType="separate"/>
      </w:r>
      <w:ins w:id="2973" w:author="TRAN THI LY LY" w:date="2019-06-20T23:47:00Z">
        <w:r w:rsidR="00887B15">
          <w:rPr>
            <w:noProof/>
            <w:webHidden/>
          </w:rPr>
          <w:t>86</w:t>
        </w:r>
      </w:ins>
      <w:ins w:id="2974" w:author="TRAN THI LY LY" w:date="2019-06-16T00:03:00Z">
        <w:r>
          <w:rPr>
            <w:noProof/>
            <w:webHidden/>
          </w:rPr>
          <w:fldChar w:fldCharType="end"/>
        </w:r>
        <w:r w:rsidRPr="000A022B">
          <w:rPr>
            <w:rStyle w:val="Siuktni"/>
            <w:noProof/>
          </w:rPr>
          <w:fldChar w:fldCharType="end"/>
        </w:r>
      </w:ins>
    </w:p>
    <w:p w14:paraId="1203FAB0" w14:textId="5E555037" w:rsidR="00774C52" w:rsidRDefault="00774C52">
      <w:pPr>
        <w:pStyle w:val="Banghinhminhhoa"/>
        <w:tabs>
          <w:tab w:val="right" w:leader="dot" w:pos="8990"/>
        </w:tabs>
        <w:rPr>
          <w:ins w:id="2975" w:author="TRAN THI LY LY" w:date="2019-06-16T00:03:00Z"/>
          <w:rFonts w:asciiTheme="minorHAnsi" w:eastAsiaTheme="minorEastAsia" w:hAnsiTheme="minorHAnsi"/>
          <w:i w:val="0"/>
          <w:noProof/>
          <w:sz w:val="22"/>
        </w:rPr>
      </w:pPr>
      <w:ins w:id="2976" w:author="TRAN THI LY LY" w:date="2019-06-16T00:03:00Z">
        <w:r w:rsidRPr="000A022B">
          <w:rPr>
            <w:rStyle w:val="Siuktni"/>
            <w:noProof/>
          </w:rPr>
          <w:fldChar w:fldCharType="begin"/>
        </w:r>
        <w:r w:rsidRPr="000A022B">
          <w:rPr>
            <w:rStyle w:val="Siuktni"/>
            <w:noProof/>
          </w:rPr>
          <w:instrText xml:space="preserve"> </w:instrText>
        </w:r>
        <w:r>
          <w:rPr>
            <w:noProof/>
          </w:rPr>
          <w:instrText>HYPERLINK "C:\\Users\\Ly Ly\\Downloads\\BCLV_2.1_main.docx" \l "_Toc11535827"</w:instrText>
        </w:r>
        <w:r w:rsidRPr="000A022B">
          <w:rPr>
            <w:rStyle w:val="Siuktni"/>
            <w:noProof/>
          </w:rPr>
          <w:instrText xml:space="preserve"> </w:instrText>
        </w:r>
        <w:r w:rsidRPr="000A022B">
          <w:rPr>
            <w:rStyle w:val="Siuktni"/>
            <w:noProof/>
          </w:rPr>
          <w:fldChar w:fldCharType="separate"/>
        </w:r>
        <w:r w:rsidRPr="000A022B">
          <w:rPr>
            <w:rStyle w:val="Siuktni"/>
            <w:noProof/>
          </w:rPr>
          <w:t>Hình 3. 17 Các thành phần của RASA Core</w:t>
        </w:r>
        <w:r>
          <w:rPr>
            <w:noProof/>
            <w:webHidden/>
          </w:rPr>
          <w:tab/>
        </w:r>
        <w:r>
          <w:rPr>
            <w:noProof/>
            <w:webHidden/>
          </w:rPr>
          <w:fldChar w:fldCharType="begin"/>
        </w:r>
        <w:r>
          <w:rPr>
            <w:noProof/>
            <w:webHidden/>
          </w:rPr>
          <w:instrText xml:space="preserve"> PAGEREF _Toc11535827 \h </w:instrText>
        </w:r>
      </w:ins>
      <w:r>
        <w:rPr>
          <w:noProof/>
          <w:webHidden/>
        </w:rPr>
      </w:r>
      <w:r>
        <w:rPr>
          <w:noProof/>
          <w:webHidden/>
        </w:rPr>
        <w:fldChar w:fldCharType="separate"/>
      </w:r>
      <w:ins w:id="2977" w:author="TRAN THI LY LY" w:date="2019-06-20T23:47:00Z">
        <w:r w:rsidR="00887B15">
          <w:rPr>
            <w:noProof/>
            <w:webHidden/>
          </w:rPr>
          <w:t>88</w:t>
        </w:r>
      </w:ins>
      <w:ins w:id="2978" w:author="TRAN THI LY LY" w:date="2019-06-16T00:03:00Z">
        <w:r>
          <w:rPr>
            <w:noProof/>
            <w:webHidden/>
          </w:rPr>
          <w:fldChar w:fldCharType="end"/>
        </w:r>
        <w:r w:rsidRPr="000A022B">
          <w:rPr>
            <w:rStyle w:val="Siuktni"/>
            <w:noProof/>
          </w:rPr>
          <w:fldChar w:fldCharType="end"/>
        </w:r>
      </w:ins>
    </w:p>
    <w:p w14:paraId="7E4304D5" w14:textId="77777777" w:rsidR="00774C52" w:rsidDel="00774C52" w:rsidRDefault="00774C52">
      <w:pPr>
        <w:pStyle w:val="Banghinhminhhoa"/>
        <w:tabs>
          <w:tab w:val="right" w:leader="dot" w:pos="8990"/>
        </w:tabs>
        <w:rPr>
          <w:del w:id="2979" w:author="TRAN THI LY LY" w:date="2019-06-16T00:03:00Z"/>
          <w:noProof/>
        </w:rPr>
      </w:pPr>
    </w:p>
    <w:p w14:paraId="7841348D" w14:textId="77777777" w:rsidR="00AD35A1" w:rsidDel="00AD35A1" w:rsidRDefault="00AD35A1">
      <w:pPr>
        <w:pStyle w:val="Banghinhminhhoa"/>
        <w:tabs>
          <w:tab w:val="right" w:leader="dot" w:pos="8990"/>
        </w:tabs>
        <w:rPr>
          <w:del w:id="2980" w:author="TRAN THI LY LY" w:date="2019-06-15T14:15:00Z"/>
          <w:noProof/>
        </w:rPr>
      </w:pPr>
    </w:p>
    <w:p w14:paraId="69064468" w14:textId="5DDBE309" w:rsidR="00AF652F" w:rsidDel="00AD35A1" w:rsidRDefault="00AF652F">
      <w:pPr>
        <w:pStyle w:val="Banghinhminhhoa"/>
        <w:tabs>
          <w:tab w:val="right" w:leader="dot" w:pos="8990"/>
        </w:tabs>
        <w:rPr>
          <w:del w:id="2981" w:author="TRAN THI LY LY" w:date="2019-06-15T14:15:00Z"/>
          <w:rFonts w:asciiTheme="minorHAnsi" w:eastAsiaTheme="minorEastAsia" w:hAnsiTheme="minorHAnsi"/>
          <w:i w:val="0"/>
          <w:noProof/>
          <w:sz w:val="22"/>
        </w:rPr>
      </w:pPr>
      <w:del w:id="2982" w:author="TRAN THI LY LY" w:date="2019-06-15T14:15:00Z">
        <w:r w:rsidRPr="00AD35A1" w:rsidDel="00AD35A1">
          <w:rPr>
            <w:rPrChange w:id="2983" w:author="TRAN THI LY LY" w:date="2019-06-15T14:15:00Z">
              <w:rPr>
                <w:rStyle w:val="Siuktni"/>
                <w:i w:val="0"/>
                <w:noProof/>
              </w:rPr>
            </w:rPrChange>
          </w:rPr>
          <w:delText>Hình 3. 1 Mô hình hệ thống</w:delText>
        </w:r>
        <w:r w:rsidDel="00AD35A1">
          <w:rPr>
            <w:noProof/>
            <w:webHidden/>
          </w:rPr>
          <w:tab/>
          <w:delText>36</w:delText>
        </w:r>
      </w:del>
    </w:p>
    <w:p w14:paraId="307B2F16" w14:textId="09D8B9E6" w:rsidR="00AF652F" w:rsidDel="00AD35A1" w:rsidRDefault="00AF652F">
      <w:pPr>
        <w:pStyle w:val="Banghinhminhhoa"/>
        <w:tabs>
          <w:tab w:val="right" w:leader="dot" w:pos="8990"/>
        </w:tabs>
        <w:rPr>
          <w:del w:id="2984" w:author="TRAN THI LY LY" w:date="2019-06-15T14:15:00Z"/>
          <w:rFonts w:asciiTheme="minorHAnsi" w:eastAsiaTheme="minorEastAsia" w:hAnsiTheme="minorHAnsi"/>
          <w:i w:val="0"/>
          <w:noProof/>
          <w:sz w:val="22"/>
        </w:rPr>
      </w:pPr>
      <w:del w:id="2985" w:author="TRAN THI LY LY" w:date="2019-06-15T14:15:00Z">
        <w:r w:rsidRPr="00AD35A1" w:rsidDel="00AD35A1">
          <w:rPr>
            <w:rPrChange w:id="2986" w:author="TRAN THI LY LY" w:date="2019-06-15T14:15:00Z">
              <w:rPr>
                <w:rStyle w:val="Siuktni"/>
                <w:i w:val="0"/>
                <w:noProof/>
              </w:rPr>
            </w:rPrChange>
          </w:rPr>
          <w:delText>Hình 3. 2Mô hình ontology đề xuất cho đề tài</w:delText>
        </w:r>
        <w:r w:rsidDel="00AD35A1">
          <w:rPr>
            <w:noProof/>
            <w:webHidden/>
          </w:rPr>
          <w:tab/>
          <w:delText>40</w:delText>
        </w:r>
      </w:del>
    </w:p>
    <w:p w14:paraId="00CA28A7" w14:textId="3B214217" w:rsidR="00AF652F" w:rsidDel="00AD35A1" w:rsidRDefault="00AF652F">
      <w:pPr>
        <w:pStyle w:val="Banghinhminhhoa"/>
        <w:tabs>
          <w:tab w:val="right" w:leader="dot" w:pos="8990"/>
        </w:tabs>
        <w:rPr>
          <w:del w:id="2987" w:author="TRAN THI LY LY" w:date="2019-06-15T14:15:00Z"/>
          <w:rFonts w:asciiTheme="minorHAnsi" w:eastAsiaTheme="minorEastAsia" w:hAnsiTheme="minorHAnsi"/>
          <w:i w:val="0"/>
          <w:noProof/>
          <w:sz w:val="22"/>
        </w:rPr>
      </w:pPr>
      <w:del w:id="2988" w:author="TRAN THI LY LY" w:date="2019-06-15T14:15:00Z">
        <w:r w:rsidRPr="00AD35A1" w:rsidDel="00AD35A1">
          <w:rPr>
            <w:rPrChange w:id="2989" w:author="TRAN THI LY LY" w:date="2019-06-15T14:15:00Z">
              <w:rPr>
                <w:rStyle w:val="Siuktni"/>
                <w:i w:val="0"/>
                <w:noProof/>
              </w:rPr>
            </w:rPrChange>
          </w:rPr>
          <w:delText>Hình 3. 3 Ví dụ sử dụng ontology đề xuất với câu hỏi “What is paragraph style?”</w:delText>
        </w:r>
        <w:r w:rsidDel="00AD35A1">
          <w:rPr>
            <w:noProof/>
            <w:webHidden/>
          </w:rPr>
          <w:tab/>
          <w:delText>44</w:delText>
        </w:r>
      </w:del>
    </w:p>
    <w:p w14:paraId="668630FC" w14:textId="6D255BE3" w:rsidR="00AF652F" w:rsidDel="00AD35A1" w:rsidRDefault="00AF652F">
      <w:pPr>
        <w:pStyle w:val="Banghinhminhhoa"/>
        <w:tabs>
          <w:tab w:val="right" w:leader="dot" w:pos="8990"/>
        </w:tabs>
        <w:rPr>
          <w:del w:id="2990" w:author="TRAN THI LY LY" w:date="2019-06-15T14:15:00Z"/>
          <w:rFonts w:asciiTheme="minorHAnsi" w:eastAsiaTheme="minorEastAsia" w:hAnsiTheme="minorHAnsi"/>
          <w:i w:val="0"/>
          <w:noProof/>
          <w:sz w:val="22"/>
        </w:rPr>
      </w:pPr>
      <w:del w:id="2991" w:author="TRAN THI LY LY" w:date="2019-06-15T14:15:00Z">
        <w:r w:rsidRPr="00AD35A1" w:rsidDel="00AD35A1">
          <w:rPr>
            <w:rPrChange w:id="2992" w:author="TRAN THI LY LY" w:date="2019-06-15T14:15:00Z">
              <w:rPr>
                <w:rStyle w:val="Siuktni"/>
                <w:i w:val="0"/>
                <w:noProof/>
              </w:rPr>
            </w:rPrChange>
          </w:rPr>
          <w:delText>Hình 3. 4 Ví dụ sử dụng ontology đề xuất với câu hỏi “How to paint 3d?”</w:delText>
        </w:r>
        <w:r w:rsidDel="00AD35A1">
          <w:rPr>
            <w:noProof/>
            <w:webHidden/>
          </w:rPr>
          <w:tab/>
          <w:delText>45</w:delText>
        </w:r>
      </w:del>
    </w:p>
    <w:p w14:paraId="451214BB" w14:textId="0D171AB5" w:rsidR="00AF652F" w:rsidDel="00AD35A1" w:rsidRDefault="00AF652F">
      <w:pPr>
        <w:pStyle w:val="Banghinhminhhoa"/>
        <w:tabs>
          <w:tab w:val="right" w:leader="dot" w:pos="8990"/>
        </w:tabs>
        <w:rPr>
          <w:del w:id="2993" w:author="TRAN THI LY LY" w:date="2019-06-15T14:15:00Z"/>
          <w:rFonts w:asciiTheme="minorHAnsi" w:eastAsiaTheme="minorEastAsia" w:hAnsiTheme="minorHAnsi"/>
          <w:i w:val="0"/>
          <w:noProof/>
          <w:sz w:val="22"/>
        </w:rPr>
      </w:pPr>
      <w:del w:id="2994" w:author="TRAN THI LY LY" w:date="2019-06-15T14:15:00Z">
        <w:r w:rsidRPr="00AD35A1" w:rsidDel="00AD35A1">
          <w:rPr>
            <w:rPrChange w:id="2995" w:author="TRAN THI LY LY" w:date="2019-06-15T14:15:00Z">
              <w:rPr>
                <w:rStyle w:val="Siuktni"/>
                <w:i w:val="0"/>
                <w:noProof/>
              </w:rPr>
            </w:rPrChange>
          </w:rPr>
          <w:delText>Hình 3. 5 Ví dụ sử dụng ontology đề xuất với câu hỏi “How to install Photoshop CS5 on Ubuntu?”</w:delText>
        </w:r>
        <w:r w:rsidDel="00AD35A1">
          <w:rPr>
            <w:noProof/>
            <w:webHidden/>
          </w:rPr>
          <w:tab/>
          <w:delText>45</w:delText>
        </w:r>
      </w:del>
    </w:p>
    <w:p w14:paraId="61B21F6D" w14:textId="79E17B0B" w:rsidR="00AF652F" w:rsidDel="00AD35A1" w:rsidRDefault="00AF652F">
      <w:pPr>
        <w:pStyle w:val="Banghinhminhhoa"/>
        <w:tabs>
          <w:tab w:val="right" w:leader="dot" w:pos="8990"/>
        </w:tabs>
        <w:rPr>
          <w:del w:id="2996" w:author="TRAN THI LY LY" w:date="2019-06-15T14:15:00Z"/>
          <w:rFonts w:asciiTheme="minorHAnsi" w:eastAsiaTheme="minorEastAsia" w:hAnsiTheme="minorHAnsi"/>
          <w:i w:val="0"/>
          <w:noProof/>
          <w:sz w:val="22"/>
        </w:rPr>
      </w:pPr>
      <w:del w:id="2997" w:author="TRAN THI LY LY" w:date="2019-06-15T14:15:00Z">
        <w:r w:rsidRPr="00AD35A1" w:rsidDel="00AD35A1">
          <w:rPr>
            <w:rPrChange w:id="2998" w:author="TRAN THI LY LY" w:date="2019-06-15T14:15:00Z">
              <w:rPr>
                <w:rStyle w:val="Siuktni"/>
                <w:i w:val="0"/>
                <w:noProof/>
              </w:rPr>
            </w:rPrChange>
          </w:rPr>
          <w:delText>Hình 3. 6 Mô hình hoạt động của RASA</w:delText>
        </w:r>
        <w:r w:rsidDel="00AD35A1">
          <w:rPr>
            <w:noProof/>
            <w:webHidden/>
          </w:rPr>
          <w:tab/>
          <w:delText>49</w:delText>
        </w:r>
      </w:del>
    </w:p>
    <w:p w14:paraId="096C7C1B" w14:textId="33F73892" w:rsidR="00AF652F" w:rsidDel="00AD35A1" w:rsidRDefault="00AF652F">
      <w:pPr>
        <w:pStyle w:val="Banghinhminhhoa"/>
        <w:tabs>
          <w:tab w:val="right" w:leader="dot" w:pos="8990"/>
        </w:tabs>
        <w:rPr>
          <w:del w:id="2999" w:author="TRAN THI LY LY" w:date="2019-06-15T14:15:00Z"/>
          <w:rFonts w:asciiTheme="minorHAnsi" w:eastAsiaTheme="minorEastAsia" w:hAnsiTheme="minorHAnsi"/>
          <w:i w:val="0"/>
          <w:noProof/>
          <w:sz w:val="22"/>
        </w:rPr>
      </w:pPr>
      <w:del w:id="3000" w:author="TRAN THI LY LY" w:date="2019-06-15T14:15:00Z">
        <w:r w:rsidRPr="00AD35A1" w:rsidDel="00AD35A1">
          <w:rPr>
            <w:rPrChange w:id="3001" w:author="TRAN THI LY LY" w:date="2019-06-15T14:15:00Z">
              <w:rPr>
                <w:rStyle w:val="Siuktni"/>
                <w:i w:val="0"/>
                <w:noProof/>
              </w:rPr>
            </w:rPrChange>
          </w:rPr>
          <w:delText>Hình 3. 7 Ví dụ về pipeline</w:delText>
        </w:r>
        <w:r w:rsidDel="00AD35A1">
          <w:rPr>
            <w:noProof/>
            <w:webHidden/>
          </w:rPr>
          <w:tab/>
          <w:delText>51</w:delText>
        </w:r>
      </w:del>
    </w:p>
    <w:p w14:paraId="21E1D3AE" w14:textId="779FC40B" w:rsidR="00AF652F" w:rsidDel="00AD35A1" w:rsidRDefault="00AF652F">
      <w:pPr>
        <w:pStyle w:val="Banghinhminhhoa"/>
        <w:tabs>
          <w:tab w:val="right" w:leader="dot" w:pos="8990"/>
        </w:tabs>
        <w:rPr>
          <w:del w:id="3002" w:author="TRAN THI LY LY" w:date="2019-06-15T14:15:00Z"/>
          <w:rFonts w:asciiTheme="minorHAnsi" w:eastAsiaTheme="minorEastAsia" w:hAnsiTheme="minorHAnsi"/>
          <w:i w:val="0"/>
          <w:noProof/>
          <w:sz w:val="22"/>
        </w:rPr>
      </w:pPr>
      <w:del w:id="3003" w:author="TRAN THI LY LY" w:date="2019-06-15T14:15:00Z">
        <w:r w:rsidRPr="00AD35A1" w:rsidDel="00AD35A1">
          <w:rPr>
            <w:rPrChange w:id="3004" w:author="TRAN THI LY LY" w:date="2019-06-15T14:15:00Z">
              <w:rPr>
                <w:rStyle w:val="Siuktni"/>
                <w:i w:val="0"/>
                <w:noProof/>
              </w:rPr>
            </w:rPrChange>
          </w:rPr>
          <w:delText>Hình 3. 8 Luồng hoạt động của pipeline với 3 thành phần</w:delText>
        </w:r>
        <w:r w:rsidDel="00AD35A1">
          <w:rPr>
            <w:noProof/>
            <w:webHidden/>
          </w:rPr>
          <w:tab/>
          <w:delText>52</w:delText>
        </w:r>
      </w:del>
    </w:p>
    <w:p w14:paraId="6F8272B4" w14:textId="636CDC30" w:rsidR="00AF652F" w:rsidDel="00AD35A1" w:rsidRDefault="00AF652F">
      <w:pPr>
        <w:pStyle w:val="Banghinhminhhoa"/>
        <w:tabs>
          <w:tab w:val="right" w:leader="dot" w:pos="8990"/>
        </w:tabs>
        <w:rPr>
          <w:del w:id="3005" w:author="TRAN THI LY LY" w:date="2019-06-15T14:15:00Z"/>
          <w:rFonts w:asciiTheme="minorHAnsi" w:eastAsiaTheme="minorEastAsia" w:hAnsiTheme="minorHAnsi"/>
          <w:i w:val="0"/>
          <w:noProof/>
          <w:sz w:val="22"/>
        </w:rPr>
      </w:pPr>
      <w:del w:id="3006" w:author="TRAN THI LY LY" w:date="2019-06-15T14:15:00Z">
        <w:r w:rsidRPr="00AD35A1" w:rsidDel="00AD35A1">
          <w:rPr>
            <w:rPrChange w:id="3007" w:author="TRAN THI LY LY" w:date="2019-06-15T14:15:00Z">
              <w:rPr>
                <w:rStyle w:val="Siuktni"/>
                <w:i w:val="0"/>
                <w:noProof/>
              </w:rPr>
            </w:rPrChange>
          </w:rPr>
          <w:delText>Hình 3. 9 Ví dụ về supervised Embeddings với câu how to paint 3d image?</w:delText>
        </w:r>
        <w:r w:rsidDel="00AD35A1">
          <w:rPr>
            <w:noProof/>
            <w:webHidden/>
          </w:rPr>
          <w:tab/>
          <w:delText>54</w:delText>
        </w:r>
      </w:del>
    </w:p>
    <w:p w14:paraId="7A7761F1" w14:textId="16B245C2" w:rsidR="00AF652F" w:rsidDel="00AD35A1" w:rsidRDefault="00AF652F">
      <w:pPr>
        <w:pStyle w:val="Banghinhminhhoa"/>
        <w:tabs>
          <w:tab w:val="right" w:leader="dot" w:pos="8990"/>
        </w:tabs>
        <w:rPr>
          <w:del w:id="3008" w:author="TRAN THI LY LY" w:date="2019-06-15T14:15:00Z"/>
          <w:rFonts w:asciiTheme="minorHAnsi" w:eastAsiaTheme="minorEastAsia" w:hAnsiTheme="minorHAnsi"/>
          <w:i w:val="0"/>
          <w:noProof/>
          <w:sz w:val="22"/>
        </w:rPr>
      </w:pPr>
      <w:del w:id="3009" w:author="TRAN THI LY LY" w:date="2019-06-15T14:15:00Z">
        <w:r w:rsidRPr="00AD35A1" w:rsidDel="00AD35A1">
          <w:rPr>
            <w:rPrChange w:id="3010" w:author="TRAN THI LY LY" w:date="2019-06-15T14:15:00Z">
              <w:rPr>
                <w:rStyle w:val="Siuktni"/>
                <w:i w:val="0"/>
                <w:noProof/>
              </w:rPr>
            </w:rPrChange>
          </w:rPr>
          <w:delText>Hình 3. 10 Quy tắc cơ bản để chọn trình phân loại ý định</w:delText>
        </w:r>
        <w:r w:rsidDel="00AD35A1">
          <w:rPr>
            <w:noProof/>
            <w:webHidden/>
          </w:rPr>
          <w:tab/>
          <w:delText>56</w:delText>
        </w:r>
      </w:del>
    </w:p>
    <w:p w14:paraId="50F552CF" w14:textId="5D55F2C4" w:rsidR="00AF652F" w:rsidDel="00AD35A1" w:rsidRDefault="00AF652F">
      <w:pPr>
        <w:pStyle w:val="Banghinhminhhoa"/>
        <w:tabs>
          <w:tab w:val="right" w:leader="dot" w:pos="8990"/>
        </w:tabs>
        <w:rPr>
          <w:del w:id="3011" w:author="TRAN THI LY LY" w:date="2019-06-15T14:15:00Z"/>
          <w:rFonts w:asciiTheme="minorHAnsi" w:eastAsiaTheme="minorEastAsia" w:hAnsiTheme="minorHAnsi"/>
          <w:i w:val="0"/>
          <w:noProof/>
          <w:sz w:val="22"/>
        </w:rPr>
      </w:pPr>
      <w:del w:id="3012" w:author="TRAN THI LY LY" w:date="2019-06-15T14:15:00Z">
        <w:r w:rsidRPr="00AD35A1" w:rsidDel="00AD35A1">
          <w:rPr>
            <w:rPrChange w:id="3013" w:author="TRAN THI LY LY" w:date="2019-06-15T14:15:00Z">
              <w:rPr>
                <w:rStyle w:val="Siuktni"/>
                <w:i w:val="0"/>
                <w:noProof/>
              </w:rPr>
            </w:rPrChange>
          </w:rPr>
          <w:delText>Hình 3. 11 Ví dụ về dữ liệu huấn luyện cho intent what_object</w:delText>
        </w:r>
        <w:r w:rsidDel="00AD35A1">
          <w:rPr>
            <w:noProof/>
            <w:webHidden/>
          </w:rPr>
          <w:tab/>
          <w:delText>58</w:delText>
        </w:r>
      </w:del>
    </w:p>
    <w:p w14:paraId="6E76BD91" w14:textId="2826716D" w:rsidR="00AF652F" w:rsidDel="00AD35A1" w:rsidRDefault="00AF652F">
      <w:pPr>
        <w:pStyle w:val="Banghinhminhhoa"/>
        <w:tabs>
          <w:tab w:val="right" w:leader="dot" w:pos="8990"/>
        </w:tabs>
        <w:rPr>
          <w:del w:id="3014" w:author="TRAN THI LY LY" w:date="2019-06-15T14:15:00Z"/>
          <w:rFonts w:asciiTheme="minorHAnsi" w:eastAsiaTheme="minorEastAsia" w:hAnsiTheme="minorHAnsi"/>
          <w:i w:val="0"/>
          <w:noProof/>
          <w:sz w:val="22"/>
        </w:rPr>
      </w:pPr>
      <w:del w:id="3015" w:author="TRAN THI LY LY" w:date="2019-06-15T14:15:00Z">
        <w:r w:rsidRPr="00AD35A1" w:rsidDel="00AD35A1">
          <w:rPr>
            <w:rPrChange w:id="3016" w:author="TRAN THI LY LY" w:date="2019-06-15T14:15:00Z">
              <w:rPr>
                <w:rStyle w:val="Siuktni"/>
                <w:i w:val="0"/>
                <w:noProof/>
              </w:rPr>
            </w:rPrChange>
          </w:rPr>
          <w:delText>Hình 3. 12 Quy tắc cơ bản của việc chọn thành phần ner</w:delText>
        </w:r>
        <w:r w:rsidDel="00AD35A1">
          <w:rPr>
            <w:noProof/>
            <w:webHidden/>
          </w:rPr>
          <w:tab/>
          <w:delText>60</w:delText>
        </w:r>
      </w:del>
    </w:p>
    <w:p w14:paraId="5C5352DE" w14:textId="7CBB8A68" w:rsidR="00AF652F" w:rsidDel="00AD35A1" w:rsidRDefault="00AF652F">
      <w:pPr>
        <w:pStyle w:val="Banghinhminhhoa"/>
        <w:tabs>
          <w:tab w:val="right" w:leader="dot" w:pos="8990"/>
        </w:tabs>
        <w:rPr>
          <w:del w:id="3017" w:author="TRAN THI LY LY" w:date="2019-06-15T14:15:00Z"/>
          <w:rFonts w:asciiTheme="minorHAnsi" w:eastAsiaTheme="minorEastAsia" w:hAnsiTheme="minorHAnsi"/>
          <w:i w:val="0"/>
          <w:noProof/>
          <w:sz w:val="22"/>
        </w:rPr>
      </w:pPr>
      <w:del w:id="3018" w:author="TRAN THI LY LY" w:date="2019-06-15T14:15:00Z">
        <w:r w:rsidRPr="00AD35A1" w:rsidDel="00AD35A1">
          <w:rPr>
            <w:rPrChange w:id="3019" w:author="TRAN THI LY LY" w:date="2019-06-15T14:15:00Z">
              <w:rPr>
                <w:rStyle w:val="Siuktni"/>
                <w:i w:val="0"/>
                <w:noProof/>
              </w:rPr>
            </w:rPrChange>
          </w:rPr>
          <w:delText>Hình 3. 13 output sau khi dùng tool đánh giá pipeline của Rasa NLU</w:delText>
        </w:r>
        <w:r w:rsidDel="00AD35A1">
          <w:rPr>
            <w:noProof/>
            <w:webHidden/>
          </w:rPr>
          <w:tab/>
          <w:delText>61</w:delText>
        </w:r>
      </w:del>
    </w:p>
    <w:p w14:paraId="039EFDC5" w14:textId="6329E5B0" w:rsidR="00AF652F" w:rsidDel="00AD35A1" w:rsidRDefault="00AF652F">
      <w:pPr>
        <w:pStyle w:val="Banghinhminhhoa"/>
        <w:tabs>
          <w:tab w:val="right" w:leader="dot" w:pos="8990"/>
        </w:tabs>
        <w:rPr>
          <w:del w:id="3020" w:author="TRAN THI LY LY" w:date="2019-06-15T14:15:00Z"/>
          <w:rFonts w:asciiTheme="minorHAnsi" w:eastAsiaTheme="minorEastAsia" w:hAnsiTheme="minorHAnsi"/>
          <w:i w:val="0"/>
          <w:noProof/>
          <w:sz w:val="22"/>
        </w:rPr>
      </w:pPr>
      <w:del w:id="3021" w:author="TRAN THI LY LY" w:date="2019-06-15T14:15:00Z">
        <w:r w:rsidRPr="00AD35A1" w:rsidDel="00AD35A1">
          <w:rPr>
            <w:rPrChange w:id="3022" w:author="TRAN THI LY LY" w:date="2019-06-15T14:15:00Z">
              <w:rPr>
                <w:rStyle w:val="Siuktni"/>
                <w:i w:val="0"/>
                <w:noProof/>
              </w:rPr>
            </w:rPrChange>
          </w:rPr>
          <w:delText>Hình 3. 14 Các thành phần của RASA Core</w:delText>
        </w:r>
        <w:r w:rsidDel="00AD35A1">
          <w:rPr>
            <w:noProof/>
            <w:webHidden/>
          </w:rPr>
          <w:tab/>
          <w:delText>62</w:delText>
        </w:r>
      </w:del>
    </w:p>
    <w:p w14:paraId="00B2CF86" w14:textId="3058017F" w:rsidR="00403365" w:rsidRPr="00A60A16" w:rsidRDefault="00C5742B">
      <w:pPr>
        <w:jc w:val="both"/>
        <w:rPr>
          <w:rFonts w:ascii="Times New Roman" w:hAnsi="Times New Roman" w:cs="Times New Roman"/>
          <w:sz w:val="26"/>
          <w:szCs w:val="26"/>
        </w:rPr>
      </w:pPr>
      <w:r>
        <w:rPr>
          <w:rFonts w:ascii="Times New Roman" w:hAnsi="Times New Roman" w:cs="Times New Roman"/>
          <w:sz w:val="26"/>
          <w:szCs w:val="26"/>
        </w:rPr>
        <w:fldChar w:fldCharType="end"/>
      </w:r>
    </w:p>
    <w:p w14:paraId="7024A984" w14:textId="53E90B51" w:rsidR="00D750C1" w:rsidRDefault="00403365">
      <w:pPr>
        <w:pStyle w:val="Banghinhminhhoa"/>
        <w:tabs>
          <w:tab w:val="right" w:leader="dot" w:pos="8990"/>
        </w:tabs>
        <w:rPr>
          <w:ins w:id="3023" w:author="TRAN THI LY LY" w:date="2019-06-16T00:29:00Z"/>
          <w:rFonts w:asciiTheme="minorHAnsi" w:eastAsiaTheme="minorEastAsia" w:hAnsiTheme="minorHAnsi"/>
          <w:i w:val="0"/>
          <w:noProof/>
          <w:sz w:val="22"/>
        </w:rPr>
      </w:pPr>
      <w:r w:rsidRPr="00FF35D0">
        <w:rPr>
          <w:rFonts w:cs="Times New Roman"/>
          <w:i w:val="0"/>
          <w:szCs w:val="26"/>
        </w:rPr>
        <w:fldChar w:fldCharType="begin"/>
      </w:r>
      <w:r w:rsidRPr="00A60A16">
        <w:rPr>
          <w:rFonts w:cs="Times New Roman"/>
          <w:i w:val="0"/>
          <w:szCs w:val="26"/>
        </w:rPr>
        <w:instrText xml:space="preserve"> TOC \h \z \c "Hình 4." </w:instrText>
      </w:r>
      <w:r w:rsidRPr="00FF35D0">
        <w:rPr>
          <w:rFonts w:cs="Times New Roman"/>
          <w:i w:val="0"/>
          <w:szCs w:val="26"/>
        </w:rPr>
        <w:fldChar w:fldCharType="separate"/>
      </w:r>
      <w:ins w:id="3024" w:author="TRAN THI LY LY" w:date="2019-06-16T00:29:00Z">
        <w:r w:rsidR="00D750C1" w:rsidRPr="0037686E">
          <w:rPr>
            <w:rStyle w:val="Siuktni"/>
            <w:noProof/>
          </w:rPr>
          <w:fldChar w:fldCharType="begin"/>
        </w:r>
        <w:r w:rsidR="00D750C1" w:rsidRPr="0037686E">
          <w:rPr>
            <w:rStyle w:val="Siuktni"/>
            <w:noProof/>
          </w:rPr>
          <w:instrText xml:space="preserve"> </w:instrText>
        </w:r>
        <w:r w:rsidR="00D750C1">
          <w:rPr>
            <w:noProof/>
          </w:rPr>
          <w:instrText>HYPERLINK "C:\\Users\\Ly Ly\\Downloads\\BCLV_2.1_main.docx" \l "_Toc11537396"</w:instrText>
        </w:r>
        <w:r w:rsidR="00D750C1" w:rsidRPr="0037686E">
          <w:rPr>
            <w:rStyle w:val="Siuktni"/>
            <w:noProof/>
          </w:rPr>
          <w:instrText xml:space="preserve"> </w:instrText>
        </w:r>
        <w:r w:rsidR="00D750C1" w:rsidRPr="0037686E">
          <w:rPr>
            <w:rStyle w:val="Siuktni"/>
            <w:noProof/>
          </w:rPr>
          <w:fldChar w:fldCharType="separate"/>
        </w:r>
        <w:r w:rsidR="00D750C1" w:rsidRPr="0037686E">
          <w:rPr>
            <w:rStyle w:val="Siuktni"/>
            <w:noProof/>
          </w:rPr>
          <w:t>Hình 4. 1 Hình ảnh của dữ liệu được đánh nhãn</w:t>
        </w:r>
        <w:r w:rsidR="00D750C1">
          <w:rPr>
            <w:noProof/>
            <w:webHidden/>
          </w:rPr>
          <w:tab/>
        </w:r>
        <w:r w:rsidR="00D750C1">
          <w:rPr>
            <w:noProof/>
            <w:webHidden/>
          </w:rPr>
          <w:fldChar w:fldCharType="begin"/>
        </w:r>
        <w:r w:rsidR="00D750C1">
          <w:rPr>
            <w:noProof/>
            <w:webHidden/>
          </w:rPr>
          <w:instrText xml:space="preserve"> PAGEREF _Toc11537396 \h </w:instrText>
        </w:r>
      </w:ins>
      <w:r w:rsidR="00D750C1">
        <w:rPr>
          <w:noProof/>
          <w:webHidden/>
        </w:rPr>
      </w:r>
      <w:r w:rsidR="00D750C1">
        <w:rPr>
          <w:noProof/>
          <w:webHidden/>
        </w:rPr>
        <w:fldChar w:fldCharType="separate"/>
      </w:r>
      <w:ins w:id="3025" w:author="TRAN THI LY LY" w:date="2019-06-20T23:47:00Z">
        <w:r w:rsidR="00887B15">
          <w:rPr>
            <w:noProof/>
            <w:webHidden/>
          </w:rPr>
          <w:t>95</w:t>
        </w:r>
      </w:ins>
      <w:ins w:id="3026" w:author="TRAN THI LY LY" w:date="2019-06-16T00:29:00Z">
        <w:r w:rsidR="00D750C1">
          <w:rPr>
            <w:noProof/>
            <w:webHidden/>
          </w:rPr>
          <w:fldChar w:fldCharType="end"/>
        </w:r>
        <w:r w:rsidR="00D750C1" w:rsidRPr="0037686E">
          <w:rPr>
            <w:rStyle w:val="Siuktni"/>
            <w:noProof/>
          </w:rPr>
          <w:fldChar w:fldCharType="end"/>
        </w:r>
      </w:ins>
    </w:p>
    <w:p w14:paraId="49882789" w14:textId="4F1BF3FE" w:rsidR="00D750C1" w:rsidRDefault="00D750C1">
      <w:pPr>
        <w:pStyle w:val="Banghinhminhhoa"/>
        <w:tabs>
          <w:tab w:val="right" w:leader="dot" w:pos="8990"/>
        </w:tabs>
        <w:rPr>
          <w:ins w:id="3027" w:author="TRAN THI LY LY" w:date="2019-06-16T00:29:00Z"/>
          <w:rFonts w:asciiTheme="minorHAnsi" w:eastAsiaTheme="minorEastAsia" w:hAnsiTheme="minorHAnsi"/>
          <w:i w:val="0"/>
          <w:noProof/>
          <w:sz w:val="22"/>
        </w:rPr>
      </w:pPr>
      <w:ins w:id="3028"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"_Toc11537397"</w:instrText>
        </w:r>
        <w:r w:rsidRPr="0037686E">
          <w:rPr>
            <w:rStyle w:val="Siuktni"/>
            <w:noProof/>
          </w:rPr>
          <w:instrText xml:space="preserve"> </w:instrText>
        </w:r>
        <w:r w:rsidRPr="0037686E">
          <w:rPr>
            <w:rStyle w:val="Siuktni"/>
            <w:noProof/>
          </w:rPr>
          <w:fldChar w:fldCharType="separate"/>
        </w:r>
        <w:r w:rsidRPr="0037686E">
          <w:rPr>
            <w:rStyle w:val="Siuktni"/>
            <w:noProof/>
          </w:rPr>
          <w:t>Hình 4. 2 Cấu trúc các class trong ontology</w:t>
        </w:r>
        <w:r>
          <w:rPr>
            <w:noProof/>
            <w:webHidden/>
          </w:rPr>
          <w:tab/>
        </w:r>
        <w:r>
          <w:rPr>
            <w:noProof/>
            <w:webHidden/>
          </w:rPr>
          <w:fldChar w:fldCharType="begin"/>
        </w:r>
        <w:r>
          <w:rPr>
            <w:noProof/>
            <w:webHidden/>
          </w:rPr>
          <w:instrText xml:space="preserve"> PAGEREF _Toc11537397 \h </w:instrText>
        </w:r>
      </w:ins>
      <w:r>
        <w:rPr>
          <w:noProof/>
          <w:webHidden/>
        </w:rPr>
      </w:r>
      <w:r>
        <w:rPr>
          <w:noProof/>
          <w:webHidden/>
        </w:rPr>
        <w:fldChar w:fldCharType="separate"/>
      </w:r>
      <w:ins w:id="3029" w:author="TRAN THI LY LY" w:date="2019-06-20T23:47:00Z">
        <w:r w:rsidR="00887B15">
          <w:rPr>
            <w:noProof/>
            <w:webHidden/>
          </w:rPr>
          <w:t>96</w:t>
        </w:r>
      </w:ins>
      <w:ins w:id="3030" w:author="TRAN THI LY LY" w:date="2019-06-16T00:29:00Z">
        <w:r>
          <w:rPr>
            <w:noProof/>
            <w:webHidden/>
          </w:rPr>
          <w:fldChar w:fldCharType="end"/>
        </w:r>
        <w:r w:rsidRPr="0037686E">
          <w:rPr>
            <w:rStyle w:val="Siuktni"/>
            <w:noProof/>
          </w:rPr>
          <w:fldChar w:fldCharType="end"/>
        </w:r>
      </w:ins>
    </w:p>
    <w:p w14:paraId="076192E8" w14:textId="1812324C" w:rsidR="00D750C1" w:rsidRDefault="00D750C1">
      <w:pPr>
        <w:pStyle w:val="Banghinhminhhoa"/>
        <w:tabs>
          <w:tab w:val="right" w:leader="dot" w:pos="8990"/>
        </w:tabs>
        <w:rPr>
          <w:ins w:id="3031" w:author="TRAN THI LY LY" w:date="2019-06-16T00:29:00Z"/>
          <w:rFonts w:asciiTheme="minorHAnsi" w:eastAsiaTheme="minorEastAsia" w:hAnsiTheme="minorHAnsi"/>
          <w:i w:val="0"/>
          <w:noProof/>
          <w:sz w:val="22"/>
        </w:rPr>
      </w:pPr>
      <w:ins w:id="3032"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"_Toc11537398"</w:instrText>
        </w:r>
        <w:r w:rsidRPr="0037686E">
          <w:rPr>
            <w:rStyle w:val="Siuktni"/>
            <w:noProof/>
          </w:rPr>
          <w:instrText xml:space="preserve"> </w:instrText>
        </w:r>
        <w:r w:rsidRPr="0037686E">
          <w:rPr>
            <w:rStyle w:val="Siuktni"/>
            <w:noProof/>
          </w:rPr>
          <w:fldChar w:fldCharType="separate"/>
        </w:r>
        <w:r w:rsidRPr="0037686E">
          <w:rPr>
            <w:rStyle w:val="Siuktni"/>
            <w:noProof/>
          </w:rPr>
          <w:t>Hình 4. 3 Ành chụp dữ liệu ontology chuẩn bị cho câu hỏi “how mack local adjustments in camera raw”.</w:t>
        </w:r>
        <w:r>
          <w:rPr>
            <w:noProof/>
            <w:webHidden/>
          </w:rPr>
          <w:tab/>
        </w:r>
        <w:r>
          <w:rPr>
            <w:noProof/>
            <w:webHidden/>
          </w:rPr>
          <w:fldChar w:fldCharType="begin"/>
        </w:r>
        <w:r>
          <w:rPr>
            <w:noProof/>
            <w:webHidden/>
          </w:rPr>
          <w:instrText xml:space="preserve"> PAGEREF _Toc11537398 \h </w:instrText>
        </w:r>
      </w:ins>
      <w:r>
        <w:rPr>
          <w:noProof/>
          <w:webHidden/>
        </w:rPr>
      </w:r>
      <w:r>
        <w:rPr>
          <w:noProof/>
          <w:webHidden/>
        </w:rPr>
        <w:fldChar w:fldCharType="separate"/>
      </w:r>
      <w:ins w:id="3033" w:author="TRAN THI LY LY" w:date="2019-06-20T23:47:00Z">
        <w:r w:rsidR="00887B15">
          <w:rPr>
            <w:noProof/>
            <w:webHidden/>
          </w:rPr>
          <w:t>97</w:t>
        </w:r>
      </w:ins>
      <w:ins w:id="3034" w:author="TRAN THI LY LY" w:date="2019-06-16T00:29:00Z">
        <w:r>
          <w:rPr>
            <w:noProof/>
            <w:webHidden/>
          </w:rPr>
          <w:fldChar w:fldCharType="end"/>
        </w:r>
        <w:r w:rsidRPr="0037686E">
          <w:rPr>
            <w:rStyle w:val="Siuktni"/>
            <w:noProof/>
          </w:rPr>
          <w:fldChar w:fldCharType="end"/>
        </w:r>
      </w:ins>
    </w:p>
    <w:p w14:paraId="454D837B" w14:textId="28E3C0E0" w:rsidR="00D750C1" w:rsidRDefault="00D750C1">
      <w:pPr>
        <w:pStyle w:val="Banghinhminhhoa"/>
        <w:tabs>
          <w:tab w:val="right" w:leader="dot" w:pos="8990"/>
        </w:tabs>
        <w:rPr>
          <w:ins w:id="3035" w:author="TRAN THI LY LY" w:date="2019-06-16T00:29:00Z"/>
          <w:rFonts w:asciiTheme="minorHAnsi" w:eastAsiaTheme="minorEastAsia" w:hAnsiTheme="minorHAnsi"/>
          <w:i w:val="0"/>
          <w:noProof/>
          <w:sz w:val="22"/>
        </w:rPr>
      </w:pPr>
      <w:ins w:id="3036"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"_Toc11537399"</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4 </w:t>
        </w:r>
        <w:r w:rsidRPr="0037686E">
          <w:rPr>
            <w:rStyle w:val="Siuktni"/>
            <w:rFonts w:cs="Times New Roman"/>
            <w:noProof/>
          </w:rPr>
          <w:t>Ảnh chụp dữ liệu ontology chuẩn bị cho process “Apply local adjustments with adjustment brush tool” là một process của câu hỏi how trong hình 4.6</w:t>
        </w:r>
        <w:r>
          <w:rPr>
            <w:noProof/>
            <w:webHidden/>
          </w:rPr>
          <w:tab/>
        </w:r>
        <w:r>
          <w:rPr>
            <w:noProof/>
            <w:webHidden/>
          </w:rPr>
          <w:fldChar w:fldCharType="begin"/>
        </w:r>
        <w:r>
          <w:rPr>
            <w:noProof/>
            <w:webHidden/>
          </w:rPr>
          <w:instrText xml:space="preserve"> PAGEREF _Toc11537399 \h </w:instrText>
        </w:r>
      </w:ins>
      <w:r>
        <w:rPr>
          <w:noProof/>
          <w:webHidden/>
        </w:rPr>
      </w:r>
      <w:r>
        <w:rPr>
          <w:noProof/>
          <w:webHidden/>
        </w:rPr>
        <w:fldChar w:fldCharType="separate"/>
      </w:r>
      <w:ins w:id="3037" w:author="TRAN THI LY LY" w:date="2019-06-20T23:47:00Z">
        <w:r w:rsidR="00887B15">
          <w:rPr>
            <w:noProof/>
            <w:webHidden/>
          </w:rPr>
          <w:t>98</w:t>
        </w:r>
      </w:ins>
      <w:ins w:id="3038" w:author="TRAN THI LY LY" w:date="2019-06-16T00:29:00Z">
        <w:r>
          <w:rPr>
            <w:noProof/>
            <w:webHidden/>
          </w:rPr>
          <w:fldChar w:fldCharType="end"/>
        </w:r>
        <w:r w:rsidRPr="0037686E">
          <w:rPr>
            <w:rStyle w:val="Siuktni"/>
            <w:noProof/>
          </w:rPr>
          <w:fldChar w:fldCharType="end"/>
        </w:r>
      </w:ins>
    </w:p>
    <w:p w14:paraId="49B9DE2C" w14:textId="597AA74C" w:rsidR="00D750C1" w:rsidRDefault="00D750C1">
      <w:pPr>
        <w:pStyle w:val="Banghinhminhhoa"/>
        <w:tabs>
          <w:tab w:val="right" w:leader="dot" w:pos="8990"/>
        </w:tabs>
        <w:rPr>
          <w:ins w:id="3039" w:author="TRAN THI LY LY" w:date="2019-06-16T00:29:00Z"/>
          <w:rFonts w:asciiTheme="minorHAnsi" w:eastAsiaTheme="minorEastAsia" w:hAnsiTheme="minorHAnsi"/>
          <w:i w:val="0"/>
          <w:noProof/>
          <w:sz w:val="22"/>
        </w:rPr>
      </w:pPr>
      <w:ins w:id="3040"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"_Toc11537400"</w:instrText>
        </w:r>
        <w:r w:rsidRPr="0037686E">
          <w:rPr>
            <w:rStyle w:val="Siuktni"/>
            <w:noProof/>
          </w:rPr>
          <w:instrText xml:space="preserve"> </w:instrText>
        </w:r>
        <w:r w:rsidRPr="0037686E">
          <w:rPr>
            <w:rStyle w:val="Siuktni"/>
            <w:noProof/>
          </w:rPr>
          <w:fldChar w:fldCharType="separate"/>
        </w:r>
        <w:r w:rsidRPr="0037686E">
          <w:rPr>
            <w:rStyle w:val="Siuktni"/>
            <w:noProof/>
          </w:rPr>
          <w:t>Hình 4. 5 Đoạn code cấu hình pipeline</w:t>
        </w:r>
        <w:r>
          <w:rPr>
            <w:noProof/>
            <w:webHidden/>
          </w:rPr>
          <w:tab/>
        </w:r>
        <w:r>
          <w:rPr>
            <w:noProof/>
            <w:webHidden/>
          </w:rPr>
          <w:fldChar w:fldCharType="begin"/>
        </w:r>
        <w:r>
          <w:rPr>
            <w:noProof/>
            <w:webHidden/>
          </w:rPr>
          <w:instrText xml:space="preserve"> PAGEREF _Toc11537400 \h </w:instrText>
        </w:r>
      </w:ins>
      <w:r>
        <w:rPr>
          <w:noProof/>
          <w:webHidden/>
        </w:rPr>
      </w:r>
      <w:r>
        <w:rPr>
          <w:noProof/>
          <w:webHidden/>
        </w:rPr>
        <w:fldChar w:fldCharType="separate"/>
      </w:r>
      <w:ins w:id="3041" w:author="TRAN THI LY LY" w:date="2019-06-20T23:47:00Z">
        <w:r w:rsidR="00887B15">
          <w:rPr>
            <w:noProof/>
            <w:webHidden/>
          </w:rPr>
          <w:t>99</w:t>
        </w:r>
      </w:ins>
      <w:ins w:id="3042" w:author="TRAN THI LY LY" w:date="2019-06-16T00:29:00Z">
        <w:r>
          <w:rPr>
            <w:noProof/>
            <w:webHidden/>
          </w:rPr>
          <w:fldChar w:fldCharType="end"/>
        </w:r>
        <w:r w:rsidRPr="0037686E">
          <w:rPr>
            <w:rStyle w:val="Siuktni"/>
            <w:noProof/>
          </w:rPr>
          <w:fldChar w:fldCharType="end"/>
        </w:r>
      </w:ins>
    </w:p>
    <w:p w14:paraId="7A8D2BAD" w14:textId="73CBD2DC" w:rsidR="00D750C1" w:rsidRDefault="00D750C1">
      <w:pPr>
        <w:pStyle w:val="Banghinhminhhoa"/>
        <w:tabs>
          <w:tab w:val="right" w:leader="dot" w:pos="8990"/>
        </w:tabs>
        <w:rPr>
          <w:ins w:id="3043" w:author="TRAN THI LY LY" w:date="2019-06-16T00:29:00Z"/>
          <w:rFonts w:asciiTheme="minorHAnsi" w:eastAsiaTheme="minorEastAsia" w:hAnsiTheme="minorHAnsi"/>
          <w:i w:val="0"/>
          <w:noProof/>
          <w:sz w:val="22"/>
        </w:rPr>
      </w:pPr>
      <w:ins w:id="3044"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"_Toc11537401"</w:instrText>
        </w:r>
        <w:r w:rsidRPr="0037686E">
          <w:rPr>
            <w:rStyle w:val="Siuktni"/>
            <w:noProof/>
          </w:rPr>
          <w:instrText xml:space="preserve"> </w:instrText>
        </w:r>
        <w:r w:rsidRPr="0037686E">
          <w:rPr>
            <w:rStyle w:val="Siuktni"/>
            <w:noProof/>
          </w:rPr>
          <w:fldChar w:fldCharType="separate"/>
        </w:r>
        <w:r w:rsidRPr="0037686E">
          <w:rPr>
            <w:rStyle w:val="Siuktni"/>
            <w:noProof/>
          </w:rPr>
          <w:t>Hình 4. 6 Dữ liệu train đã đánh nhãn cho ý định ask_how</w:t>
        </w:r>
        <w:r>
          <w:rPr>
            <w:noProof/>
            <w:webHidden/>
          </w:rPr>
          <w:tab/>
        </w:r>
        <w:r>
          <w:rPr>
            <w:noProof/>
            <w:webHidden/>
          </w:rPr>
          <w:fldChar w:fldCharType="begin"/>
        </w:r>
        <w:r>
          <w:rPr>
            <w:noProof/>
            <w:webHidden/>
          </w:rPr>
          <w:instrText xml:space="preserve"> PAGEREF _Toc11537401 \h </w:instrText>
        </w:r>
      </w:ins>
      <w:r>
        <w:rPr>
          <w:noProof/>
          <w:webHidden/>
        </w:rPr>
      </w:r>
      <w:r>
        <w:rPr>
          <w:noProof/>
          <w:webHidden/>
        </w:rPr>
        <w:fldChar w:fldCharType="separate"/>
      </w:r>
      <w:ins w:id="3045" w:author="TRAN THI LY LY" w:date="2019-06-20T23:47:00Z">
        <w:r w:rsidR="00887B15">
          <w:rPr>
            <w:noProof/>
            <w:webHidden/>
          </w:rPr>
          <w:t>100</w:t>
        </w:r>
      </w:ins>
      <w:ins w:id="3046" w:author="TRAN THI LY LY" w:date="2019-06-16T00:29:00Z">
        <w:r>
          <w:rPr>
            <w:noProof/>
            <w:webHidden/>
          </w:rPr>
          <w:fldChar w:fldCharType="end"/>
        </w:r>
        <w:r w:rsidRPr="0037686E">
          <w:rPr>
            <w:rStyle w:val="Siuktni"/>
            <w:noProof/>
          </w:rPr>
          <w:fldChar w:fldCharType="end"/>
        </w:r>
      </w:ins>
    </w:p>
    <w:p w14:paraId="14D1890E" w14:textId="5FBAE1FA" w:rsidR="00D750C1" w:rsidRDefault="00D750C1">
      <w:pPr>
        <w:pStyle w:val="Banghinhminhhoa"/>
        <w:tabs>
          <w:tab w:val="right" w:leader="dot" w:pos="8990"/>
        </w:tabs>
        <w:rPr>
          <w:ins w:id="3047" w:author="TRAN THI LY LY" w:date="2019-06-16T00:29:00Z"/>
          <w:rFonts w:asciiTheme="minorHAnsi" w:eastAsiaTheme="minorEastAsia" w:hAnsiTheme="minorHAnsi"/>
          <w:i w:val="0"/>
          <w:noProof/>
          <w:sz w:val="22"/>
        </w:rPr>
      </w:pPr>
      <w:ins w:id="3048"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"_Toc11537402"</w:instrText>
        </w:r>
        <w:r w:rsidRPr="0037686E">
          <w:rPr>
            <w:rStyle w:val="Siuktni"/>
            <w:noProof/>
          </w:rPr>
          <w:instrText xml:space="preserve"> </w:instrText>
        </w:r>
        <w:r w:rsidRPr="0037686E">
          <w:rPr>
            <w:rStyle w:val="Siuktni"/>
            <w:noProof/>
          </w:rPr>
          <w:fldChar w:fldCharType="separate"/>
        </w:r>
        <w:r w:rsidRPr="0037686E">
          <w:rPr>
            <w:rStyle w:val="Siuktni"/>
            <w:noProof/>
          </w:rPr>
          <w:t>Hình 4. 7 Các slots và intents</w:t>
        </w:r>
        <w:r>
          <w:rPr>
            <w:noProof/>
            <w:webHidden/>
          </w:rPr>
          <w:tab/>
        </w:r>
        <w:r>
          <w:rPr>
            <w:noProof/>
            <w:webHidden/>
          </w:rPr>
          <w:fldChar w:fldCharType="begin"/>
        </w:r>
        <w:r>
          <w:rPr>
            <w:noProof/>
            <w:webHidden/>
          </w:rPr>
          <w:instrText xml:space="preserve"> PAGEREF _Toc11537402 \h </w:instrText>
        </w:r>
      </w:ins>
      <w:r>
        <w:rPr>
          <w:noProof/>
          <w:webHidden/>
        </w:rPr>
      </w:r>
      <w:r>
        <w:rPr>
          <w:noProof/>
          <w:webHidden/>
        </w:rPr>
        <w:fldChar w:fldCharType="separate"/>
      </w:r>
      <w:ins w:id="3049" w:author="TRAN THI LY LY" w:date="2019-06-20T23:47:00Z">
        <w:r w:rsidR="00887B15">
          <w:rPr>
            <w:noProof/>
            <w:webHidden/>
          </w:rPr>
          <w:t>101</w:t>
        </w:r>
      </w:ins>
      <w:ins w:id="3050" w:author="TRAN THI LY LY" w:date="2019-06-16T00:29:00Z">
        <w:r>
          <w:rPr>
            <w:noProof/>
            <w:webHidden/>
          </w:rPr>
          <w:fldChar w:fldCharType="end"/>
        </w:r>
        <w:r w:rsidRPr="0037686E">
          <w:rPr>
            <w:rStyle w:val="Siuktni"/>
            <w:noProof/>
          </w:rPr>
          <w:fldChar w:fldCharType="end"/>
        </w:r>
      </w:ins>
    </w:p>
    <w:p w14:paraId="4583A5A4" w14:textId="75081F5B" w:rsidR="00D750C1" w:rsidRDefault="00D750C1">
      <w:pPr>
        <w:pStyle w:val="Banghinhminhhoa"/>
        <w:tabs>
          <w:tab w:val="right" w:leader="dot" w:pos="8990"/>
        </w:tabs>
        <w:rPr>
          <w:ins w:id="3051" w:author="TRAN THI LY LY" w:date="2019-06-16T00:29:00Z"/>
          <w:rFonts w:asciiTheme="minorHAnsi" w:eastAsiaTheme="minorEastAsia" w:hAnsiTheme="minorHAnsi"/>
          <w:i w:val="0"/>
          <w:noProof/>
          <w:sz w:val="22"/>
        </w:rPr>
      </w:pPr>
      <w:ins w:id="3052"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"_Toc11537403"</w:instrText>
        </w:r>
        <w:r w:rsidRPr="0037686E">
          <w:rPr>
            <w:rStyle w:val="Siuktni"/>
            <w:noProof/>
          </w:rPr>
          <w:instrText xml:space="preserve"> </w:instrText>
        </w:r>
        <w:r w:rsidRPr="0037686E">
          <w:rPr>
            <w:rStyle w:val="Siuktni"/>
            <w:noProof/>
          </w:rPr>
          <w:fldChar w:fldCharType="separate"/>
        </w:r>
        <w:r w:rsidRPr="0037686E">
          <w:rPr>
            <w:rStyle w:val="Siuktni"/>
            <w:noProof/>
          </w:rPr>
          <w:t>Hình 4. 9 Một số mẫu hội thoại định nghĩa sẵn</w:t>
        </w:r>
        <w:r>
          <w:rPr>
            <w:noProof/>
            <w:webHidden/>
          </w:rPr>
          <w:tab/>
        </w:r>
        <w:r>
          <w:rPr>
            <w:noProof/>
            <w:webHidden/>
          </w:rPr>
          <w:fldChar w:fldCharType="begin"/>
        </w:r>
        <w:r>
          <w:rPr>
            <w:noProof/>
            <w:webHidden/>
          </w:rPr>
          <w:instrText xml:space="preserve"> PAGEREF _Toc11537403 \h </w:instrText>
        </w:r>
      </w:ins>
      <w:r>
        <w:rPr>
          <w:noProof/>
          <w:webHidden/>
        </w:rPr>
      </w:r>
      <w:r>
        <w:rPr>
          <w:noProof/>
          <w:webHidden/>
        </w:rPr>
        <w:fldChar w:fldCharType="separate"/>
      </w:r>
      <w:ins w:id="3053" w:author="TRAN THI LY LY" w:date="2019-06-20T23:47:00Z">
        <w:r w:rsidR="00887B15">
          <w:rPr>
            <w:noProof/>
            <w:webHidden/>
          </w:rPr>
          <w:t>102</w:t>
        </w:r>
      </w:ins>
      <w:ins w:id="3054" w:author="TRAN THI LY LY" w:date="2019-06-16T00:29:00Z">
        <w:r>
          <w:rPr>
            <w:noProof/>
            <w:webHidden/>
          </w:rPr>
          <w:fldChar w:fldCharType="end"/>
        </w:r>
        <w:r w:rsidRPr="0037686E">
          <w:rPr>
            <w:rStyle w:val="Siuktni"/>
            <w:noProof/>
          </w:rPr>
          <w:fldChar w:fldCharType="end"/>
        </w:r>
      </w:ins>
    </w:p>
    <w:p w14:paraId="66767053" w14:textId="6B9565F2" w:rsidR="00D750C1" w:rsidRDefault="00D750C1">
      <w:pPr>
        <w:pStyle w:val="Banghinhminhhoa"/>
        <w:tabs>
          <w:tab w:val="right" w:leader="dot" w:pos="8990"/>
        </w:tabs>
        <w:rPr>
          <w:ins w:id="3055" w:author="TRAN THI LY LY" w:date="2019-06-16T00:29:00Z"/>
          <w:rFonts w:asciiTheme="minorHAnsi" w:eastAsiaTheme="minorEastAsia" w:hAnsiTheme="minorHAnsi"/>
          <w:i w:val="0"/>
          <w:noProof/>
          <w:sz w:val="22"/>
        </w:rPr>
      </w:pPr>
      <w:ins w:id="3056"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"_Toc11537404"</w:instrText>
        </w:r>
        <w:r w:rsidRPr="0037686E">
          <w:rPr>
            <w:rStyle w:val="Siuktni"/>
            <w:noProof/>
          </w:rPr>
          <w:instrText xml:space="preserve"> </w:instrText>
        </w:r>
        <w:r w:rsidRPr="0037686E">
          <w:rPr>
            <w:rStyle w:val="Siuktni"/>
            <w:noProof/>
          </w:rPr>
          <w:fldChar w:fldCharType="separate"/>
        </w:r>
        <w:r w:rsidRPr="0037686E">
          <w:rPr>
            <w:rStyle w:val="Siuktni"/>
            <w:noProof/>
          </w:rPr>
          <w:t>Hình 4. 10 Ảnh chụp độ tin cậy của câu hỏi hello, tell me how to installs photoshop khi sử dụng regex features.</w:t>
        </w:r>
        <w:r>
          <w:rPr>
            <w:noProof/>
            <w:webHidden/>
          </w:rPr>
          <w:tab/>
        </w:r>
        <w:r>
          <w:rPr>
            <w:noProof/>
            <w:webHidden/>
          </w:rPr>
          <w:fldChar w:fldCharType="begin"/>
        </w:r>
        <w:r>
          <w:rPr>
            <w:noProof/>
            <w:webHidden/>
          </w:rPr>
          <w:instrText xml:space="preserve"> PAGEREF _Toc11537404 \h </w:instrText>
        </w:r>
      </w:ins>
      <w:r>
        <w:rPr>
          <w:noProof/>
          <w:webHidden/>
        </w:rPr>
      </w:r>
      <w:r>
        <w:rPr>
          <w:noProof/>
          <w:webHidden/>
        </w:rPr>
        <w:fldChar w:fldCharType="separate"/>
      </w:r>
      <w:ins w:id="3057" w:author="TRAN THI LY LY" w:date="2019-06-20T23:47:00Z">
        <w:r w:rsidR="00887B15">
          <w:rPr>
            <w:noProof/>
            <w:webHidden/>
          </w:rPr>
          <w:t>102</w:t>
        </w:r>
      </w:ins>
      <w:ins w:id="3058" w:author="TRAN THI LY LY" w:date="2019-06-16T00:29:00Z">
        <w:r>
          <w:rPr>
            <w:noProof/>
            <w:webHidden/>
          </w:rPr>
          <w:fldChar w:fldCharType="end"/>
        </w:r>
        <w:r w:rsidRPr="0037686E">
          <w:rPr>
            <w:rStyle w:val="Siuktni"/>
            <w:noProof/>
          </w:rPr>
          <w:fldChar w:fldCharType="end"/>
        </w:r>
      </w:ins>
    </w:p>
    <w:p w14:paraId="68C001A2" w14:textId="69628370" w:rsidR="00D750C1" w:rsidRDefault="00D750C1">
      <w:pPr>
        <w:pStyle w:val="Banghinhminhhoa"/>
        <w:tabs>
          <w:tab w:val="right" w:leader="dot" w:pos="8990"/>
        </w:tabs>
        <w:rPr>
          <w:ins w:id="3059" w:author="TRAN THI LY LY" w:date="2019-06-16T00:29:00Z"/>
          <w:rFonts w:asciiTheme="minorHAnsi" w:eastAsiaTheme="minorEastAsia" w:hAnsiTheme="minorHAnsi"/>
          <w:i w:val="0"/>
          <w:noProof/>
          <w:sz w:val="22"/>
        </w:rPr>
      </w:pPr>
      <w:ins w:id="3060"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"_Toc11537405"</w:instrText>
        </w:r>
        <w:r w:rsidRPr="0037686E">
          <w:rPr>
            <w:rStyle w:val="Siuktni"/>
            <w:noProof/>
          </w:rPr>
          <w:instrText xml:space="preserve"> </w:instrText>
        </w:r>
        <w:r w:rsidRPr="0037686E">
          <w:rPr>
            <w:rStyle w:val="Siuktni"/>
            <w:noProof/>
          </w:rPr>
          <w:fldChar w:fldCharType="separate"/>
        </w:r>
        <w:r w:rsidRPr="0037686E">
          <w:rPr>
            <w:rStyle w:val="Siuktni"/>
            <w:noProof/>
          </w:rPr>
          <w:t>Hình 4. 11 Ảnh chụp độ tin cậy của câu hỏi hello, tell me how to installs photoshop khi không sử dụng regex features.</w:t>
        </w:r>
        <w:r>
          <w:rPr>
            <w:noProof/>
            <w:webHidden/>
          </w:rPr>
          <w:tab/>
        </w:r>
        <w:r>
          <w:rPr>
            <w:noProof/>
            <w:webHidden/>
          </w:rPr>
          <w:fldChar w:fldCharType="begin"/>
        </w:r>
        <w:r>
          <w:rPr>
            <w:noProof/>
            <w:webHidden/>
          </w:rPr>
          <w:instrText xml:space="preserve"> PAGEREF _Toc11537405 \h </w:instrText>
        </w:r>
      </w:ins>
      <w:r>
        <w:rPr>
          <w:noProof/>
          <w:webHidden/>
        </w:rPr>
      </w:r>
      <w:r>
        <w:rPr>
          <w:noProof/>
          <w:webHidden/>
        </w:rPr>
        <w:fldChar w:fldCharType="separate"/>
      </w:r>
      <w:ins w:id="3061" w:author="TRAN THI LY LY" w:date="2019-06-20T23:47:00Z">
        <w:r w:rsidR="00887B15">
          <w:rPr>
            <w:noProof/>
            <w:webHidden/>
          </w:rPr>
          <w:t>103</w:t>
        </w:r>
      </w:ins>
      <w:ins w:id="3062" w:author="TRAN THI LY LY" w:date="2019-06-16T00:29:00Z">
        <w:r>
          <w:rPr>
            <w:noProof/>
            <w:webHidden/>
          </w:rPr>
          <w:fldChar w:fldCharType="end"/>
        </w:r>
        <w:r w:rsidRPr="0037686E">
          <w:rPr>
            <w:rStyle w:val="Siuktni"/>
            <w:noProof/>
          </w:rPr>
          <w:fldChar w:fldCharType="end"/>
        </w:r>
      </w:ins>
    </w:p>
    <w:p w14:paraId="290B89C1" w14:textId="11655D31" w:rsidR="00D750C1" w:rsidRDefault="00D750C1">
      <w:pPr>
        <w:pStyle w:val="Banghinhminhhoa"/>
        <w:tabs>
          <w:tab w:val="right" w:leader="dot" w:pos="8990"/>
        </w:tabs>
        <w:rPr>
          <w:ins w:id="3063" w:author="TRAN THI LY LY" w:date="2019-06-16T00:29:00Z"/>
          <w:rFonts w:asciiTheme="minorHAnsi" w:eastAsiaTheme="minorEastAsia" w:hAnsiTheme="minorHAnsi"/>
          <w:i w:val="0"/>
          <w:noProof/>
          <w:sz w:val="22"/>
        </w:rPr>
      </w:pPr>
      <w:ins w:id="3064"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"_Toc11537406"</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12 Đoạn code sử dụng </w:t>
        </w:r>
        <w:r w:rsidRPr="0037686E">
          <w:rPr>
            <w:rStyle w:val="Siuktni"/>
            <w:rFonts w:cs="Times New Roman"/>
            <w:noProof/>
          </w:rPr>
          <w:t>MemoizationPolicy</w:t>
        </w:r>
        <w:r>
          <w:rPr>
            <w:noProof/>
            <w:webHidden/>
          </w:rPr>
          <w:tab/>
        </w:r>
        <w:r>
          <w:rPr>
            <w:noProof/>
            <w:webHidden/>
          </w:rPr>
          <w:fldChar w:fldCharType="begin"/>
        </w:r>
        <w:r>
          <w:rPr>
            <w:noProof/>
            <w:webHidden/>
          </w:rPr>
          <w:instrText xml:space="preserve"> PAGEREF _Toc11537406 \h </w:instrText>
        </w:r>
      </w:ins>
      <w:r>
        <w:rPr>
          <w:noProof/>
          <w:webHidden/>
        </w:rPr>
      </w:r>
      <w:r>
        <w:rPr>
          <w:noProof/>
          <w:webHidden/>
        </w:rPr>
        <w:fldChar w:fldCharType="separate"/>
      </w:r>
      <w:ins w:id="3065" w:author="TRAN THI LY LY" w:date="2019-06-20T23:47:00Z">
        <w:r w:rsidR="00887B15">
          <w:rPr>
            <w:noProof/>
            <w:webHidden/>
          </w:rPr>
          <w:t>103</w:t>
        </w:r>
      </w:ins>
      <w:ins w:id="3066" w:author="TRAN THI LY LY" w:date="2019-06-16T00:29:00Z">
        <w:r>
          <w:rPr>
            <w:noProof/>
            <w:webHidden/>
          </w:rPr>
          <w:fldChar w:fldCharType="end"/>
        </w:r>
        <w:r w:rsidRPr="0037686E">
          <w:rPr>
            <w:rStyle w:val="Siuktni"/>
            <w:noProof/>
          </w:rPr>
          <w:fldChar w:fldCharType="end"/>
        </w:r>
      </w:ins>
    </w:p>
    <w:p w14:paraId="3AB08C27" w14:textId="4D90CA55" w:rsidR="00D750C1" w:rsidRDefault="00D750C1">
      <w:pPr>
        <w:pStyle w:val="Banghinhminhhoa"/>
        <w:tabs>
          <w:tab w:val="right" w:leader="dot" w:pos="8990"/>
        </w:tabs>
        <w:rPr>
          <w:ins w:id="3067" w:author="TRAN THI LY LY" w:date="2019-06-16T00:29:00Z"/>
          <w:rFonts w:asciiTheme="minorHAnsi" w:eastAsiaTheme="minorEastAsia" w:hAnsiTheme="minorHAnsi"/>
          <w:i w:val="0"/>
          <w:noProof/>
          <w:sz w:val="22"/>
        </w:rPr>
      </w:pPr>
      <w:ins w:id="3068"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"_Toc11537407"</w:instrText>
        </w:r>
        <w:r w:rsidRPr="0037686E">
          <w:rPr>
            <w:rStyle w:val="Siuktni"/>
            <w:noProof/>
          </w:rPr>
          <w:instrText xml:space="preserve"> </w:instrText>
        </w:r>
        <w:r w:rsidRPr="0037686E">
          <w:rPr>
            <w:rStyle w:val="Siuktni"/>
            <w:noProof/>
          </w:rPr>
          <w:fldChar w:fldCharType="separate"/>
        </w:r>
        <w:r w:rsidRPr="0037686E">
          <w:rPr>
            <w:rStyle w:val="Siuktni"/>
            <w:noProof/>
          </w:rPr>
          <w:t>Hình 4. 1</w:t>
        </w:r>
      </w:ins>
      <w:ins w:id="3069" w:author="TRAN THI LY LY" w:date="2019-06-16T00:30:00Z">
        <w:r>
          <w:rPr>
            <w:rStyle w:val="Siuktni"/>
            <w:noProof/>
          </w:rPr>
          <w:t>3</w:t>
        </w:r>
      </w:ins>
      <w:ins w:id="3070" w:author="TRAN THI LY LY" w:date="2019-06-16T00:29:00Z">
        <w:r w:rsidRPr="0037686E">
          <w:rPr>
            <w:rStyle w:val="Siuktni"/>
            <w:noProof/>
          </w:rPr>
          <w:t xml:space="preserve"> Đoạn code sử dụng keras policy và fallback policy</w:t>
        </w:r>
        <w:r>
          <w:rPr>
            <w:noProof/>
            <w:webHidden/>
          </w:rPr>
          <w:tab/>
        </w:r>
        <w:r>
          <w:rPr>
            <w:noProof/>
            <w:webHidden/>
          </w:rPr>
          <w:fldChar w:fldCharType="begin"/>
        </w:r>
        <w:r>
          <w:rPr>
            <w:noProof/>
            <w:webHidden/>
          </w:rPr>
          <w:instrText xml:space="preserve"> PAGEREF _Toc11537407 \h </w:instrText>
        </w:r>
      </w:ins>
      <w:r>
        <w:rPr>
          <w:noProof/>
          <w:webHidden/>
        </w:rPr>
      </w:r>
      <w:r>
        <w:rPr>
          <w:noProof/>
          <w:webHidden/>
        </w:rPr>
        <w:fldChar w:fldCharType="separate"/>
      </w:r>
      <w:ins w:id="3071" w:author="TRAN THI LY LY" w:date="2019-06-20T23:47:00Z">
        <w:r w:rsidR="00887B15">
          <w:rPr>
            <w:noProof/>
            <w:webHidden/>
          </w:rPr>
          <w:t>104</w:t>
        </w:r>
      </w:ins>
      <w:ins w:id="3072" w:author="TRAN THI LY LY" w:date="2019-06-16T00:29:00Z">
        <w:r>
          <w:rPr>
            <w:noProof/>
            <w:webHidden/>
          </w:rPr>
          <w:fldChar w:fldCharType="end"/>
        </w:r>
        <w:r w:rsidRPr="0037686E">
          <w:rPr>
            <w:rStyle w:val="Siuktni"/>
            <w:noProof/>
          </w:rPr>
          <w:fldChar w:fldCharType="end"/>
        </w:r>
      </w:ins>
    </w:p>
    <w:p w14:paraId="21FD823F" w14:textId="43F56095" w:rsidR="00D750C1" w:rsidRDefault="00D750C1">
      <w:pPr>
        <w:pStyle w:val="Banghinhminhhoa"/>
        <w:tabs>
          <w:tab w:val="right" w:leader="dot" w:pos="8990"/>
        </w:tabs>
        <w:rPr>
          <w:ins w:id="3073" w:author="TRAN THI LY LY" w:date="2019-06-16T00:29:00Z"/>
          <w:rFonts w:asciiTheme="minorHAnsi" w:eastAsiaTheme="minorEastAsia" w:hAnsiTheme="minorHAnsi"/>
          <w:i w:val="0"/>
          <w:noProof/>
          <w:sz w:val="22"/>
        </w:rPr>
      </w:pPr>
      <w:ins w:id="3074"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"_Toc11537408"</w:instrText>
        </w:r>
        <w:r w:rsidRPr="0037686E">
          <w:rPr>
            <w:rStyle w:val="Siuktni"/>
            <w:noProof/>
          </w:rPr>
          <w:instrText xml:space="preserve"> </w:instrText>
        </w:r>
        <w:r w:rsidRPr="0037686E">
          <w:rPr>
            <w:rStyle w:val="Siuktni"/>
            <w:noProof/>
          </w:rPr>
          <w:fldChar w:fldCharType="separate"/>
        </w:r>
        <w:r w:rsidRPr="0037686E">
          <w:rPr>
            <w:rStyle w:val="Siuktni"/>
            <w:noProof/>
          </w:rPr>
          <w:t>Hình 4. 1</w:t>
        </w:r>
      </w:ins>
      <w:ins w:id="3075" w:author="TRAN THI LY LY" w:date="2019-06-16T00:30:00Z">
        <w:r>
          <w:rPr>
            <w:rStyle w:val="Siuktni"/>
            <w:noProof/>
          </w:rPr>
          <w:t>4</w:t>
        </w:r>
      </w:ins>
      <w:ins w:id="3076" w:author="TRAN THI LY LY" w:date="2019-06-16T00:29:00Z">
        <w:r w:rsidRPr="0037686E">
          <w:rPr>
            <w:rStyle w:val="Siuktni"/>
            <w:noProof/>
          </w:rPr>
          <w:t xml:space="preserve"> Data stories</w:t>
        </w:r>
        <w:r>
          <w:rPr>
            <w:noProof/>
            <w:webHidden/>
          </w:rPr>
          <w:tab/>
        </w:r>
        <w:r>
          <w:rPr>
            <w:noProof/>
            <w:webHidden/>
          </w:rPr>
          <w:fldChar w:fldCharType="begin"/>
        </w:r>
        <w:r>
          <w:rPr>
            <w:noProof/>
            <w:webHidden/>
          </w:rPr>
          <w:instrText xml:space="preserve"> PAGEREF _Toc11537408 \h </w:instrText>
        </w:r>
      </w:ins>
      <w:r>
        <w:rPr>
          <w:noProof/>
          <w:webHidden/>
        </w:rPr>
      </w:r>
      <w:r>
        <w:rPr>
          <w:noProof/>
          <w:webHidden/>
        </w:rPr>
        <w:fldChar w:fldCharType="separate"/>
      </w:r>
      <w:ins w:id="3077" w:author="TRAN THI LY LY" w:date="2019-06-20T23:47:00Z">
        <w:r w:rsidR="00887B15">
          <w:rPr>
            <w:noProof/>
            <w:webHidden/>
          </w:rPr>
          <w:t>106</w:t>
        </w:r>
      </w:ins>
      <w:ins w:id="3078" w:author="TRAN THI LY LY" w:date="2019-06-16T00:29:00Z">
        <w:r>
          <w:rPr>
            <w:noProof/>
            <w:webHidden/>
          </w:rPr>
          <w:fldChar w:fldCharType="end"/>
        </w:r>
        <w:r w:rsidRPr="0037686E">
          <w:rPr>
            <w:rStyle w:val="Siuktni"/>
            <w:noProof/>
          </w:rPr>
          <w:fldChar w:fldCharType="end"/>
        </w:r>
      </w:ins>
    </w:p>
    <w:p w14:paraId="157A68B5" w14:textId="51F382FE" w:rsidR="00D750C1" w:rsidRDefault="00D750C1">
      <w:pPr>
        <w:pStyle w:val="Banghinhminhhoa"/>
        <w:tabs>
          <w:tab w:val="right" w:leader="dot" w:pos="8990"/>
        </w:tabs>
        <w:rPr>
          <w:ins w:id="3079" w:author="TRAN THI LY LY" w:date="2019-06-16T00:29:00Z"/>
          <w:rFonts w:asciiTheme="minorHAnsi" w:eastAsiaTheme="minorEastAsia" w:hAnsiTheme="minorHAnsi"/>
          <w:i w:val="0"/>
          <w:noProof/>
          <w:sz w:val="22"/>
        </w:rPr>
      </w:pPr>
      <w:ins w:id="3080"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"_Toc11537409"</w:instrText>
        </w:r>
        <w:r w:rsidRPr="0037686E">
          <w:rPr>
            <w:rStyle w:val="Siuktni"/>
            <w:noProof/>
          </w:rPr>
          <w:instrText xml:space="preserve"> </w:instrText>
        </w:r>
        <w:r w:rsidRPr="0037686E">
          <w:rPr>
            <w:rStyle w:val="Siuktni"/>
            <w:noProof/>
          </w:rPr>
          <w:fldChar w:fldCharType="separate"/>
        </w:r>
        <w:r w:rsidRPr="0037686E">
          <w:rPr>
            <w:rStyle w:val="Siuktni"/>
            <w:noProof/>
          </w:rPr>
          <w:t>Hình 4. 1</w:t>
        </w:r>
      </w:ins>
      <w:ins w:id="3081" w:author="TRAN THI LY LY" w:date="2019-06-16T00:30:00Z">
        <w:r>
          <w:rPr>
            <w:rStyle w:val="Siuktni"/>
            <w:noProof/>
          </w:rPr>
          <w:t>5</w:t>
        </w:r>
      </w:ins>
      <w:ins w:id="3082" w:author="TRAN THI LY LY" w:date="2019-06-16T00:29:00Z">
        <w:r w:rsidRPr="0037686E">
          <w:rPr>
            <w:rStyle w:val="Siuktni"/>
            <w:noProof/>
          </w:rPr>
          <w:t xml:space="preserve"> Ảnh chụp kết quả trả về từ ontology cho câu hỏi what is layer.</w:t>
        </w:r>
        <w:r>
          <w:rPr>
            <w:noProof/>
            <w:webHidden/>
          </w:rPr>
          <w:tab/>
        </w:r>
        <w:r>
          <w:rPr>
            <w:noProof/>
            <w:webHidden/>
          </w:rPr>
          <w:fldChar w:fldCharType="begin"/>
        </w:r>
        <w:r>
          <w:rPr>
            <w:noProof/>
            <w:webHidden/>
          </w:rPr>
          <w:instrText xml:space="preserve"> PAGEREF _Toc11537409 \h </w:instrText>
        </w:r>
      </w:ins>
      <w:r>
        <w:rPr>
          <w:noProof/>
          <w:webHidden/>
        </w:rPr>
      </w:r>
      <w:r>
        <w:rPr>
          <w:noProof/>
          <w:webHidden/>
        </w:rPr>
        <w:fldChar w:fldCharType="separate"/>
      </w:r>
      <w:ins w:id="3083" w:author="TRAN THI LY LY" w:date="2019-06-20T23:47:00Z">
        <w:r w:rsidR="00887B15">
          <w:rPr>
            <w:noProof/>
            <w:webHidden/>
          </w:rPr>
          <w:t>108</w:t>
        </w:r>
      </w:ins>
      <w:ins w:id="3084" w:author="TRAN THI LY LY" w:date="2019-06-16T00:29:00Z">
        <w:r>
          <w:rPr>
            <w:noProof/>
            <w:webHidden/>
          </w:rPr>
          <w:fldChar w:fldCharType="end"/>
        </w:r>
        <w:r w:rsidRPr="0037686E">
          <w:rPr>
            <w:rStyle w:val="Siuktni"/>
            <w:noProof/>
          </w:rPr>
          <w:fldChar w:fldCharType="end"/>
        </w:r>
      </w:ins>
    </w:p>
    <w:p w14:paraId="140F959D" w14:textId="2757CB24" w:rsidR="00D750C1" w:rsidRDefault="00D750C1">
      <w:pPr>
        <w:pStyle w:val="Banghinhminhhoa"/>
        <w:tabs>
          <w:tab w:val="right" w:leader="dot" w:pos="8990"/>
        </w:tabs>
        <w:rPr>
          <w:ins w:id="3085" w:author="TRAN THI LY LY" w:date="2019-06-16T00:29:00Z"/>
          <w:rFonts w:asciiTheme="minorHAnsi" w:eastAsiaTheme="minorEastAsia" w:hAnsiTheme="minorHAnsi"/>
          <w:i w:val="0"/>
          <w:noProof/>
          <w:sz w:val="22"/>
        </w:rPr>
      </w:pPr>
      <w:ins w:id="3086"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"_Toc11537410"</w:instrText>
        </w:r>
        <w:r w:rsidRPr="0037686E">
          <w:rPr>
            <w:rStyle w:val="Siuktni"/>
            <w:noProof/>
          </w:rPr>
          <w:instrText xml:space="preserve"> </w:instrText>
        </w:r>
        <w:r w:rsidRPr="0037686E">
          <w:rPr>
            <w:rStyle w:val="Siuktni"/>
            <w:noProof/>
          </w:rPr>
          <w:fldChar w:fldCharType="separate"/>
        </w:r>
        <w:r w:rsidRPr="0037686E">
          <w:rPr>
            <w:rStyle w:val="Siuktni"/>
            <w:noProof/>
          </w:rPr>
          <w:t>Hình 4. 1</w:t>
        </w:r>
      </w:ins>
      <w:ins w:id="3087" w:author="TRAN THI LY LY" w:date="2019-06-16T00:30:00Z">
        <w:r>
          <w:rPr>
            <w:rStyle w:val="Siuktni"/>
            <w:noProof/>
          </w:rPr>
          <w:t>6</w:t>
        </w:r>
      </w:ins>
      <w:ins w:id="3088" w:author="TRAN THI LY LY" w:date="2019-06-16T00:29:00Z">
        <w:r w:rsidRPr="0037686E">
          <w:rPr>
            <w:rStyle w:val="Siuktni"/>
            <w:noProof/>
          </w:rPr>
          <w:t xml:space="preserve"> Hàm chung để truy vấn cho câu hỏi What với đầu vào là danh sách các Object và danh sách các Context dạng mảng các chuỗi string</w:t>
        </w:r>
        <w:r>
          <w:rPr>
            <w:noProof/>
            <w:webHidden/>
          </w:rPr>
          <w:tab/>
        </w:r>
        <w:r>
          <w:rPr>
            <w:noProof/>
            <w:webHidden/>
          </w:rPr>
          <w:fldChar w:fldCharType="begin"/>
        </w:r>
        <w:r>
          <w:rPr>
            <w:noProof/>
            <w:webHidden/>
          </w:rPr>
          <w:instrText xml:space="preserve"> PAGEREF _Toc11537410 \h </w:instrText>
        </w:r>
      </w:ins>
      <w:r>
        <w:rPr>
          <w:noProof/>
          <w:webHidden/>
        </w:rPr>
      </w:r>
      <w:r>
        <w:rPr>
          <w:noProof/>
          <w:webHidden/>
        </w:rPr>
        <w:fldChar w:fldCharType="separate"/>
      </w:r>
      <w:ins w:id="3089" w:author="TRAN THI LY LY" w:date="2019-06-20T23:47:00Z">
        <w:r w:rsidR="00887B15">
          <w:rPr>
            <w:noProof/>
            <w:webHidden/>
          </w:rPr>
          <w:t>108</w:t>
        </w:r>
      </w:ins>
      <w:ins w:id="3090" w:author="TRAN THI LY LY" w:date="2019-06-16T00:29:00Z">
        <w:r>
          <w:rPr>
            <w:noProof/>
            <w:webHidden/>
          </w:rPr>
          <w:fldChar w:fldCharType="end"/>
        </w:r>
        <w:r w:rsidRPr="0037686E">
          <w:rPr>
            <w:rStyle w:val="Siuktni"/>
            <w:noProof/>
          </w:rPr>
          <w:fldChar w:fldCharType="end"/>
        </w:r>
      </w:ins>
    </w:p>
    <w:p w14:paraId="34EB61CE" w14:textId="4E4543E4" w:rsidR="00D750C1" w:rsidRDefault="00D750C1">
      <w:pPr>
        <w:pStyle w:val="Banghinhminhhoa"/>
        <w:tabs>
          <w:tab w:val="right" w:leader="dot" w:pos="8990"/>
        </w:tabs>
        <w:rPr>
          <w:ins w:id="3091" w:author="TRAN THI LY LY" w:date="2019-06-16T00:29:00Z"/>
          <w:rFonts w:asciiTheme="minorHAnsi" w:eastAsiaTheme="minorEastAsia" w:hAnsiTheme="minorHAnsi"/>
          <w:i w:val="0"/>
          <w:noProof/>
          <w:sz w:val="22"/>
        </w:rPr>
      </w:pPr>
      <w:ins w:id="3092"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"_Toc11537411"</w:instrText>
        </w:r>
        <w:r w:rsidRPr="0037686E">
          <w:rPr>
            <w:rStyle w:val="Siuktni"/>
            <w:noProof/>
          </w:rPr>
          <w:instrText xml:space="preserve"> </w:instrText>
        </w:r>
        <w:r w:rsidRPr="0037686E">
          <w:rPr>
            <w:rStyle w:val="Siuktni"/>
            <w:noProof/>
          </w:rPr>
          <w:fldChar w:fldCharType="separate"/>
        </w:r>
        <w:r w:rsidRPr="0037686E">
          <w:rPr>
            <w:rStyle w:val="Siuktni"/>
            <w:noProof/>
          </w:rPr>
          <w:t>Hình 4. 1</w:t>
        </w:r>
      </w:ins>
      <w:ins w:id="3093" w:author="TRAN THI LY LY" w:date="2019-06-16T00:30:00Z">
        <w:r>
          <w:rPr>
            <w:rStyle w:val="Siuktni"/>
            <w:noProof/>
          </w:rPr>
          <w:t>7</w:t>
        </w:r>
      </w:ins>
      <w:ins w:id="3094" w:author="TRAN THI LY LY" w:date="2019-06-16T00:29:00Z">
        <w:r w:rsidRPr="0037686E">
          <w:rPr>
            <w:rStyle w:val="Siuktni"/>
            <w:noProof/>
          </w:rPr>
          <w:t xml:space="preserve"> Hàm chung để truy vấn cho câu hỏi How với đầu vào là danh sách các Object, danh sách các Context và danh sách các operation dạng mảng các chuỗi string</w:t>
        </w:r>
        <w:r>
          <w:rPr>
            <w:noProof/>
            <w:webHidden/>
          </w:rPr>
          <w:tab/>
        </w:r>
        <w:r>
          <w:rPr>
            <w:noProof/>
            <w:webHidden/>
          </w:rPr>
          <w:fldChar w:fldCharType="begin"/>
        </w:r>
        <w:r>
          <w:rPr>
            <w:noProof/>
            <w:webHidden/>
          </w:rPr>
          <w:instrText xml:space="preserve"> PAGEREF _Toc11537411 \h </w:instrText>
        </w:r>
      </w:ins>
      <w:r>
        <w:rPr>
          <w:noProof/>
          <w:webHidden/>
        </w:rPr>
      </w:r>
      <w:r>
        <w:rPr>
          <w:noProof/>
          <w:webHidden/>
        </w:rPr>
        <w:fldChar w:fldCharType="separate"/>
      </w:r>
      <w:ins w:id="3095" w:author="TRAN THI LY LY" w:date="2019-06-20T23:47:00Z">
        <w:r w:rsidR="00887B15">
          <w:rPr>
            <w:noProof/>
            <w:webHidden/>
          </w:rPr>
          <w:t>111</w:t>
        </w:r>
      </w:ins>
      <w:ins w:id="3096" w:author="TRAN THI LY LY" w:date="2019-06-16T00:29:00Z">
        <w:r>
          <w:rPr>
            <w:noProof/>
            <w:webHidden/>
          </w:rPr>
          <w:fldChar w:fldCharType="end"/>
        </w:r>
        <w:r w:rsidRPr="0037686E">
          <w:rPr>
            <w:rStyle w:val="Siuktni"/>
            <w:noProof/>
          </w:rPr>
          <w:fldChar w:fldCharType="end"/>
        </w:r>
      </w:ins>
    </w:p>
    <w:p w14:paraId="4513F766" w14:textId="08978D36" w:rsidR="00D750C1" w:rsidRDefault="00D750C1">
      <w:pPr>
        <w:pStyle w:val="Banghinhminhhoa"/>
        <w:tabs>
          <w:tab w:val="right" w:leader="dot" w:pos="8990"/>
        </w:tabs>
        <w:rPr>
          <w:ins w:id="3097" w:author="TRAN THI LY LY" w:date="2019-06-16T00:29:00Z"/>
          <w:rFonts w:asciiTheme="minorHAnsi" w:eastAsiaTheme="minorEastAsia" w:hAnsiTheme="minorHAnsi"/>
          <w:i w:val="0"/>
          <w:noProof/>
          <w:sz w:val="22"/>
        </w:rPr>
      </w:pPr>
      <w:ins w:id="3098"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"_Toc11537412"</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1</w:t>
        </w:r>
      </w:ins>
      <w:ins w:id="3099" w:author="TRAN THI LY LY" w:date="2019-06-16T00:30:00Z">
        <w:r>
          <w:rPr>
            <w:rStyle w:val="Siuktni"/>
            <w:rFonts w:cs="Times New Roman"/>
            <w:noProof/>
          </w:rPr>
          <w:t>8</w:t>
        </w:r>
      </w:ins>
      <w:ins w:id="3100" w:author="TRAN THI LY LY" w:date="2019-06-16T00:29:00Z">
        <w:r w:rsidRPr="0037686E">
          <w:rPr>
            <w:rStyle w:val="Siuktni"/>
            <w:rFonts w:cs="Times New Roman"/>
            <w:noProof/>
          </w:rPr>
          <w:t xml:space="preserve"> Ảnh chụp kết quả trả về từ ontology cho câu hỏi How to download photoshop CC</w:t>
        </w:r>
        <w:r>
          <w:rPr>
            <w:noProof/>
            <w:webHidden/>
          </w:rPr>
          <w:tab/>
        </w:r>
        <w:r>
          <w:rPr>
            <w:noProof/>
            <w:webHidden/>
          </w:rPr>
          <w:fldChar w:fldCharType="begin"/>
        </w:r>
        <w:r>
          <w:rPr>
            <w:noProof/>
            <w:webHidden/>
          </w:rPr>
          <w:instrText xml:space="preserve"> PAGEREF _Toc11537412 \h </w:instrText>
        </w:r>
      </w:ins>
      <w:r>
        <w:rPr>
          <w:noProof/>
          <w:webHidden/>
        </w:rPr>
      </w:r>
      <w:r>
        <w:rPr>
          <w:noProof/>
          <w:webHidden/>
        </w:rPr>
        <w:fldChar w:fldCharType="separate"/>
      </w:r>
      <w:ins w:id="3101" w:author="TRAN THI LY LY" w:date="2019-06-20T23:47:00Z">
        <w:r w:rsidR="00887B15">
          <w:rPr>
            <w:noProof/>
            <w:webHidden/>
          </w:rPr>
          <w:t>112</w:t>
        </w:r>
      </w:ins>
      <w:ins w:id="3102" w:author="TRAN THI LY LY" w:date="2019-06-16T00:29:00Z">
        <w:r>
          <w:rPr>
            <w:noProof/>
            <w:webHidden/>
          </w:rPr>
          <w:fldChar w:fldCharType="end"/>
        </w:r>
        <w:r w:rsidRPr="0037686E">
          <w:rPr>
            <w:rStyle w:val="Siuktni"/>
            <w:noProof/>
          </w:rPr>
          <w:fldChar w:fldCharType="end"/>
        </w:r>
      </w:ins>
    </w:p>
    <w:p w14:paraId="2A06DC8C" w14:textId="5E918A79" w:rsidR="00D750C1" w:rsidRDefault="00D750C1">
      <w:pPr>
        <w:pStyle w:val="Banghinhminhhoa"/>
        <w:tabs>
          <w:tab w:val="right" w:leader="dot" w:pos="8990"/>
        </w:tabs>
        <w:rPr>
          <w:ins w:id="3103" w:author="TRAN THI LY LY" w:date="2019-06-16T00:29:00Z"/>
          <w:rFonts w:asciiTheme="minorHAnsi" w:eastAsiaTheme="minorEastAsia" w:hAnsiTheme="minorHAnsi"/>
          <w:i w:val="0"/>
          <w:noProof/>
          <w:sz w:val="22"/>
        </w:rPr>
      </w:pPr>
      <w:ins w:id="3104" w:author="TRAN THI LY LY" w:date="2019-06-16T00:29:00Z">
        <w:r w:rsidRPr="0037686E">
          <w:rPr>
            <w:rStyle w:val="Siuktni"/>
            <w:noProof/>
          </w:rPr>
          <w:lastRenderedPageBreak/>
          <w:fldChar w:fldCharType="begin"/>
        </w:r>
        <w:r w:rsidRPr="0037686E">
          <w:rPr>
            <w:rStyle w:val="Siuktni"/>
            <w:noProof/>
          </w:rPr>
          <w:instrText xml:space="preserve"> </w:instrText>
        </w:r>
        <w:r>
          <w:rPr>
            <w:noProof/>
          </w:rPr>
          <w:instrText>HYPERLINK \l "_Toc11537413"</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1</w:t>
        </w:r>
      </w:ins>
      <w:ins w:id="3105" w:author="TRAN THI LY LY" w:date="2019-06-16T00:30:00Z">
        <w:r>
          <w:rPr>
            <w:rStyle w:val="Siuktni"/>
            <w:rFonts w:cs="Times New Roman"/>
            <w:noProof/>
          </w:rPr>
          <w:t>9</w:t>
        </w:r>
      </w:ins>
      <w:ins w:id="3106" w:author="TRAN THI LY LY" w:date="2019-06-16T00:29:00Z">
        <w:r w:rsidRPr="0037686E">
          <w:rPr>
            <w:rStyle w:val="Siuktni"/>
            <w:rFonts w:cs="Times New Roman"/>
            <w:noProof/>
          </w:rPr>
          <w:t xml:space="preserve"> Hàm chung lấy các Task của Process dựa theo tên của process</w:t>
        </w:r>
        <w:r>
          <w:rPr>
            <w:noProof/>
            <w:webHidden/>
          </w:rPr>
          <w:tab/>
        </w:r>
        <w:r>
          <w:rPr>
            <w:noProof/>
            <w:webHidden/>
          </w:rPr>
          <w:fldChar w:fldCharType="begin"/>
        </w:r>
        <w:r>
          <w:rPr>
            <w:noProof/>
            <w:webHidden/>
          </w:rPr>
          <w:instrText xml:space="preserve"> PAGEREF _Toc11537413 \h </w:instrText>
        </w:r>
      </w:ins>
      <w:r>
        <w:rPr>
          <w:noProof/>
          <w:webHidden/>
        </w:rPr>
      </w:r>
      <w:r>
        <w:rPr>
          <w:noProof/>
          <w:webHidden/>
        </w:rPr>
        <w:fldChar w:fldCharType="separate"/>
      </w:r>
      <w:ins w:id="3107" w:author="TRAN THI LY LY" w:date="2019-06-20T23:47:00Z">
        <w:r w:rsidR="00887B15">
          <w:rPr>
            <w:noProof/>
            <w:webHidden/>
          </w:rPr>
          <w:t>113</w:t>
        </w:r>
      </w:ins>
      <w:ins w:id="3108" w:author="TRAN THI LY LY" w:date="2019-06-16T00:29:00Z">
        <w:r>
          <w:rPr>
            <w:noProof/>
            <w:webHidden/>
          </w:rPr>
          <w:fldChar w:fldCharType="end"/>
        </w:r>
        <w:r w:rsidRPr="0037686E">
          <w:rPr>
            <w:rStyle w:val="Siuktni"/>
            <w:noProof/>
          </w:rPr>
          <w:fldChar w:fldCharType="end"/>
        </w:r>
      </w:ins>
    </w:p>
    <w:p w14:paraId="6447AE30" w14:textId="3A654F4C" w:rsidR="00D750C1" w:rsidRDefault="00D750C1">
      <w:pPr>
        <w:pStyle w:val="Banghinhminhhoa"/>
        <w:tabs>
          <w:tab w:val="right" w:leader="dot" w:pos="8990"/>
        </w:tabs>
        <w:rPr>
          <w:ins w:id="3109" w:author="TRAN THI LY LY" w:date="2019-06-16T00:29:00Z"/>
          <w:rFonts w:asciiTheme="minorHAnsi" w:eastAsiaTheme="minorEastAsia" w:hAnsiTheme="minorHAnsi"/>
          <w:i w:val="0"/>
          <w:noProof/>
          <w:sz w:val="22"/>
        </w:rPr>
      </w:pPr>
      <w:ins w:id="3110"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"_Toc11537414"</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 xml:space="preserve">Hình 4. </w:t>
        </w:r>
      </w:ins>
      <w:ins w:id="3111" w:author="TRAN THI LY LY" w:date="2019-06-16T00:30:00Z">
        <w:r>
          <w:rPr>
            <w:rStyle w:val="Siuktni"/>
            <w:rFonts w:cs="Times New Roman"/>
            <w:noProof/>
          </w:rPr>
          <w:t>20</w:t>
        </w:r>
      </w:ins>
      <w:ins w:id="3112" w:author="TRAN THI LY LY" w:date="2019-06-16T00:29:00Z">
        <w:r w:rsidRPr="0037686E">
          <w:rPr>
            <w:rStyle w:val="Siuktni"/>
            <w:rFonts w:cs="Times New Roman"/>
            <w:noProof/>
          </w:rPr>
          <w:t xml:space="preserve"> Ảnh chụp kết quả trả về từ ontology cho process Projection Panting</w:t>
        </w:r>
        <w:r>
          <w:rPr>
            <w:noProof/>
            <w:webHidden/>
          </w:rPr>
          <w:tab/>
        </w:r>
        <w:r>
          <w:rPr>
            <w:noProof/>
            <w:webHidden/>
          </w:rPr>
          <w:fldChar w:fldCharType="begin"/>
        </w:r>
        <w:r>
          <w:rPr>
            <w:noProof/>
            <w:webHidden/>
          </w:rPr>
          <w:instrText xml:space="preserve"> PAGEREF _Toc11537414 \h </w:instrText>
        </w:r>
      </w:ins>
      <w:r>
        <w:rPr>
          <w:noProof/>
          <w:webHidden/>
        </w:rPr>
      </w:r>
      <w:r>
        <w:rPr>
          <w:noProof/>
          <w:webHidden/>
        </w:rPr>
        <w:fldChar w:fldCharType="separate"/>
      </w:r>
      <w:ins w:id="3113" w:author="TRAN THI LY LY" w:date="2019-06-20T23:47:00Z">
        <w:r w:rsidR="00887B15">
          <w:rPr>
            <w:noProof/>
            <w:webHidden/>
          </w:rPr>
          <w:t>113</w:t>
        </w:r>
      </w:ins>
      <w:ins w:id="3114" w:author="TRAN THI LY LY" w:date="2019-06-16T00:29:00Z">
        <w:r>
          <w:rPr>
            <w:noProof/>
            <w:webHidden/>
          </w:rPr>
          <w:fldChar w:fldCharType="end"/>
        </w:r>
        <w:r w:rsidRPr="0037686E">
          <w:rPr>
            <w:rStyle w:val="Siuktni"/>
            <w:noProof/>
          </w:rPr>
          <w:fldChar w:fldCharType="end"/>
        </w:r>
      </w:ins>
    </w:p>
    <w:p w14:paraId="2CF264A5" w14:textId="1EF29ED1" w:rsidR="00D750C1" w:rsidRDefault="00D750C1">
      <w:pPr>
        <w:pStyle w:val="Banghinhminhhoa"/>
        <w:tabs>
          <w:tab w:val="right" w:leader="dot" w:pos="8990"/>
        </w:tabs>
        <w:rPr>
          <w:ins w:id="3115" w:author="TRAN THI LY LY" w:date="2019-06-16T00:29:00Z"/>
          <w:rFonts w:asciiTheme="minorHAnsi" w:eastAsiaTheme="minorEastAsia" w:hAnsiTheme="minorHAnsi"/>
          <w:i w:val="0"/>
          <w:noProof/>
          <w:sz w:val="22"/>
        </w:rPr>
      </w:pPr>
      <w:ins w:id="3116"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"_Toc11537415"</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117" w:author="TRAN THI LY LY" w:date="2019-06-16T00:30:00Z">
        <w:r>
          <w:rPr>
            <w:rStyle w:val="Siuktni"/>
            <w:noProof/>
          </w:rPr>
          <w:t>2</w:t>
        </w:r>
      </w:ins>
      <w:ins w:id="3118" w:author="TRAN THI LY LY" w:date="2019-06-16T00:29:00Z">
        <w:r w:rsidRPr="0037686E">
          <w:rPr>
            <w:rStyle w:val="Siuktni"/>
            <w:noProof/>
          </w:rPr>
          <w:t>1 Ảnh chụp màn hình giao diện chào hỏi và trả lời câu hòi của người dùng có trả về hình ảnh minh họa.</w:t>
        </w:r>
        <w:r>
          <w:rPr>
            <w:noProof/>
            <w:webHidden/>
          </w:rPr>
          <w:tab/>
        </w:r>
        <w:r>
          <w:rPr>
            <w:noProof/>
            <w:webHidden/>
          </w:rPr>
          <w:fldChar w:fldCharType="begin"/>
        </w:r>
        <w:r>
          <w:rPr>
            <w:noProof/>
            <w:webHidden/>
          </w:rPr>
          <w:instrText xml:space="preserve"> PAGEREF _Toc11537415 \h </w:instrText>
        </w:r>
      </w:ins>
      <w:r>
        <w:rPr>
          <w:noProof/>
          <w:webHidden/>
        </w:rPr>
      </w:r>
      <w:r>
        <w:rPr>
          <w:noProof/>
          <w:webHidden/>
        </w:rPr>
        <w:fldChar w:fldCharType="separate"/>
      </w:r>
      <w:ins w:id="3119" w:author="TRAN THI LY LY" w:date="2019-06-20T23:47:00Z">
        <w:r w:rsidR="00887B15">
          <w:rPr>
            <w:noProof/>
            <w:webHidden/>
          </w:rPr>
          <w:t>115</w:t>
        </w:r>
      </w:ins>
      <w:ins w:id="3120" w:author="TRAN THI LY LY" w:date="2019-06-16T00:29:00Z">
        <w:r>
          <w:rPr>
            <w:noProof/>
            <w:webHidden/>
          </w:rPr>
          <w:fldChar w:fldCharType="end"/>
        </w:r>
        <w:r w:rsidRPr="0037686E">
          <w:rPr>
            <w:rStyle w:val="Siuktni"/>
            <w:noProof/>
          </w:rPr>
          <w:fldChar w:fldCharType="end"/>
        </w:r>
      </w:ins>
    </w:p>
    <w:p w14:paraId="6A0BD56C" w14:textId="5406F188" w:rsidR="00D750C1" w:rsidRDefault="00D750C1">
      <w:pPr>
        <w:pStyle w:val="Banghinhminhhoa"/>
        <w:tabs>
          <w:tab w:val="right" w:leader="dot" w:pos="8990"/>
        </w:tabs>
        <w:rPr>
          <w:ins w:id="3121" w:author="TRAN THI LY LY" w:date="2019-06-16T00:29:00Z"/>
          <w:rFonts w:asciiTheme="minorHAnsi" w:eastAsiaTheme="minorEastAsia" w:hAnsiTheme="minorHAnsi"/>
          <w:i w:val="0"/>
          <w:noProof/>
          <w:sz w:val="22"/>
        </w:rPr>
      </w:pPr>
      <w:ins w:id="3122"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"_Toc11537416"</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 xml:space="preserve">Hình 4. </w:t>
        </w:r>
      </w:ins>
      <w:ins w:id="3123" w:author="TRAN THI LY LY" w:date="2019-06-16T00:30:00Z">
        <w:r>
          <w:rPr>
            <w:rStyle w:val="Siuktni"/>
            <w:rFonts w:cs="Times New Roman"/>
            <w:noProof/>
          </w:rPr>
          <w:t>22</w:t>
        </w:r>
      </w:ins>
      <w:ins w:id="3124" w:author="TRAN THI LY LY" w:date="2019-06-16T00:29:00Z">
        <w:r w:rsidRPr="0037686E">
          <w:rPr>
            <w:rStyle w:val="Siuktni"/>
            <w:rFonts w:cs="Times New Roman"/>
            <w:noProof/>
          </w:rPr>
          <w:t xml:space="preserve"> Một phần đoạn code gọi API từ server backend</w:t>
        </w:r>
        <w:r>
          <w:rPr>
            <w:noProof/>
            <w:webHidden/>
          </w:rPr>
          <w:tab/>
        </w:r>
        <w:r>
          <w:rPr>
            <w:noProof/>
            <w:webHidden/>
          </w:rPr>
          <w:fldChar w:fldCharType="begin"/>
        </w:r>
        <w:r>
          <w:rPr>
            <w:noProof/>
            <w:webHidden/>
          </w:rPr>
          <w:instrText xml:space="preserve"> PAGEREF _Toc11537416 \h </w:instrText>
        </w:r>
      </w:ins>
      <w:r>
        <w:rPr>
          <w:noProof/>
          <w:webHidden/>
        </w:rPr>
      </w:r>
      <w:r>
        <w:rPr>
          <w:noProof/>
          <w:webHidden/>
        </w:rPr>
        <w:fldChar w:fldCharType="separate"/>
      </w:r>
      <w:ins w:id="3125" w:author="TRAN THI LY LY" w:date="2019-06-20T23:47:00Z">
        <w:r w:rsidR="00887B15">
          <w:rPr>
            <w:noProof/>
            <w:webHidden/>
          </w:rPr>
          <w:t>116</w:t>
        </w:r>
      </w:ins>
      <w:ins w:id="3126" w:author="TRAN THI LY LY" w:date="2019-06-16T00:29:00Z">
        <w:r>
          <w:rPr>
            <w:noProof/>
            <w:webHidden/>
          </w:rPr>
          <w:fldChar w:fldCharType="end"/>
        </w:r>
        <w:r w:rsidRPr="0037686E">
          <w:rPr>
            <w:rStyle w:val="Siuktni"/>
            <w:noProof/>
          </w:rPr>
          <w:fldChar w:fldCharType="end"/>
        </w:r>
      </w:ins>
    </w:p>
    <w:p w14:paraId="63077503" w14:textId="4F1C959B" w:rsidR="00D750C1" w:rsidRDefault="00D750C1">
      <w:pPr>
        <w:pStyle w:val="Banghinhminhhoa"/>
        <w:tabs>
          <w:tab w:val="right" w:leader="dot" w:pos="8990"/>
        </w:tabs>
        <w:rPr>
          <w:ins w:id="3127" w:author="TRAN THI LY LY" w:date="2019-06-16T00:29:00Z"/>
          <w:rFonts w:asciiTheme="minorHAnsi" w:eastAsiaTheme="minorEastAsia" w:hAnsiTheme="minorHAnsi"/>
          <w:i w:val="0"/>
          <w:noProof/>
          <w:sz w:val="22"/>
        </w:rPr>
      </w:pPr>
      <w:ins w:id="3128"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"_Toc11537417"</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129" w:author="TRAN THI LY LY" w:date="2019-06-16T00:30:00Z">
        <w:r>
          <w:rPr>
            <w:rStyle w:val="Siuktni"/>
            <w:noProof/>
          </w:rPr>
          <w:t>23</w:t>
        </w:r>
      </w:ins>
      <w:ins w:id="3130" w:author="TRAN THI LY LY" w:date="2019-06-16T00:29:00Z">
        <w:r w:rsidRPr="0037686E">
          <w:rPr>
            <w:rStyle w:val="Siuktni"/>
            <w:noProof/>
          </w:rPr>
          <w:t xml:space="preserve"> Ảnh chụp màn hình giao diện chat khi người dùng hỏi một câu hỏi how gồm nhiều cách xử lý khác nhau.</w:t>
        </w:r>
        <w:r>
          <w:rPr>
            <w:noProof/>
            <w:webHidden/>
          </w:rPr>
          <w:tab/>
        </w:r>
        <w:r>
          <w:rPr>
            <w:noProof/>
            <w:webHidden/>
          </w:rPr>
          <w:fldChar w:fldCharType="begin"/>
        </w:r>
        <w:r>
          <w:rPr>
            <w:noProof/>
            <w:webHidden/>
          </w:rPr>
          <w:instrText xml:space="preserve"> PAGEREF _Toc11537417 \h </w:instrText>
        </w:r>
      </w:ins>
      <w:r>
        <w:rPr>
          <w:noProof/>
          <w:webHidden/>
        </w:rPr>
      </w:r>
      <w:r>
        <w:rPr>
          <w:noProof/>
          <w:webHidden/>
        </w:rPr>
        <w:fldChar w:fldCharType="separate"/>
      </w:r>
      <w:ins w:id="3131" w:author="TRAN THI LY LY" w:date="2019-06-20T23:47:00Z">
        <w:r w:rsidR="00887B15">
          <w:rPr>
            <w:noProof/>
            <w:webHidden/>
          </w:rPr>
          <w:t>117</w:t>
        </w:r>
      </w:ins>
      <w:ins w:id="3132" w:author="TRAN THI LY LY" w:date="2019-06-16T00:29:00Z">
        <w:r>
          <w:rPr>
            <w:noProof/>
            <w:webHidden/>
          </w:rPr>
          <w:fldChar w:fldCharType="end"/>
        </w:r>
        <w:r w:rsidRPr="0037686E">
          <w:rPr>
            <w:rStyle w:val="Siuktni"/>
            <w:noProof/>
          </w:rPr>
          <w:fldChar w:fldCharType="end"/>
        </w:r>
      </w:ins>
    </w:p>
    <w:p w14:paraId="3020D9B2" w14:textId="37F61DAE" w:rsidR="00D750C1" w:rsidRDefault="00D750C1">
      <w:pPr>
        <w:pStyle w:val="Banghinhminhhoa"/>
        <w:tabs>
          <w:tab w:val="right" w:leader="dot" w:pos="8990"/>
        </w:tabs>
        <w:rPr>
          <w:ins w:id="3133" w:author="TRAN THI LY LY" w:date="2019-06-16T00:29:00Z"/>
          <w:rFonts w:asciiTheme="minorHAnsi" w:eastAsiaTheme="minorEastAsia" w:hAnsiTheme="minorHAnsi"/>
          <w:i w:val="0"/>
          <w:noProof/>
          <w:sz w:val="22"/>
        </w:rPr>
      </w:pPr>
      <w:ins w:id="3134"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"_Toc11537418"</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 xml:space="preserve">Hình 4. </w:t>
        </w:r>
      </w:ins>
      <w:ins w:id="3135" w:author="TRAN THI LY LY" w:date="2019-06-16T00:30:00Z">
        <w:r>
          <w:rPr>
            <w:rStyle w:val="Siuktni"/>
            <w:rFonts w:cs="Times New Roman"/>
            <w:noProof/>
          </w:rPr>
          <w:t>24</w:t>
        </w:r>
      </w:ins>
      <w:ins w:id="3136" w:author="TRAN THI LY LY" w:date="2019-06-16T00:29:00Z">
        <w:r w:rsidRPr="0037686E">
          <w:rPr>
            <w:rStyle w:val="Siuktni"/>
            <w:rFonts w:cs="Times New Roman"/>
            <w:noProof/>
          </w:rPr>
          <w:t xml:space="preserve"> Ảnh chụp màn hình giao diện chatbot trả lời cách xử lí gồm 4 bước, trả lời câu hỏi có video hướng dẫn và trả lời câu hỏi thiếu dữ liệu.</w:t>
        </w:r>
        <w:r>
          <w:rPr>
            <w:noProof/>
            <w:webHidden/>
          </w:rPr>
          <w:tab/>
        </w:r>
        <w:r>
          <w:rPr>
            <w:noProof/>
            <w:webHidden/>
          </w:rPr>
          <w:fldChar w:fldCharType="begin"/>
        </w:r>
        <w:r>
          <w:rPr>
            <w:noProof/>
            <w:webHidden/>
          </w:rPr>
          <w:instrText xml:space="preserve"> PAGEREF _Toc11537418 \h </w:instrText>
        </w:r>
      </w:ins>
      <w:r>
        <w:rPr>
          <w:noProof/>
          <w:webHidden/>
        </w:rPr>
      </w:r>
      <w:r>
        <w:rPr>
          <w:noProof/>
          <w:webHidden/>
        </w:rPr>
        <w:fldChar w:fldCharType="separate"/>
      </w:r>
      <w:ins w:id="3137" w:author="TRAN THI LY LY" w:date="2019-06-20T23:47:00Z">
        <w:r w:rsidR="00887B15">
          <w:rPr>
            <w:noProof/>
            <w:webHidden/>
          </w:rPr>
          <w:t>118</w:t>
        </w:r>
      </w:ins>
      <w:ins w:id="3138" w:author="TRAN THI LY LY" w:date="2019-06-16T00:29:00Z">
        <w:r>
          <w:rPr>
            <w:noProof/>
            <w:webHidden/>
          </w:rPr>
          <w:fldChar w:fldCharType="end"/>
        </w:r>
        <w:r w:rsidRPr="0037686E">
          <w:rPr>
            <w:rStyle w:val="Siuktni"/>
            <w:noProof/>
          </w:rPr>
          <w:fldChar w:fldCharType="end"/>
        </w:r>
      </w:ins>
    </w:p>
    <w:p w14:paraId="774C40D3" w14:textId="04A7F22D" w:rsidR="00D750C1" w:rsidRDefault="00D750C1">
      <w:pPr>
        <w:pStyle w:val="Banghinhminhhoa"/>
        <w:tabs>
          <w:tab w:val="right" w:leader="dot" w:pos="8990"/>
        </w:tabs>
        <w:rPr>
          <w:ins w:id="3139" w:author="TRAN THI LY LY" w:date="2019-06-16T00:29:00Z"/>
          <w:rFonts w:asciiTheme="minorHAnsi" w:eastAsiaTheme="minorEastAsia" w:hAnsiTheme="minorHAnsi"/>
          <w:i w:val="0"/>
          <w:noProof/>
          <w:sz w:val="22"/>
        </w:rPr>
      </w:pPr>
      <w:ins w:id="3140"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"_Toc11537419"</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2</w:t>
        </w:r>
      </w:ins>
      <w:ins w:id="3141" w:author="TRAN THI LY LY" w:date="2019-06-16T00:30:00Z">
        <w:r>
          <w:rPr>
            <w:rStyle w:val="Siuktni"/>
            <w:rFonts w:cs="Times New Roman"/>
            <w:noProof/>
          </w:rPr>
          <w:t>5</w:t>
        </w:r>
      </w:ins>
      <w:ins w:id="3142" w:author="TRAN THI LY LY" w:date="2019-06-16T00:29:00Z">
        <w:r w:rsidRPr="0037686E">
          <w:rPr>
            <w:rStyle w:val="Siuktni"/>
            <w:rFonts w:cs="Times New Roman"/>
            <w:noProof/>
          </w:rPr>
          <w:t xml:space="preserve"> Ảnh chụp giao diện chatbot đưa ra câu trả lời có hình ảnh sau khi người dùng xác nhận lại câu hỏi thiếu dữ kiện ở hình 4.18 và chào kết thúc đoạn hội thoại</w:t>
        </w:r>
        <w:r>
          <w:rPr>
            <w:noProof/>
            <w:webHidden/>
          </w:rPr>
          <w:tab/>
        </w:r>
        <w:r>
          <w:rPr>
            <w:noProof/>
            <w:webHidden/>
          </w:rPr>
          <w:fldChar w:fldCharType="begin"/>
        </w:r>
        <w:r>
          <w:rPr>
            <w:noProof/>
            <w:webHidden/>
          </w:rPr>
          <w:instrText xml:space="preserve"> PAGEREF _Toc11537419 \h </w:instrText>
        </w:r>
      </w:ins>
      <w:r>
        <w:rPr>
          <w:noProof/>
          <w:webHidden/>
        </w:rPr>
      </w:r>
      <w:r>
        <w:rPr>
          <w:noProof/>
          <w:webHidden/>
        </w:rPr>
        <w:fldChar w:fldCharType="separate"/>
      </w:r>
      <w:ins w:id="3143" w:author="TRAN THI LY LY" w:date="2019-06-20T23:47:00Z">
        <w:r w:rsidR="00887B15">
          <w:rPr>
            <w:noProof/>
            <w:webHidden/>
          </w:rPr>
          <w:t>119</w:t>
        </w:r>
      </w:ins>
      <w:ins w:id="3144" w:author="TRAN THI LY LY" w:date="2019-06-16T00:29:00Z">
        <w:r>
          <w:rPr>
            <w:noProof/>
            <w:webHidden/>
          </w:rPr>
          <w:fldChar w:fldCharType="end"/>
        </w:r>
        <w:r w:rsidRPr="0037686E">
          <w:rPr>
            <w:rStyle w:val="Siuktni"/>
            <w:noProof/>
          </w:rPr>
          <w:fldChar w:fldCharType="end"/>
        </w:r>
      </w:ins>
    </w:p>
    <w:p w14:paraId="435FE393" w14:textId="0813791F" w:rsidR="00D750C1" w:rsidRDefault="00D750C1">
      <w:pPr>
        <w:pStyle w:val="Banghinhminhhoa"/>
        <w:tabs>
          <w:tab w:val="right" w:leader="dot" w:pos="8990"/>
        </w:tabs>
        <w:rPr>
          <w:ins w:id="3145" w:author="TRAN THI LY LY" w:date="2019-06-16T00:29:00Z"/>
          <w:rFonts w:asciiTheme="minorHAnsi" w:eastAsiaTheme="minorEastAsia" w:hAnsiTheme="minorHAnsi"/>
          <w:i w:val="0"/>
          <w:noProof/>
          <w:sz w:val="22"/>
        </w:rPr>
      </w:pPr>
      <w:ins w:id="3146"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"_Toc11537420"</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2</w:t>
        </w:r>
      </w:ins>
      <w:ins w:id="3147" w:author="TRAN THI LY LY" w:date="2019-06-16T00:30:00Z">
        <w:r>
          <w:rPr>
            <w:rStyle w:val="Siuktni"/>
            <w:rFonts w:cs="Times New Roman"/>
            <w:noProof/>
          </w:rPr>
          <w:t>6</w:t>
        </w:r>
      </w:ins>
      <w:ins w:id="3148" w:author="TRAN THI LY LY" w:date="2019-06-16T00:29:00Z">
        <w:r w:rsidRPr="0037686E">
          <w:rPr>
            <w:rStyle w:val="Siuktni"/>
            <w:rFonts w:cs="Times New Roman"/>
            <w:noProof/>
          </w:rPr>
          <w:t xml:space="preserve"> Thông tin truy cập FPT</w:t>
        </w:r>
        <w:r>
          <w:rPr>
            <w:noProof/>
            <w:webHidden/>
          </w:rPr>
          <w:tab/>
        </w:r>
        <w:r>
          <w:rPr>
            <w:noProof/>
            <w:webHidden/>
          </w:rPr>
          <w:fldChar w:fldCharType="begin"/>
        </w:r>
        <w:r>
          <w:rPr>
            <w:noProof/>
            <w:webHidden/>
          </w:rPr>
          <w:instrText xml:space="preserve"> PAGEREF _Toc11537420 \h </w:instrText>
        </w:r>
      </w:ins>
      <w:r>
        <w:rPr>
          <w:noProof/>
          <w:webHidden/>
        </w:rPr>
      </w:r>
      <w:r>
        <w:rPr>
          <w:noProof/>
          <w:webHidden/>
        </w:rPr>
        <w:fldChar w:fldCharType="separate"/>
      </w:r>
      <w:ins w:id="3149" w:author="TRAN THI LY LY" w:date="2019-06-20T23:47:00Z">
        <w:r w:rsidR="00887B15">
          <w:rPr>
            <w:noProof/>
            <w:webHidden/>
          </w:rPr>
          <w:t>121</w:t>
        </w:r>
      </w:ins>
      <w:ins w:id="3150" w:author="TRAN THI LY LY" w:date="2019-06-16T00:29:00Z">
        <w:r>
          <w:rPr>
            <w:noProof/>
            <w:webHidden/>
          </w:rPr>
          <w:fldChar w:fldCharType="end"/>
        </w:r>
        <w:r w:rsidRPr="0037686E">
          <w:rPr>
            <w:rStyle w:val="Siuktni"/>
            <w:noProof/>
          </w:rPr>
          <w:fldChar w:fldCharType="end"/>
        </w:r>
      </w:ins>
    </w:p>
    <w:p w14:paraId="50AA613B" w14:textId="012DE875" w:rsidR="00D750C1" w:rsidRDefault="00D750C1">
      <w:pPr>
        <w:pStyle w:val="Banghinhminhhoa"/>
        <w:tabs>
          <w:tab w:val="right" w:leader="dot" w:pos="8990"/>
        </w:tabs>
        <w:rPr>
          <w:ins w:id="3151" w:author="TRAN THI LY LY" w:date="2019-06-16T00:29:00Z"/>
          <w:rFonts w:asciiTheme="minorHAnsi" w:eastAsiaTheme="minorEastAsia" w:hAnsiTheme="minorHAnsi"/>
          <w:i w:val="0"/>
          <w:noProof/>
          <w:sz w:val="22"/>
        </w:rPr>
      </w:pPr>
      <w:ins w:id="3152"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"_Toc11537421"</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2</w:t>
        </w:r>
      </w:ins>
      <w:ins w:id="3153" w:author="TRAN THI LY LY" w:date="2019-06-16T00:30:00Z">
        <w:r>
          <w:rPr>
            <w:rStyle w:val="Siuktni"/>
            <w:rFonts w:cs="Times New Roman"/>
            <w:noProof/>
          </w:rPr>
          <w:t>7</w:t>
        </w:r>
      </w:ins>
      <w:ins w:id="3154" w:author="TRAN THI LY LY" w:date="2019-06-16T00:29:00Z">
        <w:r w:rsidRPr="0037686E">
          <w:rPr>
            <w:rStyle w:val="Siuktni"/>
            <w:rFonts w:cs="Times New Roman"/>
            <w:noProof/>
          </w:rPr>
          <w:t xml:space="preserve"> Cấu trúc thư mục hosting (mở bằng FileZilla)</w:t>
        </w:r>
        <w:r>
          <w:rPr>
            <w:noProof/>
            <w:webHidden/>
          </w:rPr>
          <w:tab/>
        </w:r>
        <w:r>
          <w:rPr>
            <w:noProof/>
            <w:webHidden/>
          </w:rPr>
          <w:fldChar w:fldCharType="begin"/>
        </w:r>
        <w:r>
          <w:rPr>
            <w:noProof/>
            <w:webHidden/>
          </w:rPr>
          <w:instrText xml:space="preserve"> PAGEREF _Toc11537421 \h </w:instrText>
        </w:r>
      </w:ins>
      <w:r>
        <w:rPr>
          <w:noProof/>
          <w:webHidden/>
        </w:rPr>
      </w:r>
      <w:r>
        <w:rPr>
          <w:noProof/>
          <w:webHidden/>
        </w:rPr>
        <w:fldChar w:fldCharType="separate"/>
      </w:r>
      <w:ins w:id="3155" w:author="TRAN THI LY LY" w:date="2019-06-20T23:47:00Z">
        <w:r w:rsidR="00887B15">
          <w:rPr>
            <w:noProof/>
            <w:webHidden/>
          </w:rPr>
          <w:t>121</w:t>
        </w:r>
      </w:ins>
      <w:ins w:id="3156" w:author="TRAN THI LY LY" w:date="2019-06-16T00:29:00Z">
        <w:r>
          <w:rPr>
            <w:noProof/>
            <w:webHidden/>
          </w:rPr>
          <w:fldChar w:fldCharType="end"/>
        </w:r>
        <w:r w:rsidRPr="0037686E">
          <w:rPr>
            <w:rStyle w:val="Siuktni"/>
            <w:noProof/>
          </w:rPr>
          <w:fldChar w:fldCharType="end"/>
        </w:r>
      </w:ins>
    </w:p>
    <w:p w14:paraId="336104AD" w14:textId="5C9076DA" w:rsidR="00D750C1" w:rsidRDefault="00D750C1">
      <w:pPr>
        <w:pStyle w:val="Banghinhminhhoa"/>
        <w:tabs>
          <w:tab w:val="right" w:leader="dot" w:pos="8990"/>
        </w:tabs>
        <w:rPr>
          <w:ins w:id="3157" w:author="TRAN THI LY LY" w:date="2019-06-16T00:29:00Z"/>
          <w:rFonts w:asciiTheme="minorHAnsi" w:eastAsiaTheme="minorEastAsia" w:hAnsiTheme="minorHAnsi"/>
          <w:i w:val="0"/>
          <w:noProof/>
          <w:sz w:val="22"/>
        </w:rPr>
      </w:pPr>
      <w:ins w:id="3158"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"_Toc11537422"</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2</w:t>
        </w:r>
      </w:ins>
      <w:ins w:id="3159" w:author="TRAN THI LY LY" w:date="2019-06-16T00:30:00Z">
        <w:r>
          <w:rPr>
            <w:rStyle w:val="Siuktni"/>
            <w:rFonts w:cs="Times New Roman"/>
            <w:noProof/>
          </w:rPr>
          <w:t>8</w:t>
        </w:r>
      </w:ins>
      <w:ins w:id="3160" w:author="TRAN THI LY LY" w:date="2019-06-16T00:29:00Z">
        <w:r w:rsidRPr="0037686E">
          <w:rPr>
            <w:rStyle w:val="Siuktni"/>
            <w:rFonts w:cs="Times New Roman"/>
            <w:noProof/>
          </w:rPr>
          <w:t xml:space="preserve"> Ảnh chụp cấu hình chi tiết file .htaccess</w:t>
        </w:r>
        <w:r>
          <w:rPr>
            <w:noProof/>
            <w:webHidden/>
          </w:rPr>
          <w:tab/>
        </w:r>
        <w:r>
          <w:rPr>
            <w:noProof/>
            <w:webHidden/>
          </w:rPr>
          <w:fldChar w:fldCharType="begin"/>
        </w:r>
        <w:r>
          <w:rPr>
            <w:noProof/>
            <w:webHidden/>
          </w:rPr>
          <w:instrText xml:space="preserve"> PAGEREF _Toc11537422 \h </w:instrText>
        </w:r>
      </w:ins>
      <w:r>
        <w:rPr>
          <w:noProof/>
          <w:webHidden/>
        </w:rPr>
      </w:r>
      <w:r>
        <w:rPr>
          <w:noProof/>
          <w:webHidden/>
        </w:rPr>
        <w:fldChar w:fldCharType="separate"/>
      </w:r>
      <w:ins w:id="3161" w:author="TRAN THI LY LY" w:date="2019-06-20T23:47:00Z">
        <w:r w:rsidR="00887B15">
          <w:rPr>
            <w:noProof/>
            <w:webHidden/>
          </w:rPr>
          <w:t>122</w:t>
        </w:r>
      </w:ins>
      <w:ins w:id="3162" w:author="TRAN THI LY LY" w:date="2019-06-16T00:29:00Z">
        <w:r>
          <w:rPr>
            <w:noProof/>
            <w:webHidden/>
          </w:rPr>
          <w:fldChar w:fldCharType="end"/>
        </w:r>
        <w:r w:rsidRPr="0037686E">
          <w:rPr>
            <w:rStyle w:val="Siuktni"/>
            <w:noProof/>
          </w:rPr>
          <w:fldChar w:fldCharType="end"/>
        </w:r>
      </w:ins>
    </w:p>
    <w:p w14:paraId="2BFD3E6F" w14:textId="1FA00B3D" w:rsidR="00D750C1" w:rsidRDefault="00D750C1">
      <w:pPr>
        <w:pStyle w:val="Banghinhminhhoa"/>
        <w:tabs>
          <w:tab w:val="right" w:leader="dot" w:pos="8990"/>
        </w:tabs>
        <w:rPr>
          <w:ins w:id="3163" w:author="TRAN THI LY LY" w:date="2019-06-16T00:29:00Z"/>
          <w:rFonts w:asciiTheme="minorHAnsi" w:eastAsiaTheme="minorEastAsia" w:hAnsiTheme="minorHAnsi"/>
          <w:i w:val="0"/>
          <w:noProof/>
          <w:sz w:val="22"/>
        </w:rPr>
      </w:pPr>
      <w:ins w:id="3164"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"_Toc11537423"</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Hình 4. 2</w:t>
        </w:r>
      </w:ins>
      <w:ins w:id="3165" w:author="TRAN THI LY LY" w:date="2019-06-16T00:30:00Z">
        <w:r>
          <w:rPr>
            <w:rStyle w:val="Siuktni"/>
            <w:rFonts w:cs="Times New Roman"/>
            <w:noProof/>
          </w:rPr>
          <w:t>9</w:t>
        </w:r>
      </w:ins>
      <w:ins w:id="3166" w:author="TRAN THI LY LY" w:date="2019-06-16T00:29:00Z">
        <w:r w:rsidRPr="0037686E">
          <w:rPr>
            <w:rStyle w:val="Siuktni"/>
            <w:rFonts w:cs="Times New Roman"/>
            <w:noProof/>
          </w:rPr>
          <w:t xml:space="preserve"> Thông tin domain đăng kí trên PURL</w:t>
        </w:r>
        <w:r>
          <w:rPr>
            <w:noProof/>
            <w:webHidden/>
          </w:rPr>
          <w:tab/>
        </w:r>
        <w:r>
          <w:rPr>
            <w:noProof/>
            <w:webHidden/>
          </w:rPr>
          <w:fldChar w:fldCharType="begin"/>
        </w:r>
        <w:r>
          <w:rPr>
            <w:noProof/>
            <w:webHidden/>
          </w:rPr>
          <w:instrText xml:space="preserve"> PAGEREF _Toc11537423 \h </w:instrText>
        </w:r>
      </w:ins>
      <w:r>
        <w:rPr>
          <w:noProof/>
          <w:webHidden/>
        </w:rPr>
      </w:r>
      <w:r>
        <w:rPr>
          <w:noProof/>
          <w:webHidden/>
        </w:rPr>
        <w:fldChar w:fldCharType="separate"/>
      </w:r>
      <w:ins w:id="3167" w:author="TRAN THI LY LY" w:date="2019-06-20T23:47:00Z">
        <w:r w:rsidR="00887B15">
          <w:rPr>
            <w:noProof/>
            <w:webHidden/>
          </w:rPr>
          <w:t>123</w:t>
        </w:r>
      </w:ins>
      <w:ins w:id="3168" w:author="TRAN THI LY LY" w:date="2019-06-16T00:29:00Z">
        <w:r>
          <w:rPr>
            <w:noProof/>
            <w:webHidden/>
          </w:rPr>
          <w:fldChar w:fldCharType="end"/>
        </w:r>
        <w:r w:rsidRPr="0037686E">
          <w:rPr>
            <w:rStyle w:val="Siuktni"/>
            <w:noProof/>
          </w:rPr>
          <w:fldChar w:fldCharType="end"/>
        </w:r>
      </w:ins>
    </w:p>
    <w:p w14:paraId="2D50FD25" w14:textId="64EDB88B" w:rsidR="00D750C1" w:rsidRDefault="00D750C1">
      <w:pPr>
        <w:pStyle w:val="Banghinhminhhoa"/>
        <w:tabs>
          <w:tab w:val="right" w:leader="dot" w:pos="8990"/>
        </w:tabs>
        <w:rPr>
          <w:ins w:id="3169" w:author="TRAN THI LY LY" w:date="2019-06-16T00:29:00Z"/>
          <w:rFonts w:asciiTheme="minorHAnsi" w:eastAsiaTheme="minorEastAsia" w:hAnsiTheme="minorHAnsi"/>
          <w:i w:val="0"/>
          <w:noProof/>
          <w:sz w:val="22"/>
        </w:rPr>
      </w:pPr>
      <w:ins w:id="3170"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"_Toc11537424"</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 xml:space="preserve">Hình 4. </w:t>
        </w:r>
      </w:ins>
      <w:ins w:id="3171" w:author="TRAN THI LY LY" w:date="2019-06-16T00:31:00Z">
        <w:r>
          <w:rPr>
            <w:rStyle w:val="Siuktni"/>
            <w:rFonts w:cs="Times New Roman"/>
            <w:noProof/>
          </w:rPr>
          <w:t>30</w:t>
        </w:r>
      </w:ins>
      <w:ins w:id="3172" w:author="TRAN THI LY LY" w:date="2019-06-16T00:29:00Z">
        <w:r w:rsidRPr="0037686E">
          <w:rPr>
            <w:rStyle w:val="Siuktni"/>
            <w:rFonts w:cs="Times New Roman"/>
            <w:noProof/>
          </w:rPr>
          <w:t xml:space="preserve"> Hình ảnh khi mở đường link trên web</w:t>
        </w:r>
        <w:r>
          <w:rPr>
            <w:noProof/>
            <w:webHidden/>
          </w:rPr>
          <w:tab/>
        </w:r>
        <w:r>
          <w:rPr>
            <w:noProof/>
            <w:webHidden/>
          </w:rPr>
          <w:fldChar w:fldCharType="begin"/>
        </w:r>
        <w:r>
          <w:rPr>
            <w:noProof/>
            <w:webHidden/>
          </w:rPr>
          <w:instrText xml:space="preserve"> PAGEREF _Toc11537424 \h </w:instrText>
        </w:r>
      </w:ins>
      <w:r>
        <w:rPr>
          <w:noProof/>
          <w:webHidden/>
        </w:rPr>
      </w:r>
      <w:r>
        <w:rPr>
          <w:noProof/>
          <w:webHidden/>
        </w:rPr>
        <w:fldChar w:fldCharType="separate"/>
      </w:r>
      <w:ins w:id="3173" w:author="TRAN THI LY LY" w:date="2019-06-20T23:47:00Z">
        <w:r w:rsidR="00887B15">
          <w:rPr>
            <w:noProof/>
            <w:webHidden/>
          </w:rPr>
          <w:t>124</w:t>
        </w:r>
      </w:ins>
      <w:ins w:id="3174" w:author="TRAN THI LY LY" w:date="2019-06-16T00:29:00Z">
        <w:r>
          <w:rPr>
            <w:noProof/>
            <w:webHidden/>
          </w:rPr>
          <w:fldChar w:fldCharType="end"/>
        </w:r>
        <w:r w:rsidRPr="0037686E">
          <w:rPr>
            <w:rStyle w:val="Siuktni"/>
            <w:noProof/>
          </w:rPr>
          <w:fldChar w:fldCharType="end"/>
        </w:r>
      </w:ins>
    </w:p>
    <w:p w14:paraId="170C3F99" w14:textId="0244CDC4" w:rsidR="00D750C1" w:rsidRDefault="00D750C1">
      <w:pPr>
        <w:pStyle w:val="Banghinhminhhoa"/>
        <w:tabs>
          <w:tab w:val="right" w:leader="dot" w:pos="8990"/>
        </w:tabs>
        <w:rPr>
          <w:ins w:id="3175" w:author="TRAN THI LY LY" w:date="2019-06-16T00:29:00Z"/>
          <w:rFonts w:asciiTheme="minorHAnsi" w:eastAsiaTheme="minorEastAsia" w:hAnsiTheme="minorHAnsi"/>
          <w:i w:val="0"/>
          <w:noProof/>
          <w:sz w:val="22"/>
        </w:rPr>
      </w:pPr>
      <w:ins w:id="3176"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"_Toc11537425"</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 xml:space="preserve">Hình 4. </w:t>
        </w:r>
      </w:ins>
      <w:ins w:id="3177" w:author="TRAN THI LY LY" w:date="2019-06-16T00:31:00Z">
        <w:r>
          <w:rPr>
            <w:rStyle w:val="Siuktni"/>
            <w:rFonts w:cs="Times New Roman"/>
            <w:noProof/>
          </w:rPr>
          <w:t>31</w:t>
        </w:r>
      </w:ins>
      <w:ins w:id="3178" w:author="TRAN THI LY LY" w:date="2019-06-16T00:29:00Z">
        <w:r w:rsidRPr="0037686E">
          <w:rPr>
            <w:rStyle w:val="Siuktni"/>
            <w:rFonts w:cs="Times New Roman"/>
            <w:noProof/>
          </w:rPr>
          <w:t xml:space="preserve"> Hình ảnh khi mở đường link bằng công cụ protégé</w:t>
        </w:r>
        <w:r>
          <w:rPr>
            <w:noProof/>
            <w:webHidden/>
          </w:rPr>
          <w:tab/>
        </w:r>
        <w:r>
          <w:rPr>
            <w:noProof/>
            <w:webHidden/>
          </w:rPr>
          <w:fldChar w:fldCharType="begin"/>
        </w:r>
        <w:r>
          <w:rPr>
            <w:noProof/>
            <w:webHidden/>
          </w:rPr>
          <w:instrText xml:space="preserve"> PAGEREF _Toc11537425 \h </w:instrText>
        </w:r>
      </w:ins>
      <w:r>
        <w:rPr>
          <w:noProof/>
          <w:webHidden/>
        </w:rPr>
      </w:r>
      <w:r>
        <w:rPr>
          <w:noProof/>
          <w:webHidden/>
        </w:rPr>
        <w:fldChar w:fldCharType="separate"/>
      </w:r>
      <w:ins w:id="3179" w:author="TRAN THI LY LY" w:date="2019-06-20T23:47:00Z">
        <w:r w:rsidR="00887B15">
          <w:rPr>
            <w:noProof/>
            <w:webHidden/>
          </w:rPr>
          <w:t>125</w:t>
        </w:r>
      </w:ins>
      <w:ins w:id="3180" w:author="TRAN THI LY LY" w:date="2019-06-16T00:29:00Z">
        <w:r>
          <w:rPr>
            <w:noProof/>
            <w:webHidden/>
          </w:rPr>
          <w:fldChar w:fldCharType="end"/>
        </w:r>
        <w:r w:rsidRPr="0037686E">
          <w:rPr>
            <w:rStyle w:val="Siuktni"/>
            <w:noProof/>
          </w:rPr>
          <w:fldChar w:fldCharType="end"/>
        </w:r>
      </w:ins>
    </w:p>
    <w:p w14:paraId="4BF08B2D" w14:textId="3D8ACE9F" w:rsidR="00D750C1" w:rsidRDefault="00D750C1">
      <w:pPr>
        <w:pStyle w:val="Banghinhminhhoa"/>
        <w:tabs>
          <w:tab w:val="right" w:leader="dot" w:pos="8990"/>
        </w:tabs>
        <w:rPr>
          <w:ins w:id="3181" w:author="TRAN THI LY LY" w:date="2019-06-16T00:29:00Z"/>
          <w:rFonts w:asciiTheme="minorHAnsi" w:eastAsiaTheme="minorEastAsia" w:hAnsiTheme="minorHAnsi"/>
          <w:i w:val="0"/>
          <w:noProof/>
          <w:sz w:val="22"/>
        </w:rPr>
      </w:pPr>
      <w:ins w:id="3182"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"_Toc11537426"</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183" w:author="TRAN THI LY LY" w:date="2019-06-16T00:31:00Z">
        <w:r>
          <w:rPr>
            <w:rStyle w:val="Siuktni"/>
            <w:noProof/>
          </w:rPr>
          <w:t>32</w:t>
        </w:r>
      </w:ins>
      <w:ins w:id="3184" w:author="TRAN THI LY LY" w:date="2019-06-16T00:29:00Z">
        <w:r w:rsidRPr="0037686E">
          <w:rPr>
            <w:rStyle w:val="Siuktni"/>
            <w:noProof/>
          </w:rPr>
          <w:t xml:space="preserve"> Một số API truy cập ontology hiện có</w:t>
        </w:r>
        <w:r>
          <w:rPr>
            <w:noProof/>
            <w:webHidden/>
          </w:rPr>
          <w:tab/>
        </w:r>
        <w:r>
          <w:rPr>
            <w:noProof/>
            <w:webHidden/>
          </w:rPr>
          <w:fldChar w:fldCharType="begin"/>
        </w:r>
        <w:r>
          <w:rPr>
            <w:noProof/>
            <w:webHidden/>
          </w:rPr>
          <w:instrText xml:space="preserve"> PAGEREF _Toc11537426 \h </w:instrText>
        </w:r>
      </w:ins>
      <w:r>
        <w:rPr>
          <w:noProof/>
          <w:webHidden/>
        </w:rPr>
      </w:r>
      <w:r>
        <w:rPr>
          <w:noProof/>
          <w:webHidden/>
        </w:rPr>
        <w:fldChar w:fldCharType="separate"/>
      </w:r>
      <w:ins w:id="3185" w:author="TRAN THI LY LY" w:date="2019-06-20T23:47:00Z">
        <w:r w:rsidR="00887B15">
          <w:rPr>
            <w:noProof/>
            <w:webHidden/>
          </w:rPr>
          <w:t>126</w:t>
        </w:r>
      </w:ins>
      <w:ins w:id="3186" w:author="TRAN THI LY LY" w:date="2019-06-16T00:29:00Z">
        <w:r>
          <w:rPr>
            <w:noProof/>
            <w:webHidden/>
          </w:rPr>
          <w:fldChar w:fldCharType="end"/>
        </w:r>
        <w:r w:rsidRPr="0037686E">
          <w:rPr>
            <w:rStyle w:val="Siuktni"/>
            <w:noProof/>
          </w:rPr>
          <w:fldChar w:fldCharType="end"/>
        </w:r>
      </w:ins>
    </w:p>
    <w:p w14:paraId="661818D5" w14:textId="645C5D77" w:rsidR="00D750C1" w:rsidRDefault="00D750C1">
      <w:pPr>
        <w:pStyle w:val="Banghinhminhhoa"/>
        <w:tabs>
          <w:tab w:val="right" w:leader="dot" w:pos="8990"/>
        </w:tabs>
        <w:rPr>
          <w:ins w:id="3187" w:author="TRAN THI LY LY" w:date="2019-06-16T00:29:00Z"/>
          <w:rFonts w:asciiTheme="minorHAnsi" w:eastAsiaTheme="minorEastAsia" w:hAnsiTheme="minorHAnsi"/>
          <w:i w:val="0"/>
          <w:noProof/>
          <w:sz w:val="22"/>
        </w:rPr>
      </w:pPr>
      <w:ins w:id="3188"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"_Toc11537427"</w:instrText>
        </w:r>
        <w:r w:rsidRPr="0037686E">
          <w:rPr>
            <w:rStyle w:val="Siuktni"/>
            <w:noProof/>
          </w:rPr>
          <w:instrText xml:space="preserve"> </w:instrText>
        </w:r>
        <w:r w:rsidRPr="0037686E">
          <w:rPr>
            <w:rStyle w:val="Siuktni"/>
            <w:noProof/>
          </w:rPr>
          <w:fldChar w:fldCharType="separate"/>
        </w:r>
        <w:r w:rsidRPr="0037686E">
          <w:rPr>
            <w:rStyle w:val="Siuktni"/>
            <w:rFonts w:cs="Times New Roman"/>
            <w:noProof/>
          </w:rPr>
          <w:t xml:space="preserve">Hình 4. </w:t>
        </w:r>
      </w:ins>
      <w:ins w:id="3189" w:author="TRAN THI LY LY" w:date="2019-06-16T00:31:00Z">
        <w:r>
          <w:rPr>
            <w:rStyle w:val="Siuktni"/>
            <w:rFonts w:cs="Times New Roman"/>
            <w:noProof/>
          </w:rPr>
          <w:t>33</w:t>
        </w:r>
      </w:ins>
      <w:ins w:id="3190" w:author="TRAN THI LY LY" w:date="2019-06-16T00:29:00Z">
        <w:r w:rsidRPr="0037686E">
          <w:rPr>
            <w:rStyle w:val="Siuktni"/>
            <w:rFonts w:cs="Times New Roman"/>
            <w:noProof/>
          </w:rPr>
          <w:t xml:space="preserve"> Ảnh chụp trang firebase quản lý project ChatbotUI mà nhóm đã đăng kí và deploy</w:t>
        </w:r>
        <w:r>
          <w:rPr>
            <w:noProof/>
            <w:webHidden/>
          </w:rPr>
          <w:tab/>
        </w:r>
        <w:r>
          <w:rPr>
            <w:noProof/>
            <w:webHidden/>
          </w:rPr>
          <w:fldChar w:fldCharType="begin"/>
        </w:r>
        <w:r>
          <w:rPr>
            <w:noProof/>
            <w:webHidden/>
          </w:rPr>
          <w:instrText xml:space="preserve"> PAGEREF _Toc11537427 \h </w:instrText>
        </w:r>
      </w:ins>
      <w:r>
        <w:rPr>
          <w:noProof/>
          <w:webHidden/>
        </w:rPr>
      </w:r>
      <w:r>
        <w:rPr>
          <w:noProof/>
          <w:webHidden/>
        </w:rPr>
        <w:fldChar w:fldCharType="separate"/>
      </w:r>
      <w:ins w:id="3191" w:author="TRAN THI LY LY" w:date="2019-06-20T23:47:00Z">
        <w:r w:rsidR="00887B15">
          <w:rPr>
            <w:noProof/>
            <w:webHidden/>
          </w:rPr>
          <w:t>127</w:t>
        </w:r>
      </w:ins>
      <w:ins w:id="3192" w:author="TRAN THI LY LY" w:date="2019-06-16T00:29:00Z">
        <w:r>
          <w:rPr>
            <w:noProof/>
            <w:webHidden/>
          </w:rPr>
          <w:fldChar w:fldCharType="end"/>
        </w:r>
        <w:r w:rsidRPr="0037686E">
          <w:rPr>
            <w:rStyle w:val="Siuktni"/>
            <w:noProof/>
          </w:rPr>
          <w:fldChar w:fldCharType="end"/>
        </w:r>
      </w:ins>
    </w:p>
    <w:p w14:paraId="457D9B44" w14:textId="64EF8A1A" w:rsidR="00D750C1" w:rsidRDefault="00D750C1">
      <w:pPr>
        <w:pStyle w:val="Banghinhminhhoa"/>
        <w:tabs>
          <w:tab w:val="right" w:leader="dot" w:pos="8990"/>
        </w:tabs>
        <w:rPr>
          <w:ins w:id="3193" w:author="TRAN THI LY LY" w:date="2019-06-16T00:29:00Z"/>
          <w:rFonts w:asciiTheme="minorHAnsi" w:eastAsiaTheme="minorEastAsia" w:hAnsiTheme="minorHAnsi"/>
          <w:i w:val="0"/>
          <w:noProof/>
          <w:sz w:val="22"/>
        </w:rPr>
      </w:pPr>
      <w:ins w:id="3194"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"_Toc11537428"</w:instrText>
        </w:r>
        <w:r w:rsidRPr="0037686E">
          <w:rPr>
            <w:rStyle w:val="Siuktni"/>
            <w:noProof/>
          </w:rPr>
          <w:instrText xml:space="preserve"> </w:instrText>
        </w:r>
        <w:r w:rsidRPr="0037686E">
          <w:rPr>
            <w:rStyle w:val="Siuktni"/>
            <w:noProof/>
          </w:rPr>
          <w:fldChar w:fldCharType="separate"/>
        </w:r>
        <w:r w:rsidRPr="0037686E">
          <w:rPr>
            <w:rStyle w:val="Siuktni"/>
            <w:noProof/>
          </w:rPr>
          <w:t>Hình 4. 3</w:t>
        </w:r>
      </w:ins>
      <w:ins w:id="3195" w:author="TRAN THI LY LY" w:date="2019-06-16T00:31:00Z">
        <w:r>
          <w:rPr>
            <w:rStyle w:val="Siuktni"/>
            <w:noProof/>
          </w:rPr>
          <w:t>4</w:t>
        </w:r>
      </w:ins>
      <w:ins w:id="3196" w:author="TRAN THI LY LY" w:date="2019-06-16T00:29:00Z">
        <w:r w:rsidRPr="0037686E">
          <w:rPr>
            <w:rStyle w:val="Siuktni"/>
            <w:noProof/>
          </w:rPr>
          <w:t xml:space="preserve"> </w:t>
        </w:r>
        <w:r w:rsidRPr="0037686E">
          <w:rPr>
            <w:rStyle w:val="Siuktni"/>
            <w:rFonts w:cs="Times New Roman"/>
            <w:noProof/>
          </w:rPr>
          <w:t>Kết quả đánh giá trình phân loại ý định: Tensorflow classifier</w:t>
        </w:r>
        <w:r>
          <w:rPr>
            <w:noProof/>
            <w:webHidden/>
          </w:rPr>
          <w:tab/>
        </w:r>
        <w:r>
          <w:rPr>
            <w:noProof/>
            <w:webHidden/>
          </w:rPr>
          <w:fldChar w:fldCharType="begin"/>
        </w:r>
        <w:r>
          <w:rPr>
            <w:noProof/>
            <w:webHidden/>
          </w:rPr>
          <w:instrText xml:space="preserve"> PAGEREF _Toc11537428 \h </w:instrText>
        </w:r>
      </w:ins>
      <w:r>
        <w:rPr>
          <w:noProof/>
          <w:webHidden/>
        </w:rPr>
      </w:r>
      <w:r>
        <w:rPr>
          <w:noProof/>
          <w:webHidden/>
        </w:rPr>
        <w:fldChar w:fldCharType="separate"/>
      </w:r>
      <w:ins w:id="3197" w:author="TRAN THI LY LY" w:date="2019-06-20T23:47:00Z">
        <w:r w:rsidR="00887B15">
          <w:rPr>
            <w:noProof/>
            <w:webHidden/>
          </w:rPr>
          <w:t>129</w:t>
        </w:r>
      </w:ins>
      <w:ins w:id="3198" w:author="TRAN THI LY LY" w:date="2019-06-16T00:29:00Z">
        <w:r>
          <w:rPr>
            <w:noProof/>
            <w:webHidden/>
          </w:rPr>
          <w:fldChar w:fldCharType="end"/>
        </w:r>
        <w:r w:rsidRPr="0037686E">
          <w:rPr>
            <w:rStyle w:val="Siuktni"/>
            <w:noProof/>
          </w:rPr>
          <w:fldChar w:fldCharType="end"/>
        </w:r>
      </w:ins>
    </w:p>
    <w:p w14:paraId="7EBA4B27" w14:textId="00F18058" w:rsidR="00D750C1" w:rsidRDefault="00D750C1">
      <w:pPr>
        <w:pStyle w:val="Banghinhminhhoa"/>
        <w:tabs>
          <w:tab w:val="right" w:leader="dot" w:pos="8990"/>
        </w:tabs>
        <w:rPr>
          <w:ins w:id="3199" w:author="TRAN THI LY LY" w:date="2019-06-16T00:29:00Z"/>
          <w:rFonts w:asciiTheme="minorHAnsi" w:eastAsiaTheme="minorEastAsia" w:hAnsiTheme="minorHAnsi"/>
          <w:i w:val="0"/>
          <w:noProof/>
          <w:sz w:val="22"/>
        </w:rPr>
      </w:pPr>
      <w:ins w:id="3200"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"_Toc11537429"</w:instrText>
        </w:r>
        <w:r w:rsidRPr="0037686E">
          <w:rPr>
            <w:rStyle w:val="Siuktni"/>
            <w:noProof/>
          </w:rPr>
          <w:instrText xml:space="preserve"> </w:instrText>
        </w:r>
        <w:r w:rsidRPr="0037686E">
          <w:rPr>
            <w:rStyle w:val="Siuktni"/>
            <w:noProof/>
          </w:rPr>
          <w:fldChar w:fldCharType="separate"/>
        </w:r>
        <w:r w:rsidRPr="0037686E">
          <w:rPr>
            <w:rStyle w:val="Siuktni"/>
            <w:noProof/>
          </w:rPr>
          <w:t>Hình 4. 3</w:t>
        </w:r>
      </w:ins>
      <w:ins w:id="3201" w:author="TRAN THI LY LY" w:date="2019-06-16T00:31:00Z">
        <w:r>
          <w:rPr>
            <w:rStyle w:val="Siuktni"/>
            <w:noProof/>
          </w:rPr>
          <w:t>5</w:t>
        </w:r>
      </w:ins>
      <w:ins w:id="3202" w:author="TRAN THI LY LY" w:date="2019-06-16T00:29:00Z">
        <w:r w:rsidRPr="0037686E">
          <w:rPr>
            <w:rStyle w:val="Siuktni"/>
            <w:noProof/>
          </w:rPr>
          <w:t xml:space="preserve"> Ma trận kết quả dự đoán với từng ý định người dùng</w:t>
        </w:r>
        <w:r>
          <w:rPr>
            <w:noProof/>
            <w:webHidden/>
          </w:rPr>
          <w:tab/>
        </w:r>
        <w:r>
          <w:rPr>
            <w:noProof/>
            <w:webHidden/>
          </w:rPr>
          <w:fldChar w:fldCharType="begin"/>
        </w:r>
        <w:r>
          <w:rPr>
            <w:noProof/>
            <w:webHidden/>
          </w:rPr>
          <w:instrText xml:space="preserve"> PAGEREF _Toc11537429 \h </w:instrText>
        </w:r>
      </w:ins>
      <w:r>
        <w:rPr>
          <w:noProof/>
          <w:webHidden/>
        </w:rPr>
      </w:r>
      <w:r>
        <w:rPr>
          <w:noProof/>
          <w:webHidden/>
        </w:rPr>
        <w:fldChar w:fldCharType="separate"/>
      </w:r>
      <w:ins w:id="3203" w:author="TRAN THI LY LY" w:date="2019-06-20T23:47:00Z">
        <w:r w:rsidR="00887B15">
          <w:rPr>
            <w:noProof/>
            <w:webHidden/>
          </w:rPr>
          <w:t>131</w:t>
        </w:r>
      </w:ins>
      <w:ins w:id="3204" w:author="TRAN THI LY LY" w:date="2019-06-16T00:29:00Z">
        <w:r>
          <w:rPr>
            <w:noProof/>
            <w:webHidden/>
          </w:rPr>
          <w:fldChar w:fldCharType="end"/>
        </w:r>
        <w:r w:rsidRPr="0037686E">
          <w:rPr>
            <w:rStyle w:val="Siuktni"/>
            <w:noProof/>
          </w:rPr>
          <w:fldChar w:fldCharType="end"/>
        </w:r>
      </w:ins>
    </w:p>
    <w:p w14:paraId="4BE21400" w14:textId="5312EC92" w:rsidR="00D750C1" w:rsidRDefault="00D750C1">
      <w:pPr>
        <w:pStyle w:val="Banghinhminhhoa"/>
        <w:tabs>
          <w:tab w:val="right" w:leader="dot" w:pos="8990"/>
        </w:tabs>
        <w:rPr>
          <w:ins w:id="3205" w:author="TRAN THI LY LY" w:date="2019-06-16T00:29:00Z"/>
          <w:rFonts w:asciiTheme="minorHAnsi" w:eastAsiaTheme="minorEastAsia" w:hAnsiTheme="minorHAnsi"/>
          <w:i w:val="0"/>
          <w:noProof/>
          <w:sz w:val="22"/>
        </w:rPr>
      </w:pPr>
      <w:ins w:id="3206"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"_Toc11537430"</w:instrText>
        </w:r>
        <w:r w:rsidRPr="0037686E">
          <w:rPr>
            <w:rStyle w:val="Siuktni"/>
            <w:noProof/>
          </w:rPr>
          <w:instrText xml:space="preserve"> </w:instrText>
        </w:r>
        <w:r w:rsidRPr="0037686E">
          <w:rPr>
            <w:rStyle w:val="Siuktni"/>
            <w:noProof/>
          </w:rPr>
          <w:fldChar w:fldCharType="separate"/>
        </w:r>
        <w:r w:rsidRPr="0037686E">
          <w:rPr>
            <w:rStyle w:val="Siuktni"/>
            <w:noProof/>
          </w:rPr>
          <w:t>Hình 4. 3</w:t>
        </w:r>
      </w:ins>
      <w:ins w:id="3207" w:author="TRAN THI LY LY" w:date="2019-06-16T00:31:00Z">
        <w:r>
          <w:rPr>
            <w:rStyle w:val="Siuktni"/>
            <w:noProof/>
          </w:rPr>
          <w:t>6</w:t>
        </w:r>
      </w:ins>
      <w:ins w:id="3208" w:author="TRAN THI LY LY" w:date="2019-06-16T00:29:00Z">
        <w:r w:rsidRPr="0037686E">
          <w:rPr>
            <w:rStyle w:val="Siuktni"/>
            <w:noProof/>
          </w:rPr>
          <w:t xml:space="preserve"> Biểu đồ phân phối kết quả độ chính xác dự đoán đúng /sai tensorflow_embedding</w:t>
        </w:r>
        <w:r>
          <w:rPr>
            <w:noProof/>
            <w:webHidden/>
          </w:rPr>
          <w:tab/>
        </w:r>
        <w:r>
          <w:rPr>
            <w:noProof/>
            <w:webHidden/>
          </w:rPr>
          <w:fldChar w:fldCharType="begin"/>
        </w:r>
        <w:r>
          <w:rPr>
            <w:noProof/>
            <w:webHidden/>
          </w:rPr>
          <w:instrText xml:space="preserve"> PAGEREF _Toc11537430 \h </w:instrText>
        </w:r>
      </w:ins>
      <w:r>
        <w:rPr>
          <w:noProof/>
          <w:webHidden/>
        </w:rPr>
      </w:r>
      <w:r>
        <w:rPr>
          <w:noProof/>
          <w:webHidden/>
        </w:rPr>
        <w:fldChar w:fldCharType="separate"/>
      </w:r>
      <w:ins w:id="3209" w:author="TRAN THI LY LY" w:date="2019-06-20T23:47:00Z">
        <w:r w:rsidR="00887B15">
          <w:rPr>
            <w:noProof/>
            <w:webHidden/>
          </w:rPr>
          <w:t>131</w:t>
        </w:r>
      </w:ins>
      <w:ins w:id="3210" w:author="TRAN THI LY LY" w:date="2019-06-16T00:29:00Z">
        <w:r>
          <w:rPr>
            <w:noProof/>
            <w:webHidden/>
          </w:rPr>
          <w:fldChar w:fldCharType="end"/>
        </w:r>
        <w:r w:rsidRPr="0037686E">
          <w:rPr>
            <w:rStyle w:val="Siuktni"/>
            <w:noProof/>
          </w:rPr>
          <w:fldChar w:fldCharType="end"/>
        </w:r>
      </w:ins>
    </w:p>
    <w:p w14:paraId="3B260F27" w14:textId="6653F254" w:rsidR="00D750C1" w:rsidRDefault="00D750C1">
      <w:pPr>
        <w:pStyle w:val="Banghinhminhhoa"/>
        <w:tabs>
          <w:tab w:val="right" w:leader="dot" w:pos="8990"/>
        </w:tabs>
        <w:rPr>
          <w:ins w:id="3211" w:author="TRAN THI LY LY" w:date="2019-06-16T00:29:00Z"/>
          <w:rFonts w:asciiTheme="minorHAnsi" w:eastAsiaTheme="minorEastAsia" w:hAnsiTheme="minorHAnsi"/>
          <w:i w:val="0"/>
          <w:noProof/>
          <w:sz w:val="22"/>
        </w:rPr>
      </w:pPr>
      <w:ins w:id="3212"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"_Toc11537431"</w:instrText>
        </w:r>
        <w:r w:rsidRPr="0037686E">
          <w:rPr>
            <w:rStyle w:val="Siuktni"/>
            <w:noProof/>
          </w:rPr>
          <w:instrText xml:space="preserve"> </w:instrText>
        </w:r>
        <w:r w:rsidRPr="0037686E">
          <w:rPr>
            <w:rStyle w:val="Siuktni"/>
            <w:noProof/>
          </w:rPr>
          <w:fldChar w:fldCharType="separate"/>
        </w:r>
        <w:r w:rsidRPr="0037686E">
          <w:rPr>
            <w:rStyle w:val="Siuktni"/>
            <w:noProof/>
          </w:rPr>
          <w:t>Hình 4. 3</w:t>
        </w:r>
      </w:ins>
      <w:ins w:id="3213" w:author="TRAN THI LY LY" w:date="2019-06-16T00:31:00Z">
        <w:r>
          <w:rPr>
            <w:rStyle w:val="Siuktni"/>
            <w:noProof/>
          </w:rPr>
          <w:t>7</w:t>
        </w:r>
      </w:ins>
      <w:ins w:id="3214" w:author="TRAN THI LY LY" w:date="2019-06-16T00:29:00Z">
        <w:r w:rsidRPr="0037686E">
          <w:rPr>
            <w:rStyle w:val="Siuktni"/>
            <w:noProof/>
          </w:rPr>
          <w:t xml:space="preserve"> Biểu đồ khảo sát đánh giá của người dùng về chất lượng hội thoại (dialogue quality metric)</w:t>
        </w:r>
        <w:r>
          <w:rPr>
            <w:noProof/>
            <w:webHidden/>
          </w:rPr>
          <w:tab/>
        </w:r>
        <w:r>
          <w:rPr>
            <w:noProof/>
            <w:webHidden/>
          </w:rPr>
          <w:fldChar w:fldCharType="begin"/>
        </w:r>
        <w:r>
          <w:rPr>
            <w:noProof/>
            <w:webHidden/>
          </w:rPr>
          <w:instrText xml:space="preserve"> PAGEREF _Toc11537431 \h </w:instrText>
        </w:r>
      </w:ins>
      <w:r>
        <w:rPr>
          <w:noProof/>
          <w:webHidden/>
        </w:rPr>
      </w:r>
      <w:r>
        <w:rPr>
          <w:noProof/>
          <w:webHidden/>
        </w:rPr>
        <w:fldChar w:fldCharType="separate"/>
      </w:r>
      <w:ins w:id="3215" w:author="TRAN THI LY LY" w:date="2019-06-20T23:47:00Z">
        <w:r w:rsidR="00887B15">
          <w:rPr>
            <w:noProof/>
            <w:webHidden/>
          </w:rPr>
          <w:t>132</w:t>
        </w:r>
      </w:ins>
      <w:ins w:id="3216" w:author="TRAN THI LY LY" w:date="2019-06-16T00:29:00Z">
        <w:r>
          <w:rPr>
            <w:noProof/>
            <w:webHidden/>
          </w:rPr>
          <w:fldChar w:fldCharType="end"/>
        </w:r>
        <w:r w:rsidRPr="0037686E">
          <w:rPr>
            <w:rStyle w:val="Siuktni"/>
            <w:noProof/>
          </w:rPr>
          <w:fldChar w:fldCharType="end"/>
        </w:r>
      </w:ins>
    </w:p>
    <w:p w14:paraId="3E202C20" w14:textId="1C4B670C" w:rsidR="00D750C1" w:rsidRDefault="00D750C1">
      <w:pPr>
        <w:pStyle w:val="Banghinhminhhoa"/>
        <w:tabs>
          <w:tab w:val="right" w:leader="dot" w:pos="8990"/>
        </w:tabs>
        <w:rPr>
          <w:ins w:id="3217" w:author="TRAN THI LY LY" w:date="2019-06-16T00:29:00Z"/>
          <w:rFonts w:asciiTheme="minorHAnsi" w:eastAsiaTheme="minorEastAsia" w:hAnsiTheme="minorHAnsi"/>
          <w:i w:val="0"/>
          <w:noProof/>
          <w:sz w:val="22"/>
        </w:rPr>
      </w:pPr>
      <w:ins w:id="3218"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"_Toc11537432"</w:instrText>
        </w:r>
        <w:r w:rsidRPr="0037686E">
          <w:rPr>
            <w:rStyle w:val="Siuktni"/>
            <w:noProof/>
          </w:rPr>
          <w:instrText xml:space="preserve"> </w:instrText>
        </w:r>
        <w:r w:rsidRPr="0037686E">
          <w:rPr>
            <w:rStyle w:val="Siuktni"/>
            <w:noProof/>
          </w:rPr>
          <w:fldChar w:fldCharType="separate"/>
        </w:r>
        <w:r w:rsidRPr="0037686E">
          <w:rPr>
            <w:rStyle w:val="Siuktni"/>
            <w:noProof/>
          </w:rPr>
          <w:t>Hình 4. 3</w:t>
        </w:r>
      </w:ins>
      <w:ins w:id="3219" w:author="TRAN THI LY LY" w:date="2019-06-16T00:31:00Z">
        <w:r>
          <w:rPr>
            <w:rStyle w:val="Siuktni"/>
            <w:noProof/>
          </w:rPr>
          <w:t>8</w:t>
        </w:r>
      </w:ins>
      <w:ins w:id="3220" w:author="TRAN THI LY LY" w:date="2019-06-16T00:29:00Z">
        <w:r w:rsidRPr="0037686E">
          <w:rPr>
            <w:rStyle w:val="Siuktni"/>
            <w:noProof/>
          </w:rPr>
          <w:t xml:space="preserve"> Biểu đồ thống kê đánh giá của người dùng về thời gian hồi đáp trên thang điểm 5</w:t>
        </w:r>
        <w:r>
          <w:rPr>
            <w:noProof/>
            <w:webHidden/>
          </w:rPr>
          <w:tab/>
        </w:r>
        <w:r>
          <w:rPr>
            <w:noProof/>
            <w:webHidden/>
          </w:rPr>
          <w:fldChar w:fldCharType="begin"/>
        </w:r>
        <w:r>
          <w:rPr>
            <w:noProof/>
            <w:webHidden/>
          </w:rPr>
          <w:instrText xml:space="preserve"> PAGEREF _Toc11537432 \h </w:instrText>
        </w:r>
      </w:ins>
      <w:r>
        <w:rPr>
          <w:noProof/>
          <w:webHidden/>
        </w:rPr>
      </w:r>
      <w:r>
        <w:rPr>
          <w:noProof/>
          <w:webHidden/>
        </w:rPr>
        <w:fldChar w:fldCharType="separate"/>
      </w:r>
      <w:ins w:id="3221" w:author="TRAN THI LY LY" w:date="2019-06-20T23:47:00Z">
        <w:r w:rsidR="00887B15">
          <w:rPr>
            <w:noProof/>
            <w:webHidden/>
          </w:rPr>
          <w:t>134</w:t>
        </w:r>
      </w:ins>
      <w:ins w:id="3222" w:author="TRAN THI LY LY" w:date="2019-06-16T00:29:00Z">
        <w:r>
          <w:rPr>
            <w:noProof/>
            <w:webHidden/>
          </w:rPr>
          <w:fldChar w:fldCharType="end"/>
        </w:r>
        <w:r w:rsidRPr="0037686E">
          <w:rPr>
            <w:rStyle w:val="Siuktni"/>
            <w:noProof/>
          </w:rPr>
          <w:fldChar w:fldCharType="end"/>
        </w:r>
      </w:ins>
    </w:p>
    <w:p w14:paraId="7349A31C" w14:textId="5563D90E" w:rsidR="00D750C1" w:rsidRDefault="00D750C1">
      <w:pPr>
        <w:pStyle w:val="Banghinhminhhoa"/>
        <w:tabs>
          <w:tab w:val="right" w:leader="dot" w:pos="8990"/>
        </w:tabs>
        <w:rPr>
          <w:ins w:id="3223" w:author="TRAN THI LY LY" w:date="2019-06-16T00:29:00Z"/>
          <w:rFonts w:asciiTheme="minorHAnsi" w:eastAsiaTheme="minorEastAsia" w:hAnsiTheme="minorHAnsi"/>
          <w:i w:val="0"/>
          <w:noProof/>
          <w:sz w:val="22"/>
        </w:rPr>
      </w:pPr>
      <w:ins w:id="3224"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"_Toc11537433"</w:instrText>
        </w:r>
        <w:r w:rsidRPr="0037686E">
          <w:rPr>
            <w:rStyle w:val="Siuktni"/>
            <w:noProof/>
          </w:rPr>
          <w:instrText xml:space="preserve"> </w:instrText>
        </w:r>
        <w:r w:rsidRPr="0037686E">
          <w:rPr>
            <w:rStyle w:val="Siuktni"/>
            <w:noProof/>
          </w:rPr>
          <w:fldChar w:fldCharType="separate"/>
        </w:r>
        <w:r w:rsidRPr="0037686E">
          <w:rPr>
            <w:rStyle w:val="Siuktni"/>
            <w:noProof/>
          </w:rPr>
          <w:t>Hình 4. 3</w:t>
        </w:r>
      </w:ins>
      <w:ins w:id="3225" w:author="TRAN THI LY LY" w:date="2019-06-16T00:31:00Z">
        <w:r>
          <w:rPr>
            <w:rStyle w:val="Siuktni"/>
            <w:noProof/>
          </w:rPr>
          <w:t>9</w:t>
        </w:r>
      </w:ins>
      <w:ins w:id="3226" w:author="TRAN THI LY LY" w:date="2019-06-16T00:29:00Z">
        <w:r w:rsidRPr="0037686E">
          <w:rPr>
            <w:rStyle w:val="Siuktni"/>
            <w:noProof/>
          </w:rPr>
          <w:t xml:space="preserve"> Thời gian phản hồi một số trường hợp với hệ thống hiện tại khi thực hiện chạy trực tiếp trên server.</w:t>
        </w:r>
        <w:r>
          <w:rPr>
            <w:noProof/>
            <w:webHidden/>
          </w:rPr>
          <w:tab/>
        </w:r>
        <w:r>
          <w:rPr>
            <w:noProof/>
            <w:webHidden/>
          </w:rPr>
          <w:fldChar w:fldCharType="begin"/>
        </w:r>
        <w:r>
          <w:rPr>
            <w:noProof/>
            <w:webHidden/>
          </w:rPr>
          <w:instrText xml:space="preserve"> PAGEREF _Toc11537433 \h </w:instrText>
        </w:r>
      </w:ins>
      <w:r>
        <w:rPr>
          <w:noProof/>
          <w:webHidden/>
        </w:rPr>
      </w:r>
      <w:r>
        <w:rPr>
          <w:noProof/>
          <w:webHidden/>
        </w:rPr>
        <w:fldChar w:fldCharType="separate"/>
      </w:r>
      <w:ins w:id="3227" w:author="TRAN THI LY LY" w:date="2019-06-20T23:47:00Z">
        <w:r w:rsidR="00887B15">
          <w:rPr>
            <w:noProof/>
            <w:webHidden/>
          </w:rPr>
          <w:t>135</w:t>
        </w:r>
      </w:ins>
      <w:ins w:id="3228" w:author="TRAN THI LY LY" w:date="2019-06-16T00:29:00Z">
        <w:r>
          <w:rPr>
            <w:noProof/>
            <w:webHidden/>
          </w:rPr>
          <w:fldChar w:fldCharType="end"/>
        </w:r>
        <w:r w:rsidRPr="0037686E">
          <w:rPr>
            <w:rStyle w:val="Siuktni"/>
            <w:noProof/>
          </w:rPr>
          <w:fldChar w:fldCharType="end"/>
        </w:r>
      </w:ins>
    </w:p>
    <w:p w14:paraId="6B03610E" w14:textId="51F67754" w:rsidR="00D750C1" w:rsidRDefault="00D750C1">
      <w:pPr>
        <w:pStyle w:val="Banghinhminhhoa"/>
        <w:tabs>
          <w:tab w:val="right" w:leader="dot" w:pos="8990"/>
        </w:tabs>
        <w:rPr>
          <w:ins w:id="3229" w:author="TRAN THI LY LY" w:date="2019-06-16T00:29:00Z"/>
          <w:rFonts w:asciiTheme="minorHAnsi" w:eastAsiaTheme="minorEastAsia" w:hAnsiTheme="minorHAnsi"/>
          <w:i w:val="0"/>
          <w:noProof/>
          <w:sz w:val="22"/>
        </w:rPr>
      </w:pPr>
      <w:ins w:id="3230"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"_Toc11537434"</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231" w:author="TRAN THI LY LY" w:date="2019-06-16T00:31:00Z">
        <w:r>
          <w:rPr>
            <w:rStyle w:val="Siuktni"/>
            <w:noProof/>
          </w:rPr>
          <w:t>40</w:t>
        </w:r>
      </w:ins>
      <w:ins w:id="3232" w:author="TRAN THI LY LY" w:date="2019-06-16T00:29:00Z">
        <w:r w:rsidRPr="0037686E">
          <w:rPr>
            <w:rStyle w:val="Siuktni"/>
            <w:noProof/>
          </w:rPr>
          <w:t xml:space="preserve"> Biểu đồ thống kê đánh giá của người dùng về mức độ phù hợp của câu trả lời trên thang điểm 5</w:t>
        </w:r>
        <w:r>
          <w:rPr>
            <w:noProof/>
            <w:webHidden/>
          </w:rPr>
          <w:tab/>
        </w:r>
        <w:r>
          <w:rPr>
            <w:noProof/>
            <w:webHidden/>
          </w:rPr>
          <w:fldChar w:fldCharType="begin"/>
        </w:r>
        <w:r>
          <w:rPr>
            <w:noProof/>
            <w:webHidden/>
          </w:rPr>
          <w:instrText xml:space="preserve"> PAGEREF _Toc11537434 \h </w:instrText>
        </w:r>
      </w:ins>
      <w:r>
        <w:rPr>
          <w:noProof/>
          <w:webHidden/>
        </w:rPr>
      </w:r>
      <w:r>
        <w:rPr>
          <w:noProof/>
          <w:webHidden/>
        </w:rPr>
        <w:fldChar w:fldCharType="separate"/>
      </w:r>
      <w:ins w:id="3233" w:author="TRAN THI LY LY" w:date="2019-06-20T23:47:00Z">
        <w:r w:rsidR="00887B15">
          <w:rPr>
            <w:noProof/>
            <w:webHidden/>
          </w:rPr>
          <w:t>136</w:t>
        </w:r>
      </w:ins>
      <w:ins w:id="3234" w:author="TRAN THI LY LY" w:date="2019-06-16T00:29:00Z">
        <w:r>
          <w:rPr>
            <w:noProof/>
            <w:webHidden/>
          </w:rPr>
          <w:fldChar w:fldCharType="end"/>
        </w:r>
        <w:r w:rsidRPr="0037686E">
          <w:rPr>
            <w:rStyle w:val="Siuktni"/>
            <w:noProof/>
          </w:rPr>
          <w:fldChar w:fldCharType="end"/>
        </w:r>
      </w:ins>
    </w:p>
    <w:p w14:paraId="7BAF47E6" w14:textId="543109E7" w:rsidR="00D750C1" w:rsidRDefault="00D750C1">
      <w:pPr>
        <w:pStyle w:val="Banghinhminhhoa"/>
        <w:tabs>
          <w:tab w:val="right" w:leader="dot" w:pos="8990"/>
        </w:tabs>
        <w:rPr>
          <w:ins w:id="3235" w:author="TRAN THI LY LY" w:date="2019-06-16T00:29:00Z"/>
          <w:rFonts w:asciiTheme="minorHAnsi" w:eastAsiaTheme="minorEastAsia" w:hAnsiTheme="minorHAnsi"/>
          <w:i w:val="0"/>
          <w:noProof/>
          <w:sz w:val="22"/>
        </w:rPr>
      </w:pPr>
      <w:ins w:id="3236" w:author="TRAN THI LY LY" w:date="2019-06-16T00:29:00Z">
        <w:r w:rsidRPr="0037686E">
          <w:rPr>
            <w:rStyle w:val="Siuktni"/>
            <w:noProof/>
          </w:rPr>
          <w:fldChar w:fldCharType="begin"/>
        </w:r>
        <w:r w:rsidRPr="0037686E">
          <w:rPr>
            <w:rStyle w:val="Siuktni"/>
            <w:noProof/>
          </w:rPr>
          <w:instrText xml:space="preserve"> </w:instrText>
        </w:r>
        <w:r>
          <w:rPr>
            <w:noProof/>
          </w:rPr>
          <w:instrText>HYPERLINK "C:\\Users\\Ly Ly\\Downloads\\BCLV_2.1_main.docx" \l "_Toc11537435"</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237" w:author="TRAN THI LY LY" w:date="2019-06-16T00:31:00Z">
        <w:r>
          <w:rPr>
            <w:rStyle w:val="Siuktni"/>
            <w:noProof/>
          </w:rPr>
          <w:t>41</w:t>
        </w:r>
      </w:ins>
      <w:ins w:id="3238" w:author="TRAN THI LY LY" w:date="2019-06-16T00:29:00Z">
        <w:r w:rsidRPr="0037686E">
          <w:rPr>
            <w:rStyle w:val="Siuktni"/>
            <w:noProof/>
          </w:rPr>
          <w:t xml:space="preserve"> Biểu đồ thống kê đánh giá của người dùng về độ dễ sử dụng của chatbot trên thang điểm 5</w:t>
        </w:r>
        <w:r>
          <w:rPr>
            <w:noProof/>
            <w:webHidden/>
          </w:rPr>
          <w:tab/>
        </w:r>
        <w:r>
          <w:rPr>
            <w:noProof/>
            <w:webHidden/>
          </w:rPr>
          <w:fldChar w:fldCharType="begin"/>
        </w:r>
        <w:r>
          <w:rPr>
            <w:noProof/>
            <w:webHidden/>
          </w:rPr>
          <w:instrText xml:space="preserve"> PAGEREF _Toc11537435 \h </w:instrText>
        </w:r>
      </w:ins>
      <w:r>
        <w:rPr>
          <w:noProof/>
          <w:webHidden/>
        </w:rPr>
      </w:r>
      <w:r>
        <w:rPr>
          <w:noProof/>
          <w:webHidden/>
        </w:rPr>
        <w:fldChar w:fldCharType="separate"/>
      </w:r>
      <w:ins w:id="3239" w:author="TRAN THI LY LY" w:date="2019-06-20T23:47:00Z">
        <w:r w:rsidR="00887B15">
          <w:rPr>
            <w:noProof/>
            <w:webHidden/>
          </w:rPr>
          <w:t>138</w:t>
        </w:r>
      </w:ins>
      <w:ins w:id="3240" w:author="TRAN THI LY LY" w:date="2019-06-16T00:29:00Z">
        <w:r>
          <w:rPr>
            <w:noProof/>
            <w:webHidden/>
          </w:rPr>
          <w:fldChar w:fldCharType="end"/>
        </w:r>
        <w:r w:rsidRPr="0037686E">
          <w:rPr>
            <w:rStyle w:val="Siuktni"/>
            <w:noProof/>
          </w:rPr>
          <w:fldChar w:fldCharType="end"/>
        </w:r>
      </w:ins>
    </w:p>
    <w:p w14:paraId="0E663F77" w14:textId="0B3A3B88" w:rsidR="00D750C1" w:rsidRDefault="00D750C1">
      <w:pPr>
        <w:pStyle w:val="Banghinhminhhoa"/>
        <w:tabs>
          <w:tab w:val="right" w:leader="dot" w:pos="8990"/>
        </w:tabs>
        <w:rPr>
          <w:ins w:id="3241" w:author="TRAN THI LY LY" w:date="2019-06-16T00:29:00Z"/>
          <w:rFonts w:asciiTheme="minorHAnsi" w:eastAsiaTheme="minorEastAsia" w:hAnsiTheme="minorHAnsi"/>
          <w:i w:val="0"/>
          <w:noProof/>
          <w:sz w:val="22"/>
        </w:rPr>
      </w:pPr>
      <w:ins w:id="3242" w:author="TRAN THI LY LY" w:date="2019-06-16T00:29:00Z">
        <w:r w:rsidRPr="0037686E">
          <w:rPr>
            <w:rStyle w:val="Siuktni"/>
            <w:noProof/>
          </w:rPr>
          <w:fldChar w:fldCharType="begin"/>
        </w:r>
        <w:r w:rsidRPr="0037686E">
          <w:rPr>
            <w:rStyle w:val="Siuktni"/>
            <w:noProof/>
          </w:rPr>
          <w:instrText xml:space="preserve"> </w:instrText>
        </w:r>
        <w:r>
          <w:rPr>
            <w:noProof/>
          </w:rPr>
          <w:instrText>HYPERLINK \l "_Toc11537436"</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243" w:author="TRAN THI LY LY" w:date="2019-06-16T00:31:00Z">
        <w:r>
          <w:rPr>
            <w:rStyle w:val="Siuktni"/>
            <w:noProof/>
          </w:rPr>
          <w:t>42</w:t>
        </w:r>
      </w:ins>
      <w:ins w:id="3244" w:author="TRAN THI LY LY" w:date="2019-06-16T00:29:00Z">
        <w:r w:rsidRPr="0037686E">
          <w:rPr>
            <w:rStyle w:val="Siuktni"/>
            <w:noProof/>
          </w:rPr>
          <w:t xml:space="preserve"> Biểu đồ thống kê đánh giá của người dùng về độ dễ sử dụng của chatbot trên thang điểm 5</w:t>
        </w:r>
        <w:r>
          <w:rPr>
            <w:noProof/>
            <w:webHidden/>
          </w:rPr>
          <w:tab/>
        </w:r>
        <w:r>
          <w:rPr>
            <w:noProof/>
            <w:webHidden/>
          </w:rPr>
          <w:fldChar w:fldCharType="begin"/>
        </w:r>
        <w:r>
          <w:rPr>
            <w:noProof/>
            <w:webHidden/>
          </w:rPr>
          <w:instrText xml:space="preserve"> PAGEREF _Toc11537436 \h </w:instrText>
        </w:r>
      </w:ins>
      <w:r>
        <w:rPr>
          <w:noProof/>
          <w:webHidden/>
        </w:rPr>
      </w:r>
      <w:r>
        <w:rPr>
          <w:noProof/>
          <w:webHidden/>
        </w:rPr>
        <w:fldChar w:fldCharType="separate"/>
      </w:r>
      <w:ins w:id="3245" w:author="TRAN THI LY LY" w:date="2019-06-20T23:47:00Z">
        <w:r w:rsidR="00887B15">
          <w:rPr>
            <w:noProof/>
            <w:webHidden/>
          </w:rPr>
          <w:t>139</w:t>
        </w:r>
      </w:ins>
      <w:ins w:id="3246" w:author="TRAN THI LY LY" w:date="2019-06-16T00:29:00Z">
        <w:r>
          <w:rPr>
            <w:noProof/>
            <w:webHidden/>
          </w:rPr>
          <w:fldChar w:fldCharType="end"/>
        </w:r>
        <w:r w:rsidRPr="0037686E">
          <w:rPr>
            <w:rStyle w:val="Siuktni"/>
            <w:noProof/>
          </w:rPr>
          <w:fldChar w:fldCharType="end"/>
        </w:r>
      </w:ins>
    </w:p>
    <w:p w14:paraId="039D63EB" w14:textId="3501A94A" w:rsidR="00D750C1" w:rsidRDefault="00D750C1">
      <w:pPr>
        <w:pStyle w:val="Banghinhminhhoa"/>
        <w:tabs>
          <w:tab w:val="right" w:leader="dot" w:pos="8990"/>
        </w:tabs>
        <w:rPr>
          <w:ins w:id="3247" w:author="TRAN THI LY LY" w:date="2019-06-16T00:29:00Z"/>
          <w:rFonts w:asciiTheme="minorHAnsi" w:eastAsiaTheme="minorEastAsia" w:hAnsiTheme="minorHAnsi"/>
          <w:i w:val="0"/>
          <w:noProof/>
          <w:sz w:val="22"/>
        </w:rPr>
      </w:pPr>
      <w:ins w:id="3248" w:author="TRAN THI LY LY" w:date="2019-06-16T00:29:00Z">
        <w:r w:rsidRPr="0037686E">
          <w:rPr>
            <w:rStyle w:val="Siuktni"/>
            <w:noProof/>
          </w:rPr>
          <w:lastRenderedPageBreak/>
          <w:fldChar w:fldCharType="begin"/>
        </w:r>
        <w:r w:rsidRPr="0037686E">
          <w:rPr>
            <w:rStyle w:val="Siuktni"/>
            <w:noProof/>
          </w:rPr>
          <w:instrText xml:space="preserve"> </w:instrText>
        </w:r>
        <w:r>
          <w:rPr>
            <w:noProof/>
          </w:rPr>
          <w:instrText>HYPERLINK \l "_Toc11537437"</w:instrText>
        </w:r>
        <w:r w:rsidRPr="0037686E">
          <w:rPr>
            <w:rStyle w:val="Siuktni"/>
            <w:noProof/>
          </w:rPr>
          <w:instrText xml:space="preserve"> </w:instrText>
        </w:r>
        <w:r w:rsidRPr="0037686E">
          <w:rPr>
            <w:rStyle w:val="Siuktni"/>
            <w:noProof/>
          </w:rPr>
          <w:fldChar w:fldCharType="separate"/>
        </w:r>
        <w:r w:rsidRPr="0037686E">
          <w:rPr>
            <w:rStyle w:val="Siuktni"/>
            <w:noProof/>
          </w:rPr>
          <w:t xml:space="preserve">Hình 4. </w:t>
        </w:r>
      </w:ins>
      <w:ins w:id="3249" w:author="TRAN THI LY LY" w:date="2019-06-16T00:31:00Z">
        <w:r>
          <w:rPr>
            <w:rStyle w:val="Siuktni"/>
            <w:noProof/>
          </w:rPr>
          <w:t>43</w:t>
        </w:r>
      </w:ins>
      <w:ins w:id="3250" w:author="TRAN THI LY LY" w:date="2019-06-16T00:29:00Z">
        <w:r w:rsidRPr="0037686E">
          <w:rPr>
            <w:rStyle w:val="Siuktni"/>
            <w:noProof/>
          </w:rPr>
          <w:t xml:space="preserve"> Biểu đồ thống kê đánh giá của người dùng về sự hài lòng thoải mái khi nói chuyện cùng chatbot trên thang điểm 5.</w:t>
        </w:r>
        <w:r>
          <w:rPr>
            <w:noProof/>
            <w:webHidden/>
          </w:rPr>
          <w:tab/>
        </w:r>
        <w:r>
          <w:rPr>
            <w:noProof/>
            <w:webHidden/>
          </w:rPr>
          <w:fldChar w:fldCharType="begin"/>
        </w:r>
        <w:r>
          <w:rPr>
            <w:noProof/>
            <w:webHidden/>
          </w:rPr>
          <w:instrText xml:space="preserve"> PAGEREF _Toc11537437 \h </w:instrText>
        </w:r>
      </w:ins>
      <w:r>
        <w:rPr>
          <w:noProof/>
          <w:webHidden/>
        </w:rPr>
      </w:r>
      <w:r>
        <w:rPr>
          <w:noProof/>
          <w:webHidden/>
        </w:rPr>
        <w:fldChar w:fldCharType="separate"/>
      </w:r>
      <w:ins w:id="3251" w:author="TRAN THI LY LY" w:date="2019-06-20T23:47:00Z">
        <w:r w:rsidR="00887B15">
          <w:rPr>
            <w:noProof/>
            <w:webHidden/>
          </w:rPr>
          <w:t>140</w:t>
        </w:r>
      </w:ins>
      <w:ins w:id="3252" w:author="TRAN THI LY LY" w:date="2019-06-16T00:29:00Z">
        <w:r>
          <w:rPr>
            <w:noProof/>
            <w:webHidden/>
          </w:rPr>
          <w:fldChar w:fldCharType="end"/>
        </w:r>
        <w:r w:rsidRPr="0037686E">
          <w:rPr>
            <w:rStyle w:val="Siuktni"/>
            <w:noProof/>
          </w:rPr>
          <w:fldChar w:fldCharType="end"/>
        </w:r>
      </w:ins>
    </w:p>
    <w:p w14:paraId="66CFEE57" w14:textId="1B92F744" w:rsidR="00403365" w:rsidRPr="00A60A16" w:rsidDel="00AD35A1" w:rsidRDefault="00403365" w:rsidP="00403365">
      <w:pPr>
        <w:pStyle w:val="Banghinhminhhoa"/>
        <w:tabs>
          <w:tab w:val="right" w:leader="dot" w:pos="8990"/>
        </w:tabs>
        <w:rPr>
          <w:del w:id="3253" w:author="TRAN THI LY LY" w:date="2019-06-15T14:15:00Z"/>
          <w:rFonts w:eastAsiaTheme="minorEastAsia" w:cs="Times New Roman"/>
          <w:i w:val="0"/>
          <w:noProof/>
          <w:sz w:val="22"/>
        </w:rPr>
      </w:pPr>
      <w:del w:id="3254" w:author="TRAN THI LY LY" w:date="2019-06-15T14:15:00Z">
        <w:r w:rsidRPr="00AD35A1" w:rsidDel="00AD35A1">
          <w:rPr>
            <w:rPrChange w:id="3255" w:author="TRAN THI LY LY" w:date="2019-06-15T14:15:00Z">
              <w:rPr>
                <w:rStyle w:val="Siuktni"/>
                <w:rFonts w:cs="Times New Roman"/>
                <w:i w:val="0"/>
                <w:noProof/>
              </w:rPr>
            </w:rPrChange>
          </w:rPr>
          <w:delText>Hình 4. 1 Sơ đồ usecase hệ thống</w:delText>
        </w:r>
        <w:r w:rsidRPr="00DF05B9" w:rsidDel="00AD35A1">
          <w:rPr>
            <w:rFonts w:cs="Times New Roman"/>
            <w:noProof/>
            <w:webHidden/>
          </w:rPr>
          <w:tab/>
        </w:r>
        <w:r w:rsidRPr="000B797C" w:rsidDel="00AD35A1">
          <w:rPr>
            <w:rFonts w:cs="Times New Roman"/>
            <w:noProof/>
            <w:webHidden/>
          </w:rPr>
          <w:delText>39</w:delText>
        </w:r>
      </w:del>
    </w:p>
    <w:p w14:paraId="51F77551" w14:textId="3F7BD3D1" w:rsidR="00403365" w:rsidRPr="00A60A16" w:rsidDel="00AD35A1" w:rsidRDefault="00403365" w:rsidP="00403365">
      <w:pPr>
        <w:pStyle w:val="Banghinhminhhoa"/>
        <w:tabs>
          <w:tab w:val="right" w:leader="dot" w:pos="8990"/>
        </w:tabs>
        <w:rPr>
          <w:del w:id="3256" w:author="TRAN THI LY LY" w:date="2019-06-15T14:15:00Z"/>
          <w:rFonts w:eastAsiaTheme="minorEastAsia" w:cs="Times New Roman"/>
          <w:i w:val="0"/>
          <w:noProof/>
          <w:sz w:val="22"/>
        </w:rPr>
      </w:pPr>
      <w:del w:id="3257" w:author="TRAN THI LY LY" w:date="2019-06-15T14:15:00Z">
        <w:r w:rsidRPr="00AD35A1" w:rsidDel="00AD35A1">
          <w:rPr>
            <w:rPrChange w:id="3258" w:author="TRAN THI LY LY" w:date="2019-06-15T14:15:00Z">
              <w:rPr>
                <w:rStyle w:val="Siuktni"/>
                <w:rFonts w:cs="Times New Roman"/>
                <w:i w:val="0"/>
                <w:noProof/>
              </w:rPr>
            </w:rPrChange>
          </w:rPr>
          <w:delText>Hình 4. 2 Sơ đồ xử lí Intent classification and Name Entity Recognized</w:delText>
        </w:r>
        <w:r w:rsidRPr="00C85AB0" w:rsidDel="00AD35A1">
          <w:rPr>
            <w:rFonts w:cs="Times New Roman"/>
            <w:noProof/>
            <w:webHidden/>
          </w:rPr>
          <w:tab/>
        </w:r>
        <w:r w:rsidRPr="00A15433" w:rsidDel="00AD35A1">
          <w:rPr>
            <w:rFonts w:cs="Times New Roman"/>
            <w:noProof/>
            <w:webHidden/>
          </w:rPr>
          <w:delText>40</w:delText>
        </w:r>
      </w:del>
    </w:p>
    <w:p w14:paraId="1D5C9771" w14:textId="1950C0A4" w:rsidR="00403365" w:rsidRPr="00A60A16" w:rsidDel="00AD35A1" w:rsidRDefault="00403365" w:rsidP="00403365">
      <w:pPr>
        <w:pStyle w:val="Banghinhminhhoa"/>
        <w:tabs>
          <w:tab w:val="right" w:leader="dot" w:pos="8990"/>
        </w:tabs>
        <w:rPr>
          <w:del w:id="3259" w:author="TRAN THI LY LY" w:date="2019-06-15T14:15:00Z"/>
          <w:rFonts w:eastAsiaTheme="minorEastAsia" w:cs="Times New Roman"/>
          <w:i w:val="0"/>
          <w:noProof/>
          <w:sz w:val="22"/>
        </w:rPr>
      </w:pPr>
      <w:del w:id="3260" w:author="TRAN THI LY LY" w:date="2019-06-15T14:15:00Z">
        <w:r w:rsidRPr="00AD35A1" w:rsidDel="00AD35A1">
          <w:rPr>
            <w:rPrChange w:id="3261" w:author="TRAN THI LY LY" w:date="2019-06-15T14:15:00Z">
              <w:rPr>
                <w:rStyle w:val="Siuktni"/>
                <w:rFonts w:cs="Times New Roman"/>
                <w:i w:val="0"/>
                <w:noProof/>
              </w:rPr>
            </w:rPrChange>
          </w:rPr>
          <w:delText>Hình 4. 3 Sơ đồ xử lí What Question</w:delText>
        </w:r>
        <w:r w:rsidRPr="00C85AB0" w:rsidDel="00AD35A1">
          <w:rPr>
            <w:rFonts w:cs="Times New Roman"/>
            <w:noProof/>
            <w:webHidden/>
          </w:rPr>
          <w:tab/>
        </w:r>
        <w:r w:rsidRPr="00A15433" w:rsidDel="00AD35A1">
          <w:rPr>
            <w:rFonts w:cs="Times New Roman"/>
            <w:noProof/>
            <w:webHidden/>
          </w:rPr>
          <w:delText>41</w:delText>
        </w:r>
      </w:del>
    </w:p>
    <w:p w14:paraId="042A9CED" w14:textId="51B8A5B0" w:rsidR="00403365" w:rsidRPr="00A60A16" w:rsidDel="00AD35A1" w:rsidRDefault="00403365" w:rsidP="00403365">
      <w:pPr>
        <w:pStyle w:val="Banghinhminhhoa"/>
        <w:tabs>
          <w:tab w:val="right" w:leader="dot" w:pos="8990"/>
        </w:tabs>
        <w:rPr>
          <w:del w:id="3262" w:author="TRAN THI LY LY" w:date="2019-06-15T14:15:00Z"/>
          <w:rFonts w:eastAsiaTheme="minorEastAsia" w:cs="Times New Roman"/>
          <w:i w:val="0"/>
          <w:noProof/>
          <w:sz w:val="22"/>
        </w:rPr>
      </w:pPr>
      <w:del w:id="3263" w:author="TRAN THI LY LY" w:date="2019-06-15T14:15:00Z">
        <w:r w:rsidRPr="00AD35A1" w:rsidDel="00AD35A1">
          <w:rPr>
            <w:rPrChange w:id="3264" w:author="TRAN THI LY LY" w:date="2019-06-15T14:15:00Z">
              <w:rPr>
                <w:rStyle w:val="Siuktni"/>
                <w:rFonts w:cs="Times New Roman"/>
                <w:i w:val="0"/>
                <w:noProof/>
              </w:rPr>
            </w:rPrChange>
          </w:rPr>
          <w:delText>Hình 4. 4 Sơ đồ xử lí How – Question</w:delText>
        </w:r>
        <w:r w:rsidRPr="00C85AB0" w:rsidDel="00AD35A1">
          <w:rPr>
            <w:rFonts w:cs="Times New Roman"/>
            <w:noProof/>
            <w:webHidden/>
          </w:rPr>
          <w:tab/>
        </w:r>
        <w:r w:rsidRPr="00A15433" w:rsidDel="00AD35A1">
          <w:rPr>
            <w:rFonts w:cs="Times New Roman"/>
            <w:noProof/>
            <w:webHidden/>
          </w:rPr>
          <w:delText>41</w:delText>
        </w:r>
      </w:del>
    </w:p>
    <w:p w14:paraId="71D2DF86" w14:textId="67192964" w:rsidR="00403365" w:rsidRPr="00A60A16" w:rsidDel="00AD35A1" w:rsidRDefault="00403365" w:rsidP="00403365">
      <w:pPr>
        <w:pStyle w:val="Banghinhminhhoa"/>
        <w:tabs>
          <w:tab w:val="right" w:leader="dot" w:pos="8990"/>
        </w:tabs>
        <w:rPr>
          <w:del w:id="3265" w:author="TRAN THI LY LY" w:date="2019-06-15T14:15:00Z"/>
          <w:rFonts w:eastAsiaTheme="minorEastAsia" w:cs="Times New Roman"/>
          <w:i w:val="0"/>
          <w:noProof/>
          <w:sz w:val="22"/>
        </w:rPr>
      </w:pPr>
      <w:del w:id="3266" w:author="TRAN THI LY LY" w:date="2019-06-15T14:15:00Z">
        <w:r w:rsidRPr="00AD35A1" w:rsidDel="00AD35A1">
          <w:rPr>
            <w:rPrChange w:id="3267" w:author="TRAN THI LY LY" w:date="2019-06-15T14:15:00Z">
              <w:rPr>
                <w:rStyle w:val="Siuktni"/>
                <w:rFonts w:cs="Times New Roman"/>
                <w:i w:val="0"/>
                <w:noProof/>
              </w:rPr>
            </w:rPrChange>
          </w:rPr>
          <w:delText>Hình 4. 5 Sơ đồ xử lý context processing</w:delText>
        </w:r>
        <w:r w:rsidRPr="00060118" w:rsidDel="00AD35A1">
          <w:rPr>
            <w:rFonts w:cs="Times New Roman"/>
            <w:noProof/>
            <w:webHidden/>
          </w:rPr>
          <w:tab/>
        </w:r>
        <w:r w:rsidRPr="00A15433" w:rsidDel="00AD35A1">
          <w:rPr>
            <w:rFonts w:cs="Times New Roman"/>
            <w:noProof/>
            <w:webHidden/>
          </w:rPr>
          <w:delText>42</w:delText>
        </w:r>
      </w:del>
    </w:p>
    <w:p w14:paraId="41D6170F" w14:textId="15D9F4D0" w:rsidR="00403365" w:rsidRPr="00A60A16" w:rsidDel="00AD35A1" w:rsidRDefault="00403365" w:rsidP="00403365">
      <w:pPr>
        <w:pStyle w:val="Banghinhminhhoa"/>
        <w:tabs>
          <w:tab w:val="right" w:leader="dot" w:pos="8990"/>
        </w:tabs>
        <w:rPr>
          <w:del w:id="3268" w:author="TRAN THI LY LY" w:date="2019-06-15T14:15:00Z"/>
          <w:rFonts w:eastAsiaTheme="minorEastAsia" w:cs="Times New Roman"/>
          <w:i w:val="0"/>
          <w:noProof/>
          <w:sz w:val="22"/>
        </w:rPr>
      </w:pPr>
      <w:del w:id="3269" w:author="TRAN THI LY LY" w:date="2019-06-15T14:15:00Z">
        <w:r w:rsidRPr="00AD35A1" w:rsidDel="00AD35A1">
          <w:rPr>
            <w:rPrChange w:id="3270" w:author="TRAN THI LY LY" w:date="2019-06-15T14:15:00Z">
              <w:rPr>
                <w:rStyle w:val="Siuktni"/>
                <w:rFonts w:cs="Times New Roman"/>
                <w:i w:val="0"/>
                <w:noProof/>
              </w:rPr>
            </w:rPrChange>
          </w:rPr>
          <w:delText>Hình 4. 6 Ành chụp dữ liệu ontology chuẩn bị cho câu hỏi “how mack local adjustments in camera raw”.</w:delText>
        </w:r>
        <w:r w:rsidRPr="00A60A16" w:rsidDel="00AD35A1">
          <w:rPr>
            <w:rFonts w:cs="Times New Roman"/>
            <w:noProof/>
            <w:webHidden/>
          </w:rPr>
          <w:tab/>
        </w:r>
        <w:r w:rsidRPr="00A15433" w:rsidDel="00AD35A1">
          <w:rPr>
            <w:rFonts w:cs="Times New Roman"/>
            <w:noProof/>
            <w:webHidden/>
          </w:rPr>
          <w:delText>45</w:delText>
        </w:r>
      </w:del>
    </w:p>
    <w:p w14:paraId="4D3F6C32" w14:textId="7A53BFBD" w:rsidR="00403365" w:rsidRPr="00A60A16" w:rsidDel="00AD35A1" w:rsidRDefault="00403365" w:rsidP="00403365">
      <w:pPr>
        <w:pStyle w:val="Banghinhminhhoa"/>
        <w:tabs>
          <w:tab w:val="right" w:leader="dot" w:pos="8990"/>
        </w:tabs>
        <w:rPr>
          <w:del w:id="3271" w:author="TRAN THI LY LY" w:date="2019-06-15T14:15:00Z"/>
          <w:rFonts w:eastAsiaTheme="minorEastAsia" w:cs="Times New Roman"/>
          <w:i w:val="0"/>
          <w:noProof/>
          <w:sz w:val="22"/>
        </w:rPr>
      </w:pPr>
      <w:del w:id="3272" w:author="TRAN THI LY LY" w:date="2019-06-15T14:15:00Z">
        <w:r w:rsidRPr="00AD35A1" w:rsidDel="00AD35A1">
          <w:rPr>
            <w:rPrChange w:id="3273" w:author="TRAN THI LY LY" w:date="2019-06-15T14:15:00Z">
              <w:rPr>
                <w:rStyle w:val="Siuktni"/>
                <w:rFonts w:cs="Times New Roman"/>
                <w:i w:val="0"/>
                <w:noProof/>
              </w:rPr>
            </w:rPrChange>
          </w:rPr>
          <w:delText>Hình 4. 7 Ảnh chụp dữ liệu ontology chuẩn bị cho process “Apply local adjustments with adjustment brush tool” là một process của câu hỏi how trong hình 4.6</w:delText>
        </w:r>
        <w:r w:rsidRPr="00A60A16" w:rsidDel="00AD35A1">
          <w:rPr>
            <w:rFonts w:cs="Times New Roman"/>
            <w:noProof/>
            <w:webHidden/>
          </w:rPr>
          <w:tab/>
        </w:r>
        <w:r w:rsidRPr="00A15433" w:rsidDel="00AD35A1">
          <w:rPr>
            <w:rFonts w:cs="Times New Roman"/>
            <w:noProof/>
            <w:webHidden/>
          </w:rPr>
          <w:delText>46</w:delText>
        </w:r>
      </w:del>
    </w:p>
    <w:p w14:paraId="15269A86" w14:textId="6C32BC54" w:rsidR="00403365" w:rsidRPr="00A60A16" w:rsidDel="00AD35A1" w:rsidRDefault="00403365" w:rsidP="00403365">
      <w:pPr>
        <w:pStyle w:val="Banghinhminhhoa"/>
        <w:tabs>
          <w:tab w:val="right" w:leader="dot" w:pos="8990"/>
        </w:tabs>
        <w:rPr>
          <w:del w:id="3274" w:author="TRAN THI LY LY" w:date="2019-06-15T14:15:00Z"/>
          <w:rFonts w:eastAsiaTheme="minorEastAsia" w:cs="Times New Roman"/>
          <w:i w:val="0"/>
          <w:noProof/>
          <w:sz w:val="22"/>
        </w:rPr>
      </w:pPr>
      <w:del w:id="3275" w:author="TRAN THI LY LY" w:date="2019-06-15T14:15:00Z">
        <w:r w:rsidRPr="00AD35A1" w:rsidDel="00AD35A1">
          <w:rPr>
            <w:rPrChange w:id="3276" w:author="TRAN THI LY LY" w:date="2019-06-15T14:15:00Z">
              <w:rPr>
                <w:rStyle w:val="Siuktni"/>
                <w:rFonts w:cs="Times New Roman"/>
                <w:i w:val="0"/>
                <w:noProof/>
              </w:rPr>
            </w:rPrChange>
          </w:rPr>
          <w:delText>Hình 4. 8 Khai báo namespace dùng để truy vấn ontology</w:delText>
        </w:r>
        <w:r w:rsidRPr="00060118" w:rsidDel="00AD35A1">
          <w:rPr>
            <w:rFonts w:cs="Times New Roman"/>
            <w:noProof/>
            <w:webHidden/>
          </w:rPr>
          <w:tab/>
        </w:r>
        <w:r w:rsidRPr="00A15433" w:rsidDel="00AD35A1">
          <w:rPr>
            <w:rFonts w:cs="Times New Roman"/>
            <w:noProof/>
            <w:webHidden/>
          </w:rPr>
          <w:delText>48</w:delText>
        </w:r>
      </w:del>
    </w:p>
    <w:p w14:paraId="0502D0CA" w14:textId="2D66050A" w:rsidR="00403365" w:rsidRPr="00A60A16" w:rsidDel="00AD35A1" w:rsidRDefault="00403365" w:rsidP="00403365">
      <w:pPr>
        <w:pStyle w:val="Banghinhminhhoa"/>
        <w:tabs>
          <w:tab w:val="right" w:leader="dot" w:pos="8990"/>
        </w:tabs>
        <w:rPr>
          <w:del w:id="3277" w:author="TRAN THI LY LY" w:date="2019-06-15T14:15:00Z"/>
          <w:rFonts w:eastAsiaTheme="minorEastAsia" w:cs="Times New Roman"/>
          <w:i w:val="0"/>
          <w:noProof/>
          <w:sz w:val="22"/>
        </w:rPr>
      </w:pPr>
      <w:del w:id="3278" w:author="TRAN THI LY LY" w:date="2019-06-15T14:15:00Z">
        <w:r w:rsidRPr="00AD35A1" w:rsidDel="00AD35A1">
          <w:rPr>
            <w:rPrChange w:id="3279" w:author="TRAN THI LY LY" w:date="2019-06-15T14:15:00Z">
              <w:rPr>
                <w:rStyle w:val="Siuktni"/>
                <w:rFonts w:cs="Times New Roman"/>
                <w:i w:val="0"/>
                <w:noProof/>
              </w:rPr>
            </w:rPrChange>
          </w:rPr>
          <w:delText>Hình 4. 9 Hàm chung để truy vấn cho câu hỏi What với đầu vào là danh sách các Object và danh sách các Context dạng mảng các chuỗi string</w:delText>
        </w:r>
        <w:r w:rsidRPr="00A60A16" w:rsidDel="00AD35A1">
          <w:rPr>
            <w:rFonts w:cs="Times New Roman"/>
            <w:noProof/>
            <w:webHidden/>
          </w:rPr>
          <w:tab/>
        </w:r>
        <w:r w:rsidRPr="00A15433" w:rsidDel="00AD35A1">
          <w:rPr>
            <w:rFonts w:cs="Times New Roman"/>
            <w:noProof/>
            <w:webHidden/>
          </w:rPr>
          <w:delText>48</w:delText>
        </w:r>
      </w:del>
    </w:p>
    <w:p w14:paraId="58107B25" w14:textId="66BB35D6" w:rsidR="00403365" w:rsidRPr="00A60A16" w:rsidDel="00AD35A1" w:rsidRDefault="00403365" w:rsidP="00403365">
      <w:pPr>
        <w:pStyle w:val="Banghinhminhhoa"/>
        <w:tabs>
          <w:tab w:val="right" w:leader="dot" w:pos="8990"/>
        </w:tabs>
        <w:rPr>
          <w:del w:id="3280" w:author="TRAN THI LY LY" w:date="2019-06-15T14:15:00Z"/>
          <w:rFonts w:eastAsiaTheme="minorEastAsia" w:cs="Times New Roman"/>
          <w:i w:val="0"/>
          <w:noProof/>
          <w:sz w:val="22"/>
        </w:rPr>
      </w:pPr>
      <w:del w:id="3281" w:author="TRAN THI LY LY" w:date="2019-06-15T14:15:00Z">
        <w:r w:rsidRPr="00AD35A1" w:rsidDel="00AD35A1">
          <w:rPr>
            <w:rPrChange w:id="3282" w:author="TRAN THI LY LY" w:date="2019-06-15T14:15:00Z">
              <w:rPr>
                <w:rStyle w:val="Siuktni"/>
                <w:rFonts w:cs="Times New Roman"/>
                <w:i w:val="0"/>
                <w:noProof/>
              </w:rPr>
            </w:rPrChange>
          </w:rPr>
          <w:delText>Hình 4. 10 Ảnh chụp kết quả trả về từ ontology cho câu hỏi what is layer.</w:delText>
        </w:r>
        <w:r w:rsidRPr="00A60A16" w:rsidDel="00AD35A1">
          <w:rPr>
            <w:rFonts w:cs="Times New Roman"/>
            <w:noProof/>
            <w:webHidden/>
          </w:rPr>
          <w:tab/>
        </w:r>
        <w:r w:rsidRPr="00A15433" w:rsidDel="00AD35A1">
          <w:rPr>
            <w:rFonts w:cs="Times New Roman"/>
            <w:noProof/>
            <w:webHidden/>
          </w:rPr>
          <w:delText>49</w:delText>
        </w:r>
      </w:del>
    </w:p>
    <w:p w14:paraId="0B512944" w14:textId="4A692693" w:rsidR="00403365" w:rsidRPr="00A60A16" w:rsidDel="00AD35A1" w:rsidRDefault="00403365" w:rsidP="00403365">
      <w:pPr>
        <w:pStyle w:val="Banghinhminhhoa"/>
        <w:tabs>
          <w:tab w:val="right" w:leader="dot" w:pos="8990"/>
        </w:tabs>
        <w:rPr>
          <w:del w:id="3283" w:author="TRAN THI LY LY" w:date="2019-06-15T14:15:00Z"/>
          <w:rFonts w:eastAsiaTheme="minorEastAsia" w:cs="Times New Roman"/>
          <w:i w:val="0"/>
          <w:noProof/>
          <w:sz w:val="22"/>
        </w:rPr>
      </w:pPr>
      <w:del w:id="3284" w:author="TRAN THI LY LY" w:date="2019-06-15T14:15:00Z">
        <w:r w:rsidRPr="00AD35A1" w:rsidDel="00AD35A1">
          <w:rPr>
            <w:rPrChange w:id="3285" w:author="TRAN THI LY LY" w:date="2019-06-15T14:15:00Z">
              <w:rPr>
                <w:rStyle w:val="Siuktni"/>
                <w:rFonts w:cs="Times New Roman"/>
                <w:i w:val="0"/>
                <w:noProof/>
              </w:rPr>
            </w:rPrChange>
          </w:rPr>
          <w:delText>Hình 4. 11 Hàm chung để truy vấn cho câu hỏi How với đầu vào là danh sách các Object, danh sách các Context và danh sách các operation dạng mảng các chuỗi string</w:delText>
        </w:r>
        <w:r w:rsidRPr="00A60A16" w:rsidDel="00AD35A1">
          <w:rPr>
            <w:rFonts w:cs="Times New Roman"/>
            <w:noProof/>
            <w:webHidden/>
          </w:rPr>
          <w:tab/>
        </w:r>
        <w:r w:rsidRPr="00A15433" w:rsidDel="00AD35A1">
          <w:rPr>
            <w:rFonts w:cs="Times New Roman"/>
            <w:noProof/>
            <w:webHidden/>
          </w:rPr>
          <w:delText>50</w:delText>
        </w:r>
      </w:del>
    </w:p>
    <w:p w14:paraId="43A8BB9E" w14:textId="2CBBDD36" w:rsidR="00403365" w:rsidRPr="00A60A16" w:rsidDel="00AD35A1" w:rsidRDefault="00403365" w:rsidP="00403365">
      <w:pPr>
        <w:pStyle w:val="Banghinhminhhoa"/>
        <w:tabs>
          <w:tab w:val="right" w:leader="dot" w:pos="8990"/>
        </w:tabs>
        <w:rPr>
          <w:del w:id="3286" w:author="TRAN THI LY LY" w:date="2019-06-15T14:15:00Z"/>
          <w:rFonts w:eastAsiaTheme="minorEastAsia" w:cs="Times New Roman"/>
          <w:i w:val="0"/>
          <w:noProof/>
          <w:sz w:val="22"/>
        </w:rPr>
      </w:pPr>
      <w:del w:id="3287" w:author="TRAN THI LY LY" w:date="2019-06-15T14:15:00Z">
        <w:r w:rsidRPr="00AD35A1" w:rsidDel="00AD35A1">
          <w:rPr>
            <w:rPrChange w:id="3288" w:author="TRAN THI LY LY" w:date="2019-06-15T14:15:00Z">
              <w:rPr>
                <w:rStyle w:val="Siuktni"/>
                <w:rFonts w:cs="Times New Roman"/>
                <w:i w:val="0"/>
                <w:noProof/>
              </w:rPr>
            </w:rPrChange>
          </w:rPr>
          <w:delText>Hình 4. 12 Ảnh chụp kết quả trả về từ ontology cho câu hỏi How to download photoshop CC</w:delText>
        </w:r>
        <w:r w:rsidRPr="00A60A16" w:rsidDel="00AD35A1">
          <w:rPr>
            <w:rFonts w:cs="Times New Roman"/>
            <w:noProof/>
            <w:webHidden/>
          </w:rPr>
          <w:tab/>
        </w:r>
        <w:r w:rsidRPr="00A15433" w:rsidDel="00AD35A1">
          <w:rPr>
            <w:rFonts w:cs="Times New Roman"/>
            <w:noProof/>
            <w:webHidden/>
          </w:rPr>
          <w:delText>50</w:delText>
        </w:r>
      </w:del>
    </w:p>
    <w:p w14:paraId="3B3272CB" w14:textId="460553D2" w:rsidR="00403365" w:rsidRPr="00A60A16" w:rsidDel="00AD35A1" w:rsidRDefault="00403365" w:rsidP="00403365">
      <w:pPr>
        <w:pStyle w:val="Banghinhminhhoa"/>
        <w:tabs>
          <w:tab w:val="right" w:leader="dot" w:pos="8990"/>
        </w:tabs>
        <w:rPr>
          <w:del w:id="3289" w:author="TRAN THI LY LY" w:date="2019-06-15T14:15:00Z"/>
          <w:rFonts w:eastAsiaTheme="minorEastAsia" w:cs="Times New Roman"/>
          <w:i w:val="0"/>
          <w:noProof/>
          <w:sz w:val="22"/>
        </w:rPr>
      </w:pPr>
      <w:del w:id="3290" w:author="TRAN THI LY LY" w:date="2019-06-15T14:15:00Z">
        <w:r w:rsidRPr="00AD35A1" w:rsidDel="00AD35A1">
          <w:rPr>
            <w:rPrChange w:id="3291" w:author="TRAN THI LY LY" w:date="2019-06-15T14:15:00Z">
              <w:rPr>
                <w:rStyle w:val="Siuktni"/>
                <w:rFonts w:cs="Times New Roman"/>
                <w:i w:val="0"/>
                <w:noProof/>
              </w:rPr>
            </w:rPrChange>
          </w:rPr>
          <w:delText>Hình 4. 13 Hàm chung lấy các Task của Process dựa theo tên của process</w:delText>
        </w:r>
        <w:r w:rsidRPr="00920C63" w:rsidDel="00AD35A1">
          <w:rPr>
            <w:rFonts w:cs="Times New Roman"/>
            <w:noProof/>
            <w:webHidden/>
          </w:rPr>
          <w:tab/>
        </w:r>
        <w:r w:rsidRPr="004C6674" w:rsidDel="00AD35A1">
          <w:rPr>
            <w:rFonts w:cs="Times New Roman"/>
            <w:noProof/>
            <w:webHidden/>
          </w:rPr>
          <w:delText>51</w:delText>
        </w:r>
      </w:del>
    </w:p>
    <w:p w14:paraId="196A99C9" w14:textId="567D1CDB" w:rsidR="00403365" w:rsidRPr="00A60A16" w:rsidDel="00AD35A1" w:rsidRDefault="00403365" w:rsidP="00403365">
      <w:pPr>
        <w:pStyle w:val="Banghinhminhhoa"/>
        <w:tabs>
          <w:tab w:val="right" w:leader="dot" w:pos="8990"/>
        </w:tabs>
        <w:rPr>
          <w:del w:id="3292" w:author="TRAN THI LY LY" w:date="2019-06-15T14:15:00Z"/>
          <w:rFonts w:eastAsiaTheme="minorEastAsia" w:cs="Times New Roman"/>
          <w:i w:val="0"/>
          <w:noProof/>
          <w:sz w:val="22"/>
        </w:rPr>
      </w:pPr>
      <w:del w:id="3293" w:author="TRAN THI LY LY" w:date="2019-06-15T14:15:00Z">
        <w:r w:rsidRPr="00AD35A1" w:rsidDel="00AD35A1">
          <w:rPr>
            <w:rPrChange w:id="3294" w:author="TRAN THI LY LY" w:date="2019-06-15T14:15:00Z">
              <w:rPr>
                <w:rStyle w:val="Siuktni"/>
                <w:rFonts w:cs="Times New Roman"/>
                <w:i w:val="0"/>
                <w:noProof/>
              </w:rPr>
            </w:rPrChange>
          </w:rPr>
          <w:delText>Hình 4. 14 Ảnh chụp kết quả trả về từ ontology cho process Projection Panting</w:delText>
        </w:r>
        <w:r w:rsidRPr="00A60A16" w:rsidDel="00AD35A1">
          <w:rPr>
            <w:rFonts w:cs="Times New Roman"/>
            <w:noProof/>
            <w:webHidden/>
          </w:rPr>
          <w:tab/>
        </w:r>
        <w:r w:rsidRPr="00C85AB0" w:rsidDel="00AD35A1">
          <w:rPr>
            <w:rFonts w:cs="Times New Roman"/>
            <w:noProof/>
            <w:webHidden/>
          </w:rPr>
          <w:delText>52</w:delText>
        </w:r>
      </w:del>
    </w:p>
    <w:p w14:paraId="299A64CD" w14:textId="720D7E7D" w:rsidR="00403365" w:rsidRPr="00A60A16" w:rsidDel="00AD35A1" w:rsidRDefault="00403365" w:rsidP="00403365">
      <w:pPr>
        <w:pStyle w:val="Banghinhminhhoa"/>
        <w:tabs>
          <w:tab w:val="right" w:leader="dot" w:pos="8990"/>
        </w:tabs>
        <w:rPr>
          <w:del w:id="3295" w:author="TRAN THI LY LY" w:date="2019-06-15T14:15:00Z"/>
          <w:rFonts w:eastAsiaTheme="minorEastAsia" w:cs="Times New Roman"/>
          <w:i w:val="0"/>
          <w:noProof/>
          <w:sz w:val="22"/>
        </w:rPr>
      </w:pPr>
      <w:del w:id="3296" w:author="TRAN THI LY LY" w:date="2019-06-15T14:15:00Z">
        <w:r w:rsidRPr="00AD35A1" w:rsidDel="00AD35A1">
          <w:rPr>
            <w:rPrChange w:id="3297" w:author="TRAN THI LY LY" w:date="2019-06-15T14:15:00Z">
              <w:rPr>
                <w:rStyle w:val="Siuktni"/>
                <w:rFonts w:cs="Times New Roman"/>
                <w:i w:val="0"/>
                <w:noProof/>
              </w:rPr>
            </w:rPrChange>
          </w:rPr>
          <w:delText>Hình 4. 15 Ảnh chụp màn hình giao diện chào hỏi và trả lời câu hòi của người dùng có trả về hình ảnh minh họa.</w:delText>
        </w:r>
        <w:r w:rsidRPr="00A60A16" w:rsidDel="00AD35A1">
          <w:rPr>
            <w:rFonts w:cs="Times New Roman"/>
            <w:noProof/>
            <w:webHidden/>
          </w:rPr>
          <w:tab/>
        </w:r>
        <w:r w:rsidRPr="00C85AB0" w:rsidDel="00AD35A1">
          <w:rPr>
            <w:rFonts w:cs="Times New Roman"/>
            <w:noProof/>
            <w:webHidden/>
          </w:rPr>
          <w:delText>54</w:delText>
        </w:r>
      </w:del>
    </w:p>
    <w:p w14:paraId="2319C977" w14:textId="297EC1F1" w:rsidR="00403365" w:rsidRPr="00A60A16" w:rsidDel="00AD35A1" w:rsidRDefault="00403365" w:rsidP="00403365">
      <w:pPr>
        <w:pStyle w:val="Banghinhminhhoa"/>
        <w:tabs>
          <w:tab w:val="right" w:leader="dot" w:pos="8990"/>
        </w:tabs>
        <w:rPr>
          <w:del w:id="3298" w:author="TRAN THI LY LY" w:date="2019-06-15T14:15:00Z"/>
          <w:rFonts w:eastAsiaTheme="minorEastAsia" w:cs="Times New Roman"/>
          <w:i w:val="0"/>
          <w:noProof/>
          <w:sz w:val="22"/>
        </w:rPr>
      </w:pPr>
      <w:del w:id="3299" w:author="TRAN THI LY LY" w:date="2019-06-15T14:15:00Z">
        <w:r w:rsidRPr="00AD35A1" w:rsidDel="00AD35A1">
          <w:rPr>
            <w:rPrChange w:id="3300" w:author="TRAN THI LY LY" w:date="2019-06-15T14:15:00Z">
              <w:rPr>
                <w:rStyle w:val="Siuktni"/>
                <w:rFonts w:cs="Times New Roman"/>
                <w:i w:val="0"/>
                <w:noProof/>
              </w:rPr>
            </w:rPrChange>
          </w:rPr>
          <w:delText>Hình 4. 16 Một phần đoạn code gọi API từ server backend</w:delText>
        </w:r>
        <w:r w:rsidRPr="00A60A16" w:rsidDel="00AD35A1">
          <w:rPr>
            <w:rFonts w:cs="Times New Roman"/>
            <w:noProof/>
            <w:webHidden/>
          </w:rPr>
          <w:tab/>
        </w:r>
        <w:r w:rsidRPr="00C85AB0" w:rsidDel="00AD35A1">
          <w:rPr>
            <w:rFonts w:cs="Times New Roman"/>
            <w:noProof/>
            <w:webHidden/>
          </w:rPr>
          <w:delText>55</w:delText>
        </w:r>
      </w:del>
    </w:p>
    <w:p w14:paraId="2F52AE87" w14:textId="56DF3958" w:rsidR="00403365" w:rsidRPr="00A60A16" w:rsidDel="00AD35A1" w:rsidRDefault="00403365" w:rsidP="00403365">
      <w:pPr>
        <w:pStyle w:val="Banghinhminhhoa"/>
        <w:tabs>
          <w:tab w:val="right" w:leader="dot" w:pos="8990"/>
        </w:tabs>
        <w:rPr>
          <w:del w:id="3301" w:author="TRAN THI LY LY" w:date="2019-06-15T14:15:00Z"/>
          <w:rFonts w:eastAsiaTheme="minorEastAsia" w:cs="Times New Roman"/>
          <w:i w:val="0"/>
          <w:noProof/>
          <w:sz w:val="22"/>
        </w:rPr>
      </w:pPr>
      <w:del w:id="3302" w:author="TRAN THI LY LY" w:date="2019-06-15T14:15:00Z">
        <w:r w:rsidRPr="00AD35A1" w:rsidDel="00AD35A1">
          <w:rPr>
            <w:rPrChange w:id="3303" w:author="TRAN THI LY LY" w:date="2019-06-15T14:15:00Z">
              <w:rPr>
                <w:rStyle w:val="Siuktni"/>
                <w:rFonts w:cs="Times New Roman"/>
                <w:i w:val="0"/>
                <w:noProof/>
              </w:rPr>
            </w:rPrChange>
          </w:rPr>
          <w:delText>Hình 4. 17 Ảnh chụp màn hình giao diện chat khi người dùng hỏi một câu hỏi how gồm nhiều cách xử lý khác nhau.</w:delText>
        </w:r>
        <w:r w:rsidRPr="00A60A16" w:rsidDel="00AD35A1">
          <w:rPr>
            <w:rFonts w:cs="Times New Roman"/>
            <w:noProof/>
            <w:webHidden/>
          </w:rPr>
          <w:tab/>
        </w:r>
        <w:r w:rsidRPr="00C85AB0" w:rsidDel="00AD35A1">
          <w:rPr>
            <w:rFonts w:cs="Times New Roman"/>
            <w:noProof/>
            <w:webHidden/>
          </w:rPr>
          <w:delText>56</w:delText>
        </w:r>
      </w:del>
    </w:p>
    <w:p w14:paraId="11FE31C9" w14:textId="6D52895E" w:rsidR="00403365" w:rsidRPr="00A60A16" w:rsidDel="00AD35A1" w:rsidRDefault="00403365" w:rsidP="00403365">
      <w:pPr>
        <w:pStyle w:val="Banghinhminhhoa"/>
        <w:tabs>
          <w:tab w:val="right" w:leader="dot" w:pos="8990"/>
        </w:tabs>
        <w:rPr>
          <w:del w:id="3304" w:author="TRAN THI LY LY" w:date="2019-06-15T14:15:00Z"/>
          <w:rFonts w:eastAsiaTheme="minorEastAsia" w:cs="Times New Roman"/>
          <w:i w:val="0"/>
          <w:noProof/>
          <w:sz w:val="22"/>
        </w:rPr>
      </w:pPr>
      <w:del w:id="3305" w:author="TRAN THI LY LY" w:date="2019-06-15T14:15:00Z">
        <w:r w:rsidRPr="00AD35A1" w:rsidDel="00AD35A1">
          <w:rPr>
            <w:rPrChange w:id="3306" w:author="TRAN THI LY LY" w:date="2019-06-15T14:15:00Z">
              <w:rPr>
                <w:rStyle w:val="Siuktni"/>
                <w:rFonts w:cs="Times New Roman"/>
                <w:i w:val="0"/>
                <w:noProof/>
              </w:rPr>
            </w:rPrChange>
          </w:rPr>
          <w:delText>Hình 4. 18 Ảnh chụp màn hình giao diện chatbot trả lời cách xử lí gồm 4 bước, trả lời câu hỏi có video hướng dẫn và trả lời câu hỏi thiếu dữ liệu.</w:delText>
        </w:r>
        <w:r w:rsidRPr="00A60A16" w:rsidDel="00AD35A1">
          <w:rPr>
            <w:rFonts w:cs="Times New Roman"/>
            <w:noProof/>
            <w:webHidden/>
          </w:rPr>
          <w:tab/>
        </w:r>
        <w:r w:rsidRPr="00C85AB0" w:rsidDel="00AD35A1">
          <w:rPr>
            <w:rFonts w:cs="Times New Roman"/>
            <w:noProof/>
            <w:webHidden/>
          </w:rPr>
          <w:delText>57</w:delText>
        </w:r>
      </w:del>
    </w:p>
    <w:p w14:paraId="5FC89D19" w14:textId="7007BC91" w:rsidR="00403365" w:rsidRPr="00A60A16" w:rsidDel="00AD35A1" w:rsidRDefault="00403365" w:rsidP="00403365">
      <w:pPr>
        <w:pStyle w:val="Banghinhminhhoa"/>
        <w:tabs>
          <w:tab w:val="right" w:leader="dot" w:pos="8990"/>
        </w:tabs>
        <w:rPr>
          <w:del w:id="3307" w:author="TRAN THI LY LY" w:date="2019-06-15T14:15:00Z"/>
          <w:rFonts w:eastAsiaTheme="minorEastAsia" w:cs="Times New Roman"/>
          <w:i w:val="0"/>
          <w:noProof/>
          <w:sz w:val="22"/>
        </w:rPr>
      </w:pPr>
      <w:del w:id="3308" w:author="TRAN THI LY LY" w:date="2019-06-15T14:15:00Z">
        <w:r w:rsidRPr="00AD35A1" w:rsidDel="00AD35A1">
          <w:rPr>
            <w:rPrChange w:id="3309" w:author="TRAN THI LY LY" w:date="2019-06-15T14:15:00Z">
              <w:rPr>
                <w:rStyle w:val="Siuktni"/>
                <w:rFonts w:cs="Times New Roman"/>
                <w:i w:val="0"/>
                <w:noProof/>
              </w:rPr>
            </w:rPrChange>
          </w:rPr>
          <w:delText>Hình 4. 19 Ảnh chụp giao diện chatbot đưa ra câu trả lời có hình ảnh sau khi người dùng xác nhận lại câu hỏi thiếu dữ kiện ở hình 4.18 và chào kết thúc đoạn hội thoại</w:delText>
        </w:r>
        <w:r w:rsidRPr="00A60A16" w:rsidDel="00AD35A1">
          <w:rPr>
            <w:rFonts w:cs="Times New Roman"/>
            <w:noProof/>
            <w:webHidden/>
          </w:rPr>
          <w:tab/>
        </w:r>
        <w:r w:rsidRPr="00C85AB0" w:rsidDel="00AD35A1">
          <w:rPr>
            <w:rFonts w:cs="Times New Roman"/>
            <w:noProof/>
            <w:webHidden/>
          </w:rPr>
          <w:delText>58</w:delText>
        </w:r>
      </w:del>
    </w:p>
    <w:p w14:paraId="2E3FA0F3" w14:textId="3D75BBC0" w:rsidR="00403365" w:rsidRPr="00A60A16" w:rsidDel="00AD35A1" w:rsidRDefault="00403365" w:rsidP="00403365">
      <w:pPr>
        <w:pStyle w:val="Banghinhminhhoa"/>
        <w:tabs>
          <w:tab w:val="right" w:leader="dot" w:pos="8990"/>
        </w:tabs>
        <w:rPr>
          <w:del w:id="3310" w:author="TRAN THI LY LY" w:date="2019-06-15T14:15:00Z"/>
          <w:rFonts w:eastAsiaTheme="minorEastAsia" w:cs="Times New Roman"/>
          <w:i w:val="0"/>
          <w:noProof/>
          <w:sz w:val="22"/>
        </w:rPr>
      </w:pPr>
      <w:del w:id="3311" w:author="TRAN THI LY LY" w:date="2019-06-15T14:15:00Z">
        <w:r w:rsidRPr="00AD35A1" w:rsidDel="00AD35A1">
          <w:rPr>
            <w:rPrChange w:id="3312" w:author="TRAN THI LY LY" w:date="2019-06-15T14:15:00Z">
              <w:rPr>
                <w:rStyle w:val="Siuktni"/>
                <w:rFonts w:cs="Times New Roman"/>
                <w:i w:val="0"/>
                <w:noProof/>
              </w:rPr>
            </w:rPrChange>
          </w:rPr>
          <w:delText>Hình 4. 20 Thông tin truy cập FPT</w:delText>
        </w:r>
        <w:r w:rsidRPr="000B797C" w:rsidDel="00AD35A1">
          <w:rPr>
            <w:rFonts w:cs="Times New Roman"/>
            <w:noProof/>
            <w:webHidden/>
          </w:rPr>
          <w:tab/>
        </w:r>
        <w:r w:rsidRPr="00C85AB0" w:rsidDel="00AD35A1">
          <w:rPr>
            <w:rFonts w:cs="Times New Roman"/>
            <w:noProof/>
            <w:webHidden/>
          </w:rPr>
          <w:delText>60</w:delText>
        </w:r>
      </w:del>
    </w:p>
    <w:p w14:paraId="5A0E4E16" w14:textId="63B77095" w:rsidR="00403365" w:rsidRPr="00A60A16" w:rsidDel="00AD35A1" w:rsidRDefault="00403365" w:rsidP="00403365">
      <w:pPr>
        <w:pStyle w:val="Banghinhminhhoa"/>
        <w:tabs>
          <w:tab w:val="right" w:leader="dot" w:pos="8990"/>
        </w:tabs>
        <w:rPr>
          <w:del w:id="3313" w:author="TRAN THI LY LY" w:date="2019-06-15T14:15:00Z"/>
          <w:rFonts w:eastAsiaTheme="minorEastAsia" w:cs="Times New Roman"/>
          <w:i w:val="0"/>
          <w:noProof/>
          <w:sz w:val="22"/>
        </w:rPr>
      </w:pPr>
      <w:del w:id="3314" w:author="TRAN THI LY LY" w:date="2019-06-15T14:15:00Z">
        <w:r w:rsidRPr="00AD35A1" w:rsidDel="00AD35A1">
          <w:rPr>
            <w:rPrChange w:id="3315" w:author="TRAN THI LY LY" w:date="2019-06-15T14:15:00Z">
              <w:rPr>
                <w:rStyle w:val="Siuktni"/>
                <w:rFonts w:cs="Times New Roman"/>
                <w:i w:val="0"/>
                <w:noProof/>
              </w:rPr>
            </w:rPrChange>
          </w:rPr>
          <w:delText>Hình 4. 21 Cấu trúc thư mục hosting (mở bằng FileZilla)</w:delText>
        </w:r>
        <w:r w:rsidRPr="00C85AB0" w:rsidDel="00AD35A1">
          <w:rPr>
            <w:rFonts w:cs="Times New Roman"/>
            <w:noProof/>
            <w:webHidden/>
          </w:rPr>
          <w:tab/>
          <w:delText>60</w:delText>
        </w:r>
      </w:del>
    </w:p>
    <w:p w14:paraId="71D68A97" w14:textId="7DCD161D" w:rsidR="00403365" w:rsidRPr="00A60A16" w:rsidDel="00AD35A1" w:rsidRDefault="00403365" w:rsidP="00403365">
      <w:pPr>
        <w:pStyle w:val="Banghinhminhhoa"/>
        <w:tabs>
          <w:tab w:val="right" w:leader="dot" w:pos="8990"/>
        </w:tabs>
        <w:rPr>
          <w:del w:id="3316" w:author="TRAN THI LY LY" w:date="2019-06-15T14:15:00Z"/>
          <w:rFonts w:eastAsiaTheme="minorEastAsia" w:cs="Times New Roman"/>
          <w:i w:val="0"/>
          <w:noProof/>
          <w:sz w:val="22"/>
        </w:rPr>
      </w:pPr>
      <w:del w:id="3317" w:author="TRAN THI LY LY" w:date="2019-06-15T14:15:00Z">
        <w:r w:rsidRPr="00AD35A1" w:rsidDel="00AD35A1">
          <w:rPr>
            <w:rPrChange w:id="3318" w:author="TRAN THI LY LY" w:date="2019-06-15T14:15:00Z">
              <w:rPr>
                <w:rStyle w:val="Siuktni"/>
                <w:rFonts w:cs="Times New Roman"/>
                <w:i w:val="0"/>
                <w:noProof/>
              </w:rPr>
            </w:rPrChange>
          </w:rPr>
          <w:delText>Hình 4. 22 Ảnh chụp cấu hình chi tiết file .htaccess</w:delText>
        </w:r>
        <w:r w:rsidRPr="00DF05B9" w:rsidDel="00AD35A1">
          <w:rPr>
            <w:rFonts w:cs="Times New Roman"/>
            <w:noProof/>
            <w:webHidden/>
          </w:rPr>
          <w:tab/>
        </w:r>
        <w:r w:rsidRPr="00C85AB0" w:rsidDel="00AD35A1">
          <w:rPr>
            <w:rFonts w:cs="Times New Roman"/>
            <w:noProof/>
            <w:webHidden/>
          </w:rPr>
          <w:delText>61</w:delText>
        </w:r>
      </w:del>
    </w:p>
    <w:p w14:paraId="4E8FB293" w14:textId="28CDB470" w:rsidR="00403365" w:rsidRPr="00A60A16" w:rsidDel="00AD35A1" w:rsidRDefault="00403365" w:rsidP="00403365">
      <w:pPr>
        <w:pStyle w:val="Banghinhminhhoa"/>
        <w:tabs>
          <w:tab w:val="right" w:leader="dot" w:pos="8990"/>
        </w:tabs>
        <w:rPr>
          <w:del w:id="3319" w:author="TRAN THI LY LY" w:date="2019-06-15T14:15:00Z"/>
          <w:rFonts w:eastAsiaTheme="minorEastAsia" w:cs="Times New Roman"/>
          <w:i w:val="0"/>
          <w:noProof/>
          <w:sz w:val="22"/>
        </w:rPr>
      </w:pPr>
      <w:del w:id="3320" w:author="TRAN THI LY LY" w:date="2019-06-15T14:15:00Z">
        <w:r w:rsidRPr="00AD35A1" w:rsidDel="00AD35A1">
          <w:rPr>
            <w:rPrChange w:id="3321" w:author="TRAN THI LY LY" w:date="2019-06-15T14:15:00Z">
              <w:rPr>
                <w:rStyle w:val="Siuktni"/>
                <w:rFonts w:cs="Times New Roman"/>
                <w:i w:val="0"/>
                <w:noProof/>
              </w:rPr>
            </w:rPrChange>
          </w:rPr>
          <w:delText>Hình 4. 23 Thông tin domain đăng kí trên PURL</w:delText>
        </w:r>
        <w:r w:rsidRPr="00A15433" w:rsidDel="00AD35A1">
          <w:rPr>
            <w:rFonts w:cs="Times New Roman"/>
            <w:noProof/>
            <w:webHidden/>
          </w:rPr>
          <w:tab/>
        </w:r>
        <w:r w:rsidRPr="00C85AB0" w:rsidDel="00AD35A1">
          <w:rPr>
            <w:rFonts w:cs="Times New Roman"/>
            <w:noProof/>
            <w:webHidden/>
          </w:rPr>
          <w:delText>62</w:delText>
        </w:r>
      </w:del>
    </w:p>
    <w:p w14:paraId="79C284A5" w14:textId="0A8D583A" w:rsidR="00403365" w:rsidRPr="00A60A16" w:rsidDel="00AD35A1" w:rsidRDefault="00403365" w:rsidP="00403365">
      <w:pPr>
        <w:pStyle w:val="Banghinhminhhoa"/>
        <w:tabs>
          <w:tab w:val="right" w:leader="dot" w:pos="8990"/>
        </w:tabs>
        <w:rPr>
          <w:del w:id="3322" w:author="TRAN THI LY LY" w:date="2019-06-15T14:15:00Z"/>
          <w:rFonts w:eastAsiaTheme="minorEastAsia" w:cs="Times New Roman"/>
          <w:i w:val="0"/>
          <w:noProof/>
          <w:sz w:val="22"/>
        </w:rPr>
      </w:pPr>
      <w:del w:id="3323" w:author="TRAN THI LY LY" w:date="2019-06-15T14:15:00Z">
        <w:r w:rsidRPr="00AD35A1" w:rsidDel="00AD35A1">
          <w:rPr>
            <w:rPrChange w:id="3324" w:author="TRAN THI LY LY" w:date="2019-06-15T14:15:00Z">
              <w:rPr>
                <w:rStyle w:val="Siuktni"/>
                <w:rFonts w:cs="Times New Roman"/>
                <w:i w:val="0"/>
                <w:noProof/>
              </w:rPr>
            </w:rPrChange>
          </w:rPr>
          <w:delText>Hình 4. 24 Hình ảnh khi mở đường link trên web</w:delText>
        </w:r>
        <w:r w:rsidRPr="00C85AB0" w:rsidDel="00AD35A1">
          <w:rPr>
            <w:rFonts w:cs="Times New Roman"/>
            <w:noProof/>
            <w:webHidden/>
          </w:rPr>
          <w:tab/>
          <w:delText>63</w:delText>
        </w:r>
      </w:del>
    </w:p>
    <w:p w14:paraId="3667A694" w14:textId="191F4172" w:rsidR="00403365" w:rsidRPr="00A60A16" w:rsidDel="00AD35A1" w:rsidRDefault="00403365" w:rsidP="00403365">
      <w:pPr>
        <w:pStyle w:val="Banghinhminhhoa"/>
        <w:tabs>
          <w:tab w:val="right" w:leader="dot" w:pos="8990"/>
        </w:tabs>
        <w:rPr>
          <w:del w:id="3325" w:author="TRAN THI LY LY" w:date="2019-06-15T14:15:00Z"/>
          <w:rFonts w:eastAsiaTheme="minorEastAsia" w:cs="Times New Roman"/>
          <w:i w:val="0"/>
          <w:noProof/>
          <w:sz w:val="22"/>
        </w:rPr>
      </w:pPr>
      <w:del w:id="3326" w:author="TRAN THI LY LY" w:date="2019-06-15T14:15:00Z">
        <w:r w:rsidRPr="00AD35A1" w:rsidDel="00AD35A1">
          <w:rPr>
            <w:rPrChange w:id="3327" w:author="TRAN THI LY LY" w:date="2019-06-15T14:15:00Z">
              <w:rPr>
                <w:rStyle w:val="Siuktni"/>
                <w:rFonts w:cs="Times New Roman"/>
                <w:i w:val="0"/>
                <w:noProof/>
              </w:rPr>
            </w:rPrChange>
          </w:rPr>
          <w:delText>Hình 4. 25 Hình ảnh khi mở đường link bằng công cụ protégé</w:delText>
        </w:r>
        <w:r w:rsidRPr="00C85AB0" w:rsidDel="00AD35A1">
          <w:rPr>
            <w:rFonts w:cs="Times New Roman"/>
            <w:noProof/>
            <w:webHidden/>
          </w:rPr>
          <w:tab/>
          <w:delText>64</w:delText>
        </w:r>
      </w:del>
    </w:p>
    <w:p w14:paraId="416E4053" w14:textId="27143D8B" w:rsidR="00403365" w:rsidRPr="00A60A16" w:rsidDel="00AD35A1" w:rsidRDefault="00403365" w:rsidP="00403365">
      <w:pPr>
        <w:pStyle w:val="Banghinhminhhoa"/>
        <w:tabs>
          <w:tab w:val="right" w:leader="dot" w:pos="8990"/>
        </w:tabs>
        <w:rPr>
          <w:del w:id="3328" w:author="TRAN THI LY LY" w:date="2019-06-15T14:15:00Z"/>
          <w:rFonts w:eastAsiaTheme="minorEastAsia" w:cs="Times New Roman"/>
          <w:i w:val="0"/>
          <w:noProof/>
          <w:sz w:val="22"/>
        </w:rPr>
      </w:pPr>
      <w:del w:id="3329" w:author="TRAN THI LY LY" w:date="2019-06-15T14:15:00Z">
        <w:r w:rsidRPr="00AD35A1" w:rsidDel="00AD35A1">
          <w:rPr>
            <w:rPrChange w:id="3330" w:author="TRAN THI LY LY" w:date="2019-06-15T14:15:00Z">
              <w:rPr>
                <w:rStyle w:val="Siuktni"/>
                <w:rFonts w:cs="Times New Roman"/>
                <w:i w:val="0"/>
                <w:noProof/>
              </w:rPr>
            </w:rPrChange>
          </w:rPr>
          <w:delText>Hình 4. 26 Ảnh chụp trang firebase quản lý project ChatbotUI mà nhóm đã đăng kí và deploy</w:delText>
        </w:r>
        <w:r w:rsidRPr="00920C63" w:rsidDel="00AD35A1">
          <w:rPr>
            <w:rFonts w:cs="Times New Roman"/>
            <w:noProof/>
            <w:webHidden/>
          </w:rPr>
          <w:tab/>
        </w:r>
        <w:r w:rsidRPr="00C85AB0" w:rsidDel="00AD35A1">
          <w:rPr>
            <w:rFonts w:cs="Times New Roman"/>
            <w:noProof/>
            <w:webHidden/>
          </w:rPr>
          <w:delText>65</w:delText>
        </w:r>
      </w:del>
    </w:p>
    <w:p w14:paraId="3DA691B6" w14:textId="77777777" w:rsidR="00403365" w:rsidRPr="00FF35D0" w:rsidDel="00AD35A1" w:rsidRDefault="00403365" w:rsidP="00403365">
      <w:pPr>
        <w:jc w:val="both"/>
        <w:rPr>
          <w:del w:id="3331" w:author="TRAN THI LY LY" w:date="2019-06-15T14:15:00Z"/>
          <w:rFonts w:ascii="Times New Roman" w:eastAsiaTheme="majorEastAsia" w:hAnsi="Times New Roman" w:cs="Times New Roman"/>
          <w:b/>
          <w:color w:val="000000" w:themeColor="text1"/>
          <w:sz w:val="26"/>
          <w:szCs w:val="26"/>
          <w:u w:val="single"/>
        </w:rPr>
      </w:pPr>
      <w:r w:rsidRPr="00FF35D0">
        <w:rPr>
          <w:rFonts w:ascii="Times New Roman" w:hAnsi="Times New Roman" w:cs="Times New Roman"/>
          <w:i/>
          <w:sz w:val="26"/>
          <w:szCs w:val="26"/>
        </w:rPr>
        <w:fldChar w:fldCharType="end"/>
      </w:r>
    </w:p>
    <w:p w14:paraId="3A30B9A0" w14:textId="4697E14D" w:rsidR="00AF652F" w:rsidRDefault="00AF652F">
      <w:pPr>
        <w:jc w:val="both"/>
        <w:rPr>
          <w:rFonts w:ascii="Times New Roman" w:hAnsi="Times New Roman" w:cs="Times New Roman"/>
          <w:b/>
          <w:color w:val="000000" w:themeColor="text1"/>
          <w:sz w:val="28"/>
          <w:szCs w:val="26"/>
          <w:u w:val="single"/>
        </w:rPr>
        <w:pPrChange w:id="3332" w:author="TRAN THI LY LY" w:date="2019-06-15T14:15:00Z">
          <w:pPr/>
        </w:pPrChange>
      </w:pPr>
      <w:del w:id="3333" w:author="TRAN THI LY LY" w:date="2019-06-15T14:15:00Z">
        <w:r w:rsidDel="00AD35A1">
          <w:rPr>
            <w:rFonts w:ascii="Times New Roman" w:hAnsi="Times New Roman" w:cs="Times New Roman"/>
            <w:b/>
            <w:color w:val="000000" w:themeColor="text1"/>
            <w:sz w:val="28"/>
            <w:szCs w:val="26"/>
            <w:u w:val="single"/>
          </w:rPr>
          <w:br w:type="page"/>
        </w:r>
      </w:del>
    </w:p>
    <w:p w14:paraId="7A4E060A" w14:textId="285DE725" w:rsidR="00986BE0" w:rsidRPr="00A60A16" w:rsidRDefault="00C36969" w:rsidP="00A60A16">
      <w:pPr>
        <w:pStyle w:val="u1"/>
        <w:rPr>
          <w:b w:val="0"/>
        </w:rPr>
      </w:pPr>
      <w:bookmarkStart w:id="3334" w:name="_Toc11966284"/>
      <w:ins w:id="3335" w:author="TRAN THI LY LY" w:date="2019-06-20T23:26:00Z">
        <w:r>
          <w:t>DANH MỤC TỪ VIẾT TẮT</w:t>
        </w:r>
      </w:ins>
      <w:bookmarkEnd w:id="3334"/>
      <w:del w:id="3336" w:author="TRAN THI LY LY" w:date="2019-06-20T23:26:00Z">
        <w:r w:rsidR="00986BE0" w:rsidRPr="00A60A16" w:rsidDel="00C36969">
          <w:delText>Danh mục từ viết tắt</w:delText>
        </w:r>
      </w:del>
    </w:p>
    <w:p w14:paraId="1E4AA273" w14:textId="77777777" w:rsidR="00AA175C" w:rsidRPr="00C85AB0" w:rsidRDefault="00AA175C" w:rsidP="00AA175C">
      <w:pPr>
        <w:pStyle w:val="Chuthich"/>
        <w:rPr>
          <w:rFonts w:cs="Times New Roman"/>
        </w:rPr>
      </w:pPr>
    </w:p>
    <w:tbl>
      <w:tblPr>
        <w:tblStyle w:val="LiBang"/>
        <w:tblW w:w="9085" w:type="dxa"/>
        <w:tblLook w:val="04A0" w:firstRow="1" w:lastRow="0" w:firstColumn="1" w:lastColumn="0" w:noHBand="0" w:noVBand="1"/>
      </w:tblPr>
      <w:tblGrid>
        <w:gridCol w:w="1615"/>
        <w:gridCol w:w="3600"/>
        <w:gridCol w:w="3870"/>
      </w:tblGrid>
      <w:tr w:rsidR="00986BE0" w:rsidRPr="00A9201D" w14:paraId="30C9C487" w14:textId="77777777" w:rsidTr="00403365">
        <w:trPr>
          <w:trHeight w:val="897"/>
        </w:trPr>
        <w:tc>
          <w:tcPr>
            <w:tcW w:w="1615" w:type="dxa"/>
          </w:tcPr>
          <w:p w14:paraId="3046D026" w14:textId="77777777" w:rsidR="00986BE0" w:rsidRPr="00A9201D" w:rsidRDefault="00986BE0" w:rsidP="00F11E81">
            <w:pPr>
              <w:jc w:val="center"/>
              <w:rPr>
                <w:rFonts w:ascii="Times New Roman" w:eastAsiaTheme="majorEastAsia" w:hAnsi="Times New Roman" w:cs="Times New Roman"/>
                <w:b/>
                <w:color w:val="000000" w:themeColor="text1"/>
                <w:sz w:val="26"/>
                <w:szCs w:val="26"/>
              </w:rPr>
            </w:pPr>
          </w:p>
        </w:tc>
        <w:tc>
          <w:tcPr>
            <w:tcW w:w="3600" w:type="dxa"/>
          </w:tcPr>
          <w:p w14:paraId="27AC0864" w14:textId="77777777" w:rsidR="00986BE0" w:rsidRPr="00A9201D" w:rsidRDefault="00F11E81" w:rsidP="00F11E81">
            <w:pPr>
              <w:jc w:val="center"/>
              <w:rPr>
                <w:rFonts w:ascii="Times New Roman" w:eastAsiaTheme="majorEastAsia" w:hAnsi="Times New Roman" w:cs="Times New Roman"/>
                <w:b/>
                <w:color w:val="000000" w:themeColor="text1"/>
                <w:sz w:val="26"/>
                <w:szCs w:val="26"/>
              </w:rPr>
            </w:pPr>
            <w:r w:rsidRPr="00A9201D">
              <w:rPr>
                <w:rFonts w:ascii="Times New Roman" w:eastAsiaTheme="majorEastAsia" w:hAnsi="Times New Roman" w:cs="Times New Roman"/>
                <w:b/>
                <w:color w:val="000000" w:themeColor="text1"/>
                <w:sz w:val="26"/>
                <w:szCs w:val="26"/>
              </w:rPr>
              <w:t>Tên đầy đủ</w:t>
            </w:r>
          </w:p>
        </w:tc>
        <w:tc>
          <w:tcPr>
            <w:tcW w:w="3870" w:type="dxa"/>
          </w:tcPr>
          <w:p w14:paraId="0DCA9BDA" w14:textId="77777777" w:rsidR="00986BE0" w:rsidRPr="00A9201D" w:rsidRDefault="00F11E81" w:rsidP="00F11E81">
            <w:pPr>
              <w:jc w:val="center"/>
              <w:rPr>
                <w:rFonts w:ascii="Times New Roman" w:eastAsiaTheme="majorEastAsia" w:hAnsi="Times New Roman" w:cs="Times New Roman"/>
                <w:b/>
                <w:color w:val="000000" w:themeColor="text1"/>
                <w:sz w:val="26"/>
                <w:szCs w:val="26"/>
              </w:rPr>
            </w:pPr>
            <w:r w:rsidRPr="00A9201D">
              <w:rPr>
                <w:rFonts w:ascii="Times New Roman" w:eastAsiaTheme="majorEastAsia" w:hAnsi="Times New Roman" w:cs="Times New Roman"/>
                <w:b/>
                <w:color w:val="000000" w:themeColor="text1"/>
                <w:sz w:val="26"/>
                <w:szCs w:val="26"/>
              </w:rPr>
              <w:t>Ý nghĩa</w:t>
            </w:r>
          </w:p>
        </w:tc>
      </w:tr>
      <w:tr w:rsidR="00986BE0" w:rsidRPr="00A9201D" w14:paraId="2AFBE3AA" w14:textId="77777777" w:rsidTr="00403365">
        <w:trPr>
          <w:trHeight w:val="897"/>
        </w:trPr>
        <w:tc>
          <w:tcPr>
            <w:tcW w:w="1615" w:type="dxa"/>
          </w:tcPr>
          <w:p w14:paraId="478529B6" w14:textId="77777777" w:rsidR="00986BE0" w:rsidRPr="00FF35D0" w:rsidRDefault="00986BE0"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AI</w:t>
            </w:r>
          </w:p>
        </w:tc>
        <w:tc>
          <w:tcPr>
            <w:tcW w:w="3600" w:type="dxa"/>
          </w:tcPr>
          <w:p w14:paraId="5A9E0D92" w14:textId="77777777" w:rsidR="00986BE0" w:rsidRPr="00A9201D" w:rsidRDefault="00986BE0" w:rsidP="007D3873">
            <w:pPr>
              <w:rPr>
                <w:rFonts w:ascii="Times New Roman" w:eastAsiaTheme="majorEastAsia" w:hAnsi="Times New Roman" w:cs="Times New Roman"/>
                <w:color w:val="000000" w:themeColor="text1"/>
                <w:sz w:val="26"/>
                <w:szCs w:val="26"/>
              </w:rPr>
            </w:pPr>
            <w:r w:rsidRPr="004C6674">
              <w:rPr>
                <w:rFonts w:ascii="Times New Roman" w:eastAsiaTheme="majorEastAsia" w:hAnsi="Times New Roman" w:cs="Times New Roman"/>
                <w:color w:val="000000" w:themeColor="text1"/>
                <w:sz w:val="26"/>
                <w:szCs w:val="26"/>
              </w:rPr>
              <w:t>Artificia</w:t>
            </w:r>
            <w:r w:rsidRPr="00A9201D">
              <w:rPr>
                <w:rFonts w:ascii="Times New Roman" w:eastAsiaTheme="majorEastAsia" w:hAnsi="Times New Roman" w:cs="Times New Roman"/>
                <w:color w:val="000000" w:themeColor="text1"/>
                <w:sz w:val="26"/>
                <w:szCs w:val="26"/>
              </w:rPr>
              <w:t>l intelligence</w:t>
            </w:r>
          </w:p>
        </w:tc>
        <w:tc>
          <w:tcPr>
            <w:tcW w:w="3870" w:type="dxa"/>
          </w:tcPr>
          <w:p w14:paraId="7C7B8DCD" w14:textId="77777777" w:rsidR="00986BE0" w:rsidRPr="00A9201D" w:rsidRDefault="00986BE0"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Trí thông minh nhân tạo</w:t>
            </w:r>
            <w:r w:rsidR="00F11E81" w:rsidRPr="00A9201D">
              <w:rPr>
                <w:rFonts w:ascii="Times New Roman" w:eastAsiaTheme="majorEastAsia" w:hAnsi="Times New Roman" w:cs="Times New Roman"/>
                <w:color w:val="000000" w:themeColor="text1"/>
                <w:sz w:val="26"/>
                <w:szCs w:val="26"/>
              </w:rPr>
              <w:t>.</w:t>
            </w:r>
          </w:p>
        </w:tc>
      </w:tr>
      <w:tr w:rsidR="00986BE0" w:rsidRPr="00A9201D" w14:paraId="02E3E5F0" w14:textId="77777777" w:rsidTr="00403365">
        <w:trPr>
          <w:trHeight w:val="897"/>
        </w:trPr>
        <w:tc>
          <w:tcPr>
            <w:tcW w:w="1615" w:type="dxa"/>
          </w:tcPr>
          <w:p w14:paraId="1C59C3B5" w14:textId="77777777" w:rsidR="00986BE0" w:rsidRPr="00FF35D0" w:rsidRDefault="00986BE0"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NLP</w:t>
            </w:r>
          </w:p>
        </w:tc>
        <w:tc>
          <w:tcPr>
            <w:tcW w:w="3600" w:type="dxa"/>
          </w:tcPr>
          <w:p w14:paraId="3AB5AD27" w14:textId="77777777" w:rsidR="00986BE0" w:rsidRPr="004C6674" w:rsidRDefault="00986BE0" w:rsidP="007D3873">
            <w:pPr>
              <w:rPr>
                <w:rFonts w:ascii="Times New Roman" w:eastAsiaTheme="majorEastAsia" w:hAnsi="Times New Roman" w:cs="Times New Roman"/>
                <w:color w:val="000000" w:themeColor="text1"/>
                <w:sz w:val="26"/>
                <w:szCs w:val="26"/>
              </w:rPr>
            </w:pPr>
            <w:r w:rsidRPr="004C6674">
              <w:rPr>
                <w:rFonts w:ascii="Times New Roman" w:eastAsiaTheme="majorEastAsia" w:hAnsi="Times New Roman" w:cs="Times New Roman"/>
                <w:color w:val="000000" w:themeColor="text1"/>
                <w:sz w:val="26"/>
                <w:szCs w:val="26"/>
              </w:rPr>
              <w:t>Natural language processing</w:t>
            </w:r>
          </w:p>
        </w:tc>
        <w:tc>
          <w:tcPr>
            <w:tcW w:w="3870" w:type="dxa"/>
          </w:tcPr>
          <w:p w14:paraId="66C0860F" w14:textId="77777777" w:rsidR="00986BE0" w:rsidRPr="00A9201D" w:rsidRDefault="00986BE0"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Xử lí ngôn ngữ tự nhiên</w:t>
            </w:r>
            <w:r w:rsidR="00F11E81" w:rsidRPr="00A9201D">
              <w:rPr>
                <w:rFonts w:ascii="Times New Roman" w:eastAsiaTheme="majorEastAsia" w:hAnsi="Times New Roman" w:cs="Times New Roman"/>
                <w:color w:val="000000" w:themeColor="text1"/>
                <w:sz w:val="26"/>
                <w:szCs w:val="26"/>
              </w:rPr>
              <w:t>.</w:t>
            </w:r>
          </w:p>
        </w:tc>
      </w:tr>
      <w:tr w:rsidR="00986BE0" w:rsidRPr="00A9201D" w14:paraId="3A263633" w14:textId="77777777" w:rsidTr="00403365">
        <w:trPr>
          <w:trHeight w:val="897"/>
        </w:trPr>
        <w:tc>
          <w:tcPr>
            <w:tcW w:w="1615" w:type="dxa"/>
          </w:tcPr>
          <w:p w14:paraId="7BF8DEA8" w14:textId="77777777" w:rsidR="00986BE0" w:rsidRPr="00FF35D0" w:rsidRDefault="00986BE0"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NLU</w:t>
            </w:r>
          </w:p>
        </w:tc>
        <w:tc>
          <w:tcPr>
            <w:tcW w:w="3600" w:type="dxa"/>
          </w:tcPr>
          <w:p w14:paraId="1582D543" w14:textId="77777777" w:rsidR="00986BE0" w:rsidRPr="004C6674" w:rsidRDefault="00986BE0" w:rsidP="007D3873">
            <w:pPr>
              <w:rPr>
                <w:rFonts w:ascii="Times New Roman" w:eastAsiaTheme="majorEastAsia" w:hAnsi="Times New Roman" w:cs="Times New Roman"/>
                <w:color w:val="000000" w:themeColor="text1"/>
                <w:sz w:val="26"/>
                <w:szCs w:val="26"/>
              </w:rPr>
            </w:pPr>
            <w:r w:rsidRPr="004C6674">
              <w:rPr>
                <w:rFonts w:ascii="Times New Roman" w:eastAsiaTheme="majorEastAsia" w:hAnsi="Times New Roman" w:cs="Times New Roman"/>
                <w:color w:val="000000" w:themeColor="text1"/>
                <w:sz w:val="26"/>
                <w:szCs w:val="26"/>
              </w:rPr>
              <w:t>Natural language understanding</w:t>
            </w:r>
          </w:p>
        </w:tc>
        <w:tc>
          <w:tcPr>
            <w:tcW w:w="3870" w:type="dxa"/>
          </w:tcPr>
          <w:p w14:paraId="573C2A0E" w14:textId="77777777" w:rsidR="00986BE0" w:rsidRPr="00A9201D" w:rsidRDefault="00986BE0"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Bài toán nhằm hiểu nghĩa của ngôn ngữ tự nhiên</w:t>
            </w:r>
            <w:r w:rsidR="00F11E81" w:rsidRPr="00A9201D">
              <w:rPr>
                <w:rFonts w:ascii="Times New Roman" w:eastAsiaTheme="majorEastAsia" w:hAnsi="Times New Roman" w:cs="Times New Roman"/>
                <w:color w:val="000000" w:themeColor="text1"/>
                <w:sz w:val="26"/>
                <w:szCs w:val="26"/>
              </w:rPr>
              <w:t>.</w:t>
            </w:r>
          </w:p>
        </w:tc>
      </w:tr>
      <w:tr w:rsidR="00986BE0" w:rsidRPr="00A9201D" w14:paraId="359F2C76" w14:textId="77777777" w:rsidTr="00403365">
        <w:trPr>
          <w:trHeight w:val="897"/>
        </w:trPr>
        <w:tc>
          <w:tcPr>
            <w:tcW w:w="1615" w:type="dxa"/>
          </w:tcPr>
          <w:p w14:paraId="66FA1792" w14:textId="77777777" w:rsidR="00986BE0" w:rsidRPr="00FF35D0" w:rsidRDefault="00986BE0"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ML</w:t>
            </w:r>
          </w:p>
        </w:tc>
        <w:tc>
          <w:tcPr>
            <w:tcW w:w="3600" w:type="dxa"/>
          </w:tcPr>
          <w:p w14:paraId="23671C19" w14:textId="77777777" w:rsidR="00986BE0" w:rsidRPr="004C6674" w:rsidRDefault="00986BE0" w:rsidP="007D3873">
            <w:pPr>
              <w:rPr>
                <w:rFonts w:ascii="Times New Roman" w:eastAsiaTheme="majorEastAsia" w:hAnsi="Times New Roman" w:cs="Times New Roman"/>
                <w:color w:val="000000" w:themeColor="text1"/>
                <w:sz w:val="26"/>
                <w:szCs w:val="26"/>
              </w:rPr>
            </w:pPr>
            <w:r w:rsidRPr="004C6674">
              <w:rPr>
                <w:rFonts w:ascii="Times New Roman" w:eastAsiaTheme="majorEastAsia" w:hAnsi="Times New Roman" w:cs="Times New Roman"/>
                <w:color w:val="000000" w:themeColor="text1"/>
                <w:sz w:val="26"/>
                <w:szCs w:val="26"/>
              </w:rPr>
              <w:t>Machine leaining</w:t>
            </w:r>
          </w:p>
        </w:tc>
        <w:tc>
          <w:tcPr>
            <w:tcW w:w="3870" w:type="dxa"/>
          </w:tcPr>
          <w:p w14:paraId="45ADBFAD" w14:textId="77777777" w:rsidR="00986BE0" w:rsidRPr="00A9201D" w:rsidRDefault="00986BE0"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Máy học</w:t>
            </w:r>
            <w:r w:rsidR="00F11E81" w:rsidRPr="00A9201D">
              <w:rPr>
                <w:rFonts w:ascii="Times New Roman" w:eastAsiaTheme="majorEastAsia" w:hAnsi="Times New Roman" w:cs="Times New Roman"/>
                <w:color w:val="000000" w:themeColor="text1"/>
                <w:sz w:val="26"/>
                <w:szCs w:val="26"/>
              </w:rPr>
              <w:t>.</w:t>
            </w:r>
          </w:p>
        </w:tc>
      </w:tr>
      <w:tr w:rsidR="00986BE0" w:rsidRPr="00A9201D" w14:paraId="744A481C" w14:textId="77777777" w:rsidTr="00403365">
        <w:trPr>
          <w:trHeight w:val="897"/>
        </w:trPr>
        <w:tc>
          <w:tcPr>
            <w:tcW w:w="1615" w:type="dxa"/>
          </w:tcPr>
          <w:p w14:paraId="367971D3" w14:textId="77777777" w:rsidR="00986BE0" w:rsidRPr="004C6674" w:rsidRDefault="00891847"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QAS</w:t>
            </w:r>
          </w:p>
        </w:tc>
        <w:tc>
          <w:tcPr>
            <w:tcW w:w="3600" w:type="dxa"/>
          </w:tcPr>
          <w:p w14:paraId="6C108603" w14:textId="77777777" w:rsidR="00986BE0" w:rsidRPr="00A9201D" w:rsidRDefault="00891847"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Question answering System</w:t>
            </w:r>
          </w:p>
        </w:tc>
        <w:tc>
          <w:tcPr>
            <w:tcW w:w="3870" w:type="dxa"/>
          </w:tcPr>
          <w:p w14:paraId="50F2238A" w14:textId="77777777" w:rsidR="00986BE0" w:rsidRPr="00A9201D" w:rsidRDefault="00891847"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Hệ thống hỏi đáp</w:t>
            </w:r>
            <w:r w:rsidR="00F11E81" w:rsidRPr="00A9201D">
              <w:rPr>
                <w:rFonts w:ascii="Times New Roman" w:eastAsiaTheme="majorEastAsia" w:hAnsi="Times New Roman" w:cs="Times New Roman"/>
                <w:color w:val="000000" w:themeColor="text1"/>
                <w:sz w:val="26"/>
                <w:szCs w:val="26"/>
              </w:rPr>
              <w:t>.</w:t>
            </w:r>
          </w:p>
        </w:tc>
      </w:tr>
      <w:tr w:rsidR="00986BE0" w:rsidRPr="00A9201D" w14:paraId="4C8E8A00" w14:textId="77777777" w:rsidTr="00403365">
        <w:trPr>
          <w:trHeight w:val="897"/>
        </w:trPr>
        <w:tc>
          <w:tcPr>
            <w:tcW w:w="1615" w:type="dxa"/>
          </w:tcPr>
          <w:p w14:paraId="60BD5859" w14:textId="77777777" w:rsidR="00986BE0" w:rsidRPr="004C6674" w:rsidRDefault="00E15B80"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KBS</w:t>
            </w:r>
          </w:p>
        </w:tc>
        <w:tc>
          <w:tcPr>
            <w:tcW w:w="3600" w:type="dxa"/>
          </w:tcPr>
          <w:p w14:paraId="5AF34A0A" w14:textId="77777777" w:rsidR="00986BE0" w:rsidRPr="00A9201D" w:rsidRDefault="00E15B80"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Knowledge Base</w:t>
            </w:r>
          </w:p>
        </w:tc>
        <w:tc>
          <w:tcPr>
            <w:tcW w:w="3870" w:type="dxa"/>
          </w:tcPr>
          <w:p w14:paraId="426C3733" w14:textId="77777777" w:rsidR="00986BE0" w:rsidRPr="00A9201D" w:rsidRDefault="00E15B80"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Nguồn kiến thức cơ sở</w:t>
            </w:r>
            <w:r w:rsidR="00F11E81" w:rsidRPr="00A9201D">
              <w:rPr>
                <w:rFonts w:ascii="Times New Roman" w:eastAsiaTheme="majorEastAsia" w:hAnsi="Times New Roman" w:cs="Times New Roman"/>
                <w:color w:val="000000" w:themeColor="text1"/>
                <w:sz w:val="26"/>
                <w:szCs w:val="26"/>
              </w:rPr>
              <w:t>.</w:t>
            </w:r>
          </w:p>
        </w:tc>
      </w:tr>
      <w:tr w:rsidR="00986BE0" w:rsidRPr="00A9201D" w14:paraId="5DB4FA5B" w14:textId="77777777" w:rsidTr="00403365">
        <w:trPr>
          <w:trHeight w:val="897"/>
        </w:trPr>
        <w:tc>
          <w:tcPr>
            <w:tcW w:w="1615" w:type="dxa"/>
          </w:tcPr>
          <w:p w14:paraId="1351001D" w14:textId="77777777" w:rsidR="00986BE0" w:rsidRPr="004C6674" w:rsidRDefault="00F11E81" w:rsidP="00F11E81">
            <w:pPr>
              <w:jc w:val="center"/>
              <w:rPr>
                <w:rFonts w:ascii="Times New Roman" w:eastAsiaTheme="majorEastAsia" w:hAnsi="Times New Roman" w:cs="Times New Roman"/>
                <w:color w:val="000000" w:themeColor="text1"/>
                <w:sz w:val="26"/>
                <w:szCs w:val="26"/>
              </w:rPr>
            </w:pPr>
            <w:r w:rsidRPr="00FF35D0">
              <w:rPr>
                <w:rFonts w:ascii="Times New Roman" w:eastAsiaTheme="majorEastAsia" w:hAnsi="Times New Roman" w:cs="Times New Roman"/>
                <w:color w:val="000000" w:themeColor="text1"/>
                <w:sz w:val="26"/>
                <w:szCs w:val="26"/>
              </w:rPr>
              <w:t>API</w:t>
            </w:r>
          </w:p>
        </w:tc>
        <w:tc>
          <w:tcPr>
            <w:tcW w:w="3600" w:type="dxa"/>
          </w:tcPr>
          <w:p w14:paraId="257E1168" w14:textId="77777777" w:rsidR="00986BE0" w:rsidRPr="00A9201D" w:rsidRDefault="00F11E81"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Application Programming Interface</w:t>
            </w:r>
          </w:p>
        </w:tc>
        <w:tc>
          <w:tcPr>
            <w:tcW w:w="3870" w:type="dxa"/>
          </w:tcPr>
          <w:p w14:paraId="706E9773" w14:textId="77777777" w:rsidR="00986BE0" w:rsidRPr="00A9201D" w:rsidRDefault="00F11E81" w:rsidP="007D3873">
            <w:pPr>
              <w:rPr>
                <w:rFonts w:ascii="Times New Roman" w:eastAsiaTheme="majorEastAsia" w:hAnsi="Times New Roman" w:cs="Times New Roman"/>
                <w:color w:val="000000" w:themeColor="text1"/>
                <w:sz w:val="26"/>
                <w:szCs w:val="26"/>
              </w:rPr>
            </w:pPr>
            <w:r w:rsidRPr="00A9201D">
              <w:rPr>
                <w:rFonts w:ascii="Times New Roman" w:eastAsiaTheme="majorEastAsia" w:hAnsi="Times New Roman" w:cs="Times New Roman"/>
                <w:color w:val="000000" w:themeColor="text1"/>
                <w:sz w:val="26"/>
                <w:szCs w:val="26"/>
              </w:rPr>
              <w:t>Giao diện lập trình ứng dụng, phần mềm trung gian cho phép các ứng dụng giao tiếp với nhau.</w:t>
            </w:r>
          </w:p>
        </w:tc>
      </w:tr>
    </w:tbl>
    <w:p w14:paraId="02F55E56" w14:textId="77777777" w:rsidR="00403365" w:rsidRPr="00FF35D0" w:rsidRDefault="00403365" w:rsidP="00AD1C51">
      <w:pPr>
        <w:pStyle w:val="Chuthich"/>
        <w:jc w:val="left"/>
        <w:rPr>
          <w:rFonts w:eastAsiaTheme="majorEastAsia" w:cs="Times New Roman"/>
          <w:b/>
          <w:color w:val="000000" w:themeColor="text1"/>
          <w:sz w:val="28"/>
          <w:szCs w:val="26"/>
          <w:u w:val="single"/>
        </w:rPr>
      </w:pPr>
    </w:p>
    <w:p w14:paraId="1A30C497" w14:textId="77777777" w:rsidR="00403365" w:rsidRPr="00FF35D0" w:rsidRDefault="00403365">
      <w:pPr>
        <w:rPr>
          <w:rFonts w:ascii="Times New Roman" w:eastAsiaTheme="majorEastAsia" w:hAnsi="Times New Roman" w:cs="Times New Roman"/>
          <w:b/>
          <w:i/>
          <w:iCs/>
          <w:color w:val="000000" w:themeColor="text1"/>
          <w:sz w:val="28"/>
          <w:szCs w:val="26"/>
          <w:u w:val="single"/>
        </w:rPr>
      </w:pPr>
      <w:r w:rsidRPr="00A60A16">
        <w:rPr>
          <w:rFonts w:ascii="Times New Roman" w:eastAsiaTheme="majorEastAsia" w:hAnsi="Times New Roman" w:cs="Times New Roman"/>
          <w:b/>
          <w:color w:val="000000" w:themeColor="text1"/>
          <w:sz w:val="28"/>
          <w:szCs w:val="26"/>
          <w:u w:val="single"/>
        </w:rPr>
        <w:br w:type="page"/>
      </w:r>
    </w:p>
    <w:p w14:paraId="5BF282F0" w14:textId="497955EE" w:rsidR="006F5E8A" w:rsidRDefault="005D6DAA" w:rsidP="00403365">
      <w:pPr>
        <w:pStyle w:val="u1"/>
        <w:rPr>
          <w:rFonts w:cs="Times New Roman"/>
        </w:rPr>
      </w:pPr>
      <w:bookmarkStart w:id="3337" w:name="_Toc11966285"/>
      <w:r w:rsidRPr="00FF35D0">
        <w:rPr>
          <w:rFonts w:cs="Times New Roman"/>
        </w:rPr>
        <w:lastRenderedPageBreak/>
        <w:t>C</w:t>
      </w:r>
      <w:ins w:id="3338" w:author="TRAN THI LY LY" w:date="2019-06-17T21:13:00Z">
        <w:r w:rsidR="003C15BF">
          <w:rPr>
            <w:rFonts w:cs="Times New Roman"/>
          </w:rPr>
          <w:t>HƯƠNG 1: GIỚI THIỆU</w:t>
        </w:r>
      </w:ins>
      <w:bookmarkEnd w:id="3337"/>
      <w:del w:id="3339" w:author="TRAN THI LY LY" w:date="2019-06-17T21:12:00Z">
        <w:r w:rsidRPr="00FF35D0" w:rsidDel="003C15BF">
          <w:rPr>
            <w:rFonts w:cs="Times New Roman"/>
          </w:rPr>
          <w:delText>hương 1</w:delText>
        </w:r>
        <w:r w:rsidR="00CD56BA" w:rsidRPr="004C6674" w:rsidDel="003C15BF">
          <w:rPr>
            <w:rFonts w:cs="Times New Roman"/>
          </w:rPr>
          <w:delText>: Gi</w:delText>
        </w:r>
        <w:r w:rsidR="00CD56BA" w:rsidRPr="00C85AB0" w:rsidDel="003C15BF">
          <w:rPr>
            <w:rFonts w:cs="Times New Roman"/>
          </w:rPr>
          <w:delText>ớ</w:delText>
        </w:r>
        <w:r w:rsidR="00CD56BA" w:rsidRPr="00A15433" w:rsidDel="003C15BF">
          <w:rPr>
            <w:rFonts w:cs="Times New Roman"/>
          </w:rPr>
          <w:delText>i thiệu</w:delText>
        </w:r>
      </w:del>
    </w:p>
    <w:p w14:paraId="0339AFCC" w14:textId="32CD36ED" w:rsidR="00C47F05" w:rsidRDefault="00C47F05">
      <w:pPr>
        <w:autoSpaceDE w:val="0"/>
        <w:autoSpaceDN w:val="0"/>
        <w:adjustRightInd w:val="0"/>
        <w:spacing w:after="0" w:line="240" w:lineRule="auto"/>
        <w:ind w:firstLine="720"/>
        <w:rPr>
          <w:rFonts w:ascii="Times New Roman" w:hAnsi="Times New Roman" w:cs="Times New Roman"/>
          <w:i/>
          <w:sz w:val="26"/>
          <w:szCs w:val="26"/>
        </w:rPr>
      </w:pPr>
      <w:r w:rsidRPr="00A60A16">
        <w:rPr>
          <w:rFonts w:ascii="Times New Roman" w:hAnsi="Times New Roman" w:cs="Times New Roman"/>
          <w:i/>
          <w:sz w:val="26"/>
          <w:szCs w:val="26"/>
        </w:rPr>
        <w:t>Mục tiêu của chương một là để giới thiệu đề tài</w:t>
      </w:r>
      <w:r>
        <w:rPr>
          <w:rFonts w:ascii="Times New Roman" w:hAnsi="Times New Roman" w:cs="Times New Roman"/>
          <w:i/>
          <w:sz w:val="26"/>
          <w:szCs w:val="26"/>
        </w:rPr>
        <w:t xml:space="preserve"> và</w:t>
      </w:r>
      <w:r w:rsidRPr="00A60A16">
        <w:rPr>
          <w:rFonts w:ascii="Times New Roman" w:hAnsi="Times New Roman" w:cs="Times New Roman"/>
          <w:i/>
          <w:sz w:val="26"/>
          <w:szCs w:val="26"/>
        </w:rPr>
        <w:t xml:space="preserve"> lý do của việc chọn lựa đề tài. Tiếp đến là phần trình bày mục tiêu cần đạt được</w:t>
      </w:r>
      <w:r>
        <w:rPr>
          <w:rFonts w:ascii="Times New Roman" w:hAnsi="Times New Roman" w:cs="Times New Roman"/>
          <w:i/>
          <w:sz w:val="26"/>
          <w:szCs w:val="26"/>
        </w:rPr>
        <w:t xml:space="preserve"> </w:t>
      </w:r>
      <w:r w:rsidRPr="00A60A16">
        <w:rPr>
          <w:rFonts w:ascii="Times New Roman" w:hAnsi="Times New Roman" w:cs="Times New Roman"/>
          <w:i/>
          <w:sz w:val="26"/>
          <w:szCs w:val="26"/>
        </w:rPr>
        <w:t xml:space="preserve">của luận văn. Cuối cùng </w:t>
      </w:r>
      <w:r>
        <w:rPr>
          <w:rFonts w:ascii="Times New Roman" w:hAnsi="Times New Roman" w:cs="Times New Roman"/>
          <w:i/>
          <w:sz w:val="26"/>
          <w:szCs w:val="26"/>
        </w:rPr>
        <w:t>là</w:t>
      </w:r>
      <w:r w:rsidR="0064717B">
        <w:rPr>
          <w:rFonts w:ascii="Times New Roman" w:hAnsi="Times New Roman" w:cs="Times New Roman"/>
          <w:i/>
          <w:sz w:val="26"/>
          <w:szCs w:val="26"/>
        </w:rPr>
        <w:t xml:space="preserve"> trình bày về</w:t>
      </w:r>
      <w:r>
        <w:rPr>
          <w:rFonts w:ascii="Times New Roman" w:hAnsi="Times New Roman" w:cs="Times New Roman"/>
          <w:i/>
          <w:sz w:val="26"/>
          <w:szCs w:val="26"/>
        </w:rPr>
        <w:t xml:space="preserve"> bố cục của toàn bộ cuốn luận</w:t>
      </w:r>
      <w:r w:rsidRPr="00A60A16">
        <w:rPr>
          <w:rFonts w:ascii="Times New Roman" w:hAnsi="Times New Roman" w:cs="Times New Roman"/>
          <w:i/>
          <w:sz w:val="26"/>
          <w:szCs w:val="26"/>
        </w:rPr>
        <w:t>.</w:t>
      </w:r>
    </w:p>
    <w:p w14:paraId="6DF79857" w14:textId="77777777" w:rsidR="0055525B" w:rsidRPr="00A60A16" w:rsidRDefault="0055525B" w:rsidP="00A60A16">
      <w:pPr>
        <w:autoSpaceDE w:val="0"/>
        <w:autoSpaceDN w:val="0"/>
        <w:adjustRightInd w:val="0"/>
        <w:spacing w:after="0" w:line="240" w:lineRule="auto"/>
        <w:ind w:firstLine="720"/>
        <w:rPr>
          <w:rFonts w:cs="Times New Roman"/>
          <w:i/>
          <w:sz w:val="26"/>
          <w:szCs w:val="26"/>
        </w:rPr>
      </w:pPr>
    </w:p>
    <w:p w14:paraId="019616DF" w14:textId="5747B04E" w:rsidR="00980F87" w:rsidRPr="00A9201D" w:rsidRDefault="00C47F05" w:rsidP="007D3873">
      <w:pPr>
        <w:pStyle w:val="oancuaDanhsach"/>
        <w:numPr>
          <w:ilvl w:val="1"/>
          <w:numId w:val="1"/>
        </w:numPr>
        <w:tabs>
          <w:tab w:val="left" w:pos="450"/>
        </w:tabs>
        <w:jc w:val="both"/>
        <w:outlineLvl w:val="1"/>
        <w:rPr>
          <w:rFonts w:ascii="Times New Roman" w:hAnsi="Times New Roman" w:cs="Times New Roman"/>
          <w:b/>
          <w:sz w:val="26"/>
          <w:szCs w:val="26"/>
        </w:rPr>
      </w:pPr>
      <w:bookmarkStart w:id="3340" w:name="_Toc11966286"/>
      <w:r>
        <w:rPr>
          <w:rFonts w:ascii="Times New Roman" w:hAnsi="Times New Roman" w:cs="Times New Roman"/>
          <w:b/>
          <w:sz w:val="26"/>
          <w:szCs w:val="26"/>
        </w:rPr>
        <w:t>Giới thiệu</w:t>
      </w:r>
      <w:r w:rsidR="0066048B" w:rsidRPr="00FF35D0">
        <w:rPr>
          <w:rFonts w:ascii="Times New Roman" w:hAnsi="Times New Roman" w:cs="Times New Roman"/>
          <w:b/>
          <w:sz w:val="26"/>
          <w:szCs w:val="26"/>
        </w:rPr>
        <w:t xml:space="preserve"> đ</w:t>
      </w:r>
      <w:r w:rsidR="0066048B" w:rsidRPr="004C6674">
        <w:rPr>
          <w:rFonts w:ascii="Times New Roman" w:hAnsi="Times New Roman" w:cs="Times New Roman"/>
          <w:b/>
          <w:sz w:val="26"/>
          <w:szCs w:val="26"/>
        </w:rPr>
        <w:t>ề</w:t>
      </w:r>
      <w:r w:rsidR="0066048B" w:rsidRPr="00A9201D">
        <w:rPr>
          <w:rFonts w:ascii="Times New Roman" w:hAnsi="Times New Roman" w:cs="Times New Roman"/>
          <w:b/>
          <w:sz w:val="26"/>
          <w:szCs w:val="26"/>
        </w:rPr>
        <w:t xml:space="preserve"> tài</w:t>
      </w:r>
      <w:r w:rsidR="00980F87" w:rsidRPr="00A9201D">
        <w:rPr>
          <w:rFonts w:ascii="Times New Roman" w:hAnsi="Times New Roman" w:cs="Times New Roman"/>
          <w:b/>
          <w:sz w:val="26"/>
          <w:szCs w:val="26"/>
        </w:rPr>
        <w:t>:</w:t>
      </w:r>
      <w:bookmarkEnd w:id="3340"/>
    </w:p>
    <w:p w14:paraId="75F808C7" w14:textId="07EDA945" w:rsidR="00980F87" w:rsidRPr="00A9201D" w:rsidRDefault="00CB69A4" w:rsidP="007D3873">
      <w:pPr>
        <w:pStyle w:val="oancuaDanhsach"/>
        <w:tabs>
          <w:tab w:val="left" w:pos="450"/>
        </w:tabs>
        <w:ind w:left="420" w:firstLine="300"/>
        <w:jc w:val="both"/>
        <w:rPr>
          <w:rFonts w:ascii="Times New Roman" w:hAnsi="Times New Roman" w:cs="Times New Roman"/>
          <w:sz w:val="26"/>
          <w:szCs w:val="26"/>
        </w:rPr>
      </w:pPr>
      <w:commentRangeStart w:id="3341"/>
      <w:r w:rsidRPr="00A60A16">
        <w:rPr>
          <w:noProof/>
        </w:rPr>
        <w:drawing>
          <wp:anchor distT="0" distB="0" distL="114300" distR="114300" simplePos="0" relativeHeight="251669504" behindDoc="0" locked="0" layoutInCell="1" allowOverlap="1" wp14:anchorId="264A0C5F" wp14:editId="6070CCB2">
            <wp:simplePos x="0" y="0"/>
            <wp:positionH relativeFrom="margin">
              <wp:posOffset>152400</wp:posOffset>
            </wp:positionH>
            <wp:positionV relativeFrom="paragraph">
              <wp:posOffset>1130935</wp:posOffset>
            </wp:positionV>
            <wp:extent cx="5600700" cy="3815715"/>
            <wp:effectExtent l="0" t="0" r="0"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00700" cy="3815715"/>
                    </a:xfrm>
                    <a:prstGeom prst="rect">
                      <a:avLst/>
                    </a:prstGeom>
                  </pic:spPr>
                </pic:pic>
              </a:graphicData>
            </a:graphic>
          </wp:anchor>
        </w:drawing>
      </w:r>
      <w:commentRangeEnd w:id="3341"/>
      <w:r w:rsidR="00F71844" w:rsidRPr="00A9201D">
        <w:rPr>
          <w:rFonts w:ascii="Times New Roman" w:hAnsi="Times New Roman" w:cs="Times New Roman"/>
          <w:sz w:val="26"/>
          <w:szCs w:val="26"/>
        </w:rPr>
        <w:t xml:space="preserve">Trong thời đại Internet phát triển như hiện nay, </w:t>
      </w:r>
      <w:r w:rsidR="007915AF" w:rsidRPr="00A9201D">
        <w:rPr>
          <w:rFonts w:ascii="Times New Roman" w:hAnsi="Times New Roman" w:cs="Times New Roman"/>
          <w:sz w:val="26"/>
          <w:szCs w:val="26"/>
        </w:rPr>
        <w:t>hầu hết</w:t>
      </w:r>
      <w:r w:rsidR="00385DF6" w:rsidRPr="00A9201D">
        <w:rPr>
          <w:rFonts w:ascii="Times New Roman" w:hAnsi="Times New Roman" w:cs="Times New Roman"/>
          <w:sz w:val="26"/>
          <w:szCs w:val="26"/>
        </w:rPr>
        <w:t xml:space="preserve"> các công ty phần mềm</w:t>
      </w:r>
      <w:r w:rsidR="00F71844" w:rsidRPr="00A9201D">
        <w:rPr>
          <w:rFonts w:ascii="Times New Roman" w:hAnsi="Times New Roman" w:cs="Times New Roman"/>
          <w:sz w:val="26"/>
          <w:szCs w:val="26"/>
        </w:rPr>
        <w:t xml:space="preserve"> đều cần có </w:t>
      </w:r>
      <w:ins w:id="3342" w:author="Ly Tran Thi Ly" w:date="2019-06-19T17:03:00Z">
        <w:r w:rsidR="00452C38">
          <w:rPr>
            <w:rFonts w:ascii="Times New Roman" w:hAnsi="Times New Roman" w:cs="Times New Roman"/>
            <w:sz w:val="26"/>
            <w:szCs w:val="26"/>
          </w:rPr>
          <w:t>một</w:t>
        </w:r>
      </w:ins>
      <w:del w:id="3343" w:author="Ly Tran Thi Ly" w:date="2019-06-19T17:03:00Z">
        <w:r w:rsidR="00F71844" w:rsidRPr="00A9201D" w:rsidDel="00452C38">
          <w:rPr>
            <w:rFonts w:ascii="Times New Roman" w:hAnsi="Times New Roman" w:cs="Times New Roman"/>
            <w:sz w:val="26"/>
            <w:szCs w:val="26"/>
          </w:rPr>
          <w:delText>1</w:delText>
        </w:r>
      </w:del>
      <w:r w:rsidR="00F71844" w:rsidRPr="00A9201D">
        <w:rPr>
          <w:rFonts w:ascii="Times New Roman" w:hAnsi="Times New Roman" w:cs="Times New Roman"/>
          <w:sz w:val="26"/>
          <w:szCs w:val="26"/>
        </w:rPr>
        <w:t xml:space="preserve"> trang thông tin điện tử</w:t>
      </w:r>
      <w:r w:rsidR="007915AF" w:rsidRPr="00A9201D">
        <w:rPr>
          <w:rFonts w:ascii="Times New Roman" w:hAnsi="Times New Roman" w:cs="Times New Roman"/>
          <w:sz w:val="26"/>
          <w:szCs w:val="26"/>
        </w:rPr>
        <w:t xml:space="preserve"> kèm theo dịch vụ hỏi đáp trực tuyến</w:t>
      </w:r>
      <w:r w:rsidR="00F71844" w:rsidRPr="00A9201D">
        <w:rPr>
          <w:rFonts w:ascii="Times New Roman" w:hAnsi="Times New Roman" w:cs="Times New Roman"/>
          <w:sz w:val="26"/>
          <w:szCs w:val="26"/>
        </w:rPr>
        <w:t>, nơi mà khách hàng (cả người đã từng sử dụng dịch vụ lẫn những khách hàng tiềm năng</w:t>
      </w:r>
      <w:r w:rsidR="007915AF" w:rsidRPr="00A9201D">
        <w:rPr>
          <w:rFonts w:ascii="Times New Roman" w:hAnsi="Times New Roman" w:cs="Times New Roman"/>
          <w:sz w:val="26"/>
          <w:szCs w:val="26"/>
        </w:rPr>
        <w:t>)</w:t>
      </w:r>
      <w:r w:rsidR="00F71844" w:rsidRPr="00A9201D">
        <w:rPr>
          <w:rFonts w:ascii="Times New Roman" w:hAnsi="Times New Roman" w:cs="Times New Roman"/>
          <w:sz w:val="26"/>
          <w:szCs w:val="26"/>
        </w:rPr>
        <w:t xml:space="preserve"> có thể lên trang này hỏi thêm về thông tin </w:t>
      </w:r>
      <w:r w:rsidR="00385DF6" w:rsidRPr="00A9201D">
        <w:rPr>
          <w:rFonts w:ascii="Times New Roman" w:hAnsi="Times New Roman" w:cs="Times New Roman"/>
          <w:sz w:val="26"/>
          <w:szCs w:val="26"/>
        </w:rPr>
        <w:t>công ty</w:t>
      </w:r>
      <w:r w:rsidR="00F71844" w:rsidRPr="00A9201D">
        <w:rPr>
          <w:rFonts w:ascii="Times New Roman" w:hAnsi="Times New Roman" w:cs="Times New Roman"/>
          <w:sz w:val="26"/>
          <w:szCs w:val="26"/>
        </w:rPr>
        <w:t>, dịch vụ,</w:t>
      </w:r>
      <w:r w:rsidR="007915AF" w:rsidRPr="00A9201D">
        <w:rPr>
          <w:rFonts w:ascii="Times New Roman" w:hAnsi="Times New Roman" w:cs="Times New Roman"/>
          <w:sz w:val="26"/>
          <w:szCs w:val="26"/>
        </w:rPr>
        <w:t xml:space="preserve"> các điều khoả</w:t>
      </w:r>
      <w:r w:rsidR="00385DF6" w:rsidRPr="00A9201D">
        <w:rPr>
          <w:rFonts w:ascii="Times New Roman" w:hAnsi="Times New Roman" w:cs="Times New Roman"/>
          <w:sz w:val="26"/>
          <w:szCs w:val="26"/>
        </w:rPr>
        <w:t>n, chính sách, cách sử dụng, …</w:t>
      </w:r>
    </w:p>
    <w:p w14:paraId="4775BB19" w14:textId="258E7338" w:rsidR="008E4EF0" w:rsidRPr="00CB69A4" w:rsidRDefault="00AD1C51">
      <w:pPr>
        <w:tabs>
          <w:tab w:val="left" w:pos="450"/>
        </w:tabs>
        <w:jc w:val="both"/>
        <w:rPr>
          <w:rFonts w:ascii="Times New Roman" w:hAnsi="Times New Roman" w:cs="Times New Roman"/>
          <w:sz w:val="26"/>
          <w:szCs w:val="26"/>
          <w:rPrChange w:id="3344" w:author="Ly Tran Thi Ly" w:date="2019-06-10T15:52:00Z">
            <w:rPr/>
          </w:rPrChange>
        </w:rPr>
        <w:pPrChange w:id="3345" w:author="Ly Tran Thi Ly" w:date="2019-06-10T15:52:00Z">
          <w:pPr>
            <w:pStyle w:val="oancuaDanhsach"/>
            <w:tabs>
              <w:tab w:val="left" w:pos="450"/>
            </w:tabs>
            <w:ind w:left="420" w:firstLine="300"/>
            <w:jc w:val="both"/>
          </w:pPr>
        </w:pPrChange>
      </w:pPr>
      <w:r w:rsidRPr="00A60A16">
        <w:rPr>
          <w:noProof/>
        </w:rPr>
        <mc:AlternateContent>
          <mc:Choice Requires="wps">
            <w:drawing>
              <wp:anchor distT="0" distB="0" distL="114300" distR="114300" simplePos="0" relativeHeight="251684864" behindDoc="0" locked="0" layoutInCell="1" allowOverlap="1" wp14:anchorId="6929445C" wp14:editId="608D448C">
                <wp:simplePos x="0" y="0"/>
                <wp:positionH relativeFrom="column">
                  <wp:posOffset>142875</wp:posOffset>
                </wp:positionH>
                <wp:positionV relativeFrom="paragraph">
                  <wp:posOffset>5626100</wp:posOffset>
                </wp:positionV>
                <wp:extent cx="56007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32AC597" w14:textId="76C4BD0C" w:rsidR="009E4E78" w:rsidRPr="00192A85" w:rsidRDefault="009E4E78" w:rsidP="00AD1C51">
                            <w:pPr>
                              <w:pStyle w:val="Chuthich"/>
                              <w:rPr>
                                <w:noProof/>
                                <w:szCs w:val="26"/>
                              </w:rPr>
                            </w:pPr>
                            <w:bookmarkStart w:id="3346" w:name="_Toc11500520"/>
                            <w:r>
                              <w:t xml:space="preserve">Hình 1. </w:t>
                            </w:r>
                            <w:fldSimple w:instr=" SEQ Hình_1. \* ARABIC ">
                              <w:r w:rsidR="00887B15">
                                <w:rPr>
                                  <w:noProof/>
                                </w:rPr>
                                <w:t>1</w:t>
                              </w:r>
                            </w:fldSimple>
                            <w:r>
                              <w:t xml:space="preserve"> </w:t>
                            </w:r>
                            <w:r w:rsidRPr="004C7230">
                              <w:rPr>
                                <w:rFonts w:cs="Times New Roman"/>
                                <w:szCs w:val="26"/>
                              </w:rPr>
                              <w:t>Khảo sát được hỏi trên 1000 người dùng internet về vấn đề của họ đối với các dịch vụ online mà họ đang sử dụng ví dụ như search engine, websites, mobile apps…</w:t>
                            </w:r>
                            <w:r>
                              <w:rPr>
                                <w:rFonts w:cs="Times New Roman"/>
                                <w:szCs w:val="26"/>
                              </w:rPr>
                              <w:t xml:space="preserve"> (Nguồn tham khảo: the 2018 State of chatbot Report </w:t>
                            </w:r>
                            <w:sdt>
                              <w:sdtPr>
                                <w:rPr>
                                  <w:rFonts w:cs="Times New Roman"/>
                                  <w:szCs w:val="26"/>
                                </w:rPr>
                                <w:id w:val="262429198"/>
                                <w:citation/>
                              </w:sdtPr>
                              <w:sdtContent>
                                <w:r>
                                  <w:rPr>
                                    <w:rFonts w:cs="Times New Roman"/>
                                    <w:szCs w:val="26"/>
                                  </w:rPr>
                                  <w:fldChar w:fldCharType="begin"/>
                                </w:r>
                                <w:r>
                                  <w:rPr>
                                    <w:rFonts w:cs="Times New Roman"/>
                                    <w:szCs w:val="26"/>
                                  </w:rPr>
                                  <w:instrText xml:space="preserve"> CITATION Dri \l 1033 </w:instrText>
                                </w:r>
                                <w:r>
                                  <w:rPr>
                                    <w:rFonts w:cs="Times New Roman"/>
                                    <w:szCs w:val="26"/>
                                  </w:rPr>
                                  <w:fldChar w:fldCharType="separate"/>
                                </w:r>
                                <w:r w:rsidRPr="003D7625">
                                  <w:rPr>
                                    <w:rFonts w:cs="Times New Roman"/>
                                    <w:noProof/>
                                    <w:szCs w:val="26"/>
                                  </w:rPr>
                                  <w:t>[31]</w:t>
                                </w:r>
                                <w:r>
                                  <w:rPr>
                                    <w:rFonts w:cs="Times New Roman"/>
                                    <w:szCs w:val="26"/>
                                  </w:rPr>
                                  <w:fldChar w:fldCharType="end"/>
                                </w:r>
                              </w:sdtContent>
                            </w:sdt>
                            <w:r>
                              <w:rPr>
                                <w:rFonts w:cs="Times New Roman"/>
                                <w:szCs w:val="26"/>
                              </w:rPr>
                              <w:t>)</w:t>
                            </w:r>
                            <w:bookmarkEnd w:id="3346"/>
                            <w:r w:rsidRPr="004C7230">
                              <w:rPr>
                                <w:rFonts w:cs="Times New Roman"/>
                                <w:szCs w:val="26"/>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445C" id="Text Box 27" o:spid="_x0000_s1029" type="#_x0000_t202" style="position:absolute;left:0;text-align:left;margin-left:11.25pt;margin-top:443pt;width:44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6gLgIAAGY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" stroked="f">
                <v:textbox style="mso-fit-shape-to-text:t" inset="0,0,0,0">
                  <w:txbxContent>
                    <w:p w14:paraId="532AC597" w14:textId="76C4BD0C" w:rsidR="009E4E78" w:rsidRPr="00192A85" w:rsidRDefault="009E4E78" w:rsidP="00AD1C51">
                      <w:pPr>
                        <w:pStyle w:val="Chuthich"/>
                        <w:rPr>
                          <w:noProof/>
                          <w:szCs w:val="26"/>
                        </w:rPr>
                      </w:pPr>
                      <w:bookmarkStart w:id="3347" w:name="_Toc11500520"/>
                      <w:r>
                        <w:t xml:space="preserve">Hình 1. </w:t>
                      </w:r>
                      <w:fldSimple w:instr=" SEQ Hình_1. \* ARABIC ">
                        <w:r w:rsidR="00887B15">
                          <w:rPr>
                            <w:noProof/>
                          </w:rPr>
                          <w:t>1</w:t>
                        </w:r>
                      </w:fldSimple>
                      <w:r>
                        <w:t xml:space="preserve"> </w:t>
                      </w:r>
                      <w:r w:rsidRPr="004C7230">
                        <w:rPr>
                          <w:rFonts w:cs="Times New Roman"/>
                          <w:szCs w:val="26"/>
                        </w:rPr>
                        <w:t>Khảo sát được hỏi trên 1000 người dùng internet về vấn đề của họ đối với các dịch vụ online mà họ đang sử dụng ví dụ như search engine, websites, mobile apps…</w:t>
                      </w:r>
                      <w:r>
                        <w:rPr>
                          <w:rFonts w:cs="Times New Roman"/>
                          <w:szCs w:val="26"/>
                        </w:rPr>
                        <w:t xml:space="preserve"> (Nguồn tham khảo: the 2018 State of chatbot Report </w:t>
                      </w:r>
                      <w:sdt>
                        <w:sdtPr>
                          <w:rPr>
                            <w:rFonts w:cs="Times New Roman"/>
                            <w:szCs w:val="26"/>
                          </w:rPr>
                          <w:id w:val="262429198"/>
                          <w:citation/>
                        </w:sdtPr>
                        <w:sdtContent>
                          <w:r>
                            <w:rPr>
                              <w:rFonts w:cs="Times New Roman"/>
                              <w:szCs w:val="26"/>
                            </w:rPr>
                            <w:fldChar w:fldCharType="begin"/>
                          </w:r>
                          <w:r>
                            <w:rPr>
                              <w:rFonts w:cs="Times New Roman"/>
                              <w:szCs w:val="26"/>
                            </w:rPr>
                            <w:instrText xml:space="preserve"> CITATION Dri \l 1033 </w:instrText>
                          </w:r>
                          <w:r>
                            <w:rPr>
                              <w:rFonts w:cs="Times New Roman"/>
                              <w:szCs w:val="26"/>
                            </w:rPr>
                            <w:fldChar w:fldCharType="separate"/>
                          </w:r>
                          <w:r w:rsidRPr="003D7625">
                            <w:rPr>
                              <w:rFonts w:cs="Times New Roman"/>
                              <w:noProof/>
                              <w:szCs w:val="26"/>
                            </w:rPr>
                            <w:t>[31]</w:t>
                          </w:r>
                          <w:r>
                            <w:rPr>
                              <w:rFonts w:cs="Times New Roman"/>
                              <w:szCs w:val="26"/>
                            </w:rPr>
                            <w:fldChar w:fldCharType="end"/>
                          </w:r>
                        </w:sdtContent>
                      </w:sdt>
                      <w:r>
                        <w:rPr>
                          <w:rFonts w:cs="Times New Roman"/>
                          <w:szCs w:val="26"/>
                        </w:rPr>
                        <w:t>)</w:t>
                      </w:r>
                      <w:bookmarkEnd w:id="3347"/>
                      <w:r w:rsidRPr="004C7230">
                        <w:rPr>
                          <w:rFonts w:cs="Times New Roman"/>
                          <w:szCs w:val="26"/>
                        </w:rPr>
                        <w:tab/>
                      </w:r>
                    </w:p>
                  </w:txbxContent>
                </v:textbox>
                <w10:wrap type="topAndBottom"/>
              </v:shape>
            </w:pict>
          </mc:Fallback>
        </mc:AlternateContent>
      </w:r>
      <w:r w:rsidR="00385DFC" w:rsidRPr="00A60A16">
        <w:rPr>
          <w:rStyle w:val="ThamchiuChuthich"/>
          <w:rFonts w:ascii="Times New Roman" w:hAnsi="Times New Roman" w:cs="Times New Roman"/>
        </w:rPr>
        <w:commentReference w:id="3341"/>
      </w:r>
      <w:del w:id="3348" w:author="Ly Tran Thi Ly" w:date="2019-06-10T15:52:00Z">
        <w:r w:rsidR="001D37C3" w:rsidRPr="00CB69A4" w:rsidDel="00CB69A4">
          <w:rPr>
            <w:rFonts w:ascii="Times New Roman" w:hAnsi="Times New Roman" w:cs="Times New Roman"/>
            <w:sz w:val="26"/>
            <w:szCs w:val="26"/>
            <w:rPrChange w:id="3349" w:author="Ly Tran Thi Ly" w:date="2019-06-10T15:52:00Z">
              <w:rPr/>
            </w:rPrChange>
          </w:rPr>
          <w:delText>Hiện nay các trang chăm sóc khách hàng thường chỉ tự động hóa ở mức hỏi đáp theo kịch bản có sẵn ở mức chào hỏi, rồi chờ nhân viên chăm sóc có mặt và giải đáp chứ chưa khai thác được hết tố</w:delText>
        </w:r>
        <w:r w:rsidR="0087071B" w:rsidRPr="00CB69A4" w:rsidDel="00CB69A4">
          <w:rPr>
            <w:rFonts w:ascii="Times New Roman" w:hAnsi="Times New Roman" w:cs="Times New Roman"/>
            <w:sz w:val="26"/>
            <w:szCs w:val="26"/>
            <w:rPrChange w:id="3350" w:author="Ly Tran Thi Ly" w:date="2019-06-10T15:52:00Z">
              <w:rPr/>
            </w:rPrChange>
          </w:rPr>
          <w:delText>i đa cơ sở</w:delText>
        </w:r>
        <w:r w:rsidR="001D37C3" w:rsidRPr="00CB69A4" w:rsidDel="00CB69A4">
          <w:rPr>
            <w:rFonts w:ascii="Times New Roman" w:hAnsi="Times New Roman" w:cs="Times New Roman"/>
            <w:sz w:val="26"/>
            <w:szCs w:val="26"/>
            <w:rPrChange w:id="3351" w:author="Ly Tran Thi Ly" w:date="2019-06-10T15:52:00Z">
              <w:rPr/>
            </w:rPrChange>
          </w:rPr>
          <w:delText xml:space="preserve"> dữ liệu</w:delText>
        </w:r>
        <w:r w:rsidR="0087071B" w:rsidRPr="00CB69A4" w:rsidDel="00CB69A4">
          <w:rPr>
            <w:rFonts w:ascii="Times New Roman" w:hAnsi="Times New Roman" w:cs="Times New Roman"/>
            <w:sz w:val="26"/>
            <w:szCs w:val="26"/>
            <w:rPrChange w:id="3352" w:author="Ly Tran Thi Ly" w:date="2019-06-10T15:52:00Z">
              <w:rPr/>
            </w:rPrChange>
          </w:rPr>
          <w:delText xml:space="preserve"> hiện có</w:delText>
        </w:r>
        <w:r w:rsidR="001D37C3" w:rsidRPr="00CB69A4" w:rsidDel="00CB69A4">
          <w:rPr>
            <w:rFonts w:ascii="Times New Roman" w:hAnsi="Times New Roman" w:cs="Times New Roman"/>
            <w:sz w:val="26"/>
            <w:szCs w:val="26"/>
            <w:rPrChange w:id="3353" w:author="Ly Tran Thi Ly" w:date="2019-06-10T15:52:00Z">
              <w:rPr/>
            </w:rPrChange>
          </w:rPr>
          <w:delText xml:space="preserve"> để đưa ra phản hồi hiệu quả. Mặc dù trên trang web của doanh nghiệp đã có đầy đủ các thông tin cần thiết nhưng khi khách hàng hỏi qua hình thức chat trực tiếp</w:delText>
        </w:r>
        <w:r w:rsidR="00385DF6" w:rsidRPr="00CB69A4" w:rsidDel="00CB69A4">
          <w:rPr>
            <w:rFonts w:ascii="Times New Roman" w:hAnsi="Times New Roman" w:cs="Times New Roman"/>
            <w:sz w:val="26"/>
            <w:szCs w:val="26"/>
            <w:rPrChange w:id="3354" w:author="Ly Tran Thi Ly" w:date="2019-06-10T15:52:00Z">
              <w:rPr/>
            </w:rPrChange>
          </w:rPr>
          <w:delText xml:space="preserve"> (hoặc đăng bài trên diễn đàn)</w:delText>
        </w:r>
        <w:r w:rsidR="001D37C3" w:rsidRPr="00CB69A4" w:rsidDel="00CB69A4">
          <w:rPr>
            <w:rFonts w:ascii="Times New Roman" w:hAnsi="Times New Roman" w:cs="Times New Roman"/>
            <w:sz w:val="26"/>
            <w:szCs w:val="26"/>
            <w:rPrChange w:id="3355" w:author="Ly Tran Thi Ly" w:date="2019-06-10T15:52:00Z">
              <w:rPr/>
            </w:rPrChange>
          </w:rPr>
          <w:delText xml:space="preserve"> thì vẫn cần phải nhờ </w:delText>
        </w:r>
        <w:r w:rsidR="0055525B" w:rsidRPr="00CB69A4" w:rsidDel="00CB69A4">
          <w:rPr>
            <w:rFonts w:ascii="Times New Roman" w:hAnsi="Times New Roman" w:cs="Times New Roman"/>
            <w:sz w:val="26"/>
            <w:szCs w:val="26"/>
            <w:rPrChange w:id="3356" w:author="Ly Tran Thi Ly" w:date="2019-06-10T15:52:00Z">
              <w:rPr/>
            </w:rPrChange>
          </w:rPr>
          <w:delText xml:space="preserve">bộ phận </w:delText>
        </w:r>
        <w:r w:rsidR="001D37C3" w:rsidRPr="00CB69A4" w:rsidDel="00CB69A4">
          <w:rPr>
            <w:rFonts w:ascii="Times New Roman" w:hAnsi="Times New Roman" w:cs="Times New Roman"/>
            <w:sz w:val="26"/>
            <w:szCs w:val="26"/>
            <w:rPrChange w:id="3357" w:author="Ly Tran Thi Ly" w:date="2019-06-10T15:52:00Z">
              <w:rPr/>
            </w:rPrChange>
          </w:rPr>
          <w:delText>chăm sóc khách hàng để trả lời lại.</w:delText>
        </w:r>
      </w:del>
      <w:r w:rsidR="008E4EF0" w:rsidRPr="00CB69A4">
        <w:rPr>
          <w:rFonts w:ascii="Times New Roman" w:hAnsi="Times New Roman" w:cs="Times New Roman"/>
          <w:sz w:val="26"/>
          <w:szCs w:val="26"/>
          <w:rPrChange w:id="3358" w:author="Ly Tran Thi Ly" w:date="2019-06-10T15:52:00Z">
            <w:rPr/>
          </w:rPrChange>
        </w:rPr>
        <w:t xml:space="preserve"> </w:t>
      </w:r>
    </w:p>
    <w:p w14:paraId="0A977664" w14:textId="6C156C22" w:rsidR="008E4EF0" w:rsidRPr="00A9201D" w:rsidRDefault="00363523" w:rsidP="00AD1C51">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lastRenderedPageBreak/>
        <w:tab/>
      </w:r>
    </w:p>
    <w:p w14:paraId="6FA598AA" w14:textId="72D91897" w:rsidR="00833707" w:rsidRPr="00A9201D" w:rsidRDefault="008E4EF0" w:rsidP="007D3873">
      <w:pPr>
        <w:pStyle w:val="oancuaDanhsach"/>
        <w:tabs>
          <w:tab w:val="left" w:pos="450"/>
        </w:tabs>
        <w:ind w:left="420"/>
        <w:jc w:val="both"/>
        <w:rPr>
          <w:rFonts w:ascii="Times New Roman" w:hAnsi="Times New Roman" w:cs="Times New Roman"/>
          <w:sz w:val="26"/>
          <w:szCs w:val="26"/>
        </w:rPr>
      </w:pPr>
      <w:r w:rsidRPr="00A9201D">
        <w:rPr>
          <w:rFonts w:ascii="Times New Roman" w:hAnsi="Times New Roman" w:cs="Times New Roman"/>
          <w:sz w:val="26"/>
          <w:szCs w:val="26"/>
        </w:rPr>
        <w:tab/>
      </w:r>
      <w:r w:rsidRPr="00A9201D">
        <w:rPr>
          <w:rFonts w:ascii="Times New Roman" w:hAnsi="Times New Roman" w:cs="Times New Roman"/>
          <w:sz w:val="26"/>
          <w:szCs w:val="26"/>
        </w:rPr>
        <w:tab/>
        <w:t xml:space="preserve">Theo kết quả khảo sát ở Hình 1.1, có thể thấy dịch vụ online truyền thống đang không đáp ứng đủ nhu cầu của người dùng, một số vấn đề dẫn đầu như </w:t>
      </w:r>
      <w:r w:rsidR="004042F0" w:rsidRPr="00A60A16">
        <w:rPr>
          <w:rFonts w:ascii="Times New Roman" w:hAnsi="Times New Roman" w:cs="Times New Roman"/>
          <w:i/>
          <w:sz w:val="26"/>
          <w:szCs w:val="26"/>
        </w:rPr>
        <w:t>Sites hard to navigate (</w:t>
      </w:r>
      <w:r w:rsidR="004042F0" w:rsidRPr="00452C38">
        <w:rPr>
          <w:rFonts w:ascii="Times New Roman" w:hAnsi="Times New Roman" w:cs="Times New Roman"/>
          <w:sz w:val="26"/>
          <w:szCs w:val="26"/>
          <w:rPrChange w:id="3359" w:author="Ly Tran Thi Ly" w:date="2019-06-19T17:04:00Z">
            <w:rPr>
              <w:rFonts w:ascii="Times New Roman" w:hAnsi="Times New Roman" w:cs="Times New Roman"/>
              <w:i/>
              <w:sz w:val="26"/>
              <w:szCs w:val="26"/>
            </w:rPr>
          </w:rPrChange>
        </w:rPr>
        <w:t>khó điều hướng trang</w:t>
      </w:r>
      <w:r w:rsidR="004042F0" w:rsidRPr="00FF35D0">
        <w:rPr>
          <w:rFonts w:ascii="Times New Roman" w:hAnsi="Times New Roman" w:cs="Times New Roman"/>
          <w:sz w:val="26"/>
          <w:szCs w:val="26"/>
        </w:rPr>
        <w:t xml:space="preserve">) – 34%, </w:t>
      </w:r>
      <w:r w:rsidR="004042F0" w:rsidRPr="00A60A16">
        <w:rPr>
          <w:rFonts w:ascii="Times New Roman" w:hAnsi="Times New Roman" w:cs="Times New Roman"/>
          <w:i/>
          <w:sz w:val="26"/>
          <w:szCs w:val="26"/>
        </w:rPr>
        <w:t>can’t get answer to simple question (</w:t>
      </w:r>
      <w:r w:rsidR="004042F0" w:rsidRPr="00452C38">
        <w:rPr>
          <w:rFonts w:ascii="Times New Roman" w:hAnsi="Times New Roman" w:cs="Times New Roman"/>
          <w:sz w:val="26"/>
          <w:szCs w:val="26"/>
          <w:rPrChange w:id="3360" w:author="Ly Tran Thi Ly" w:date="2019-06-19T17:04:00Z">
            <w:rPr>
              <w:rFonts w:ascii="Times New Roman" w:hAnsi="Times New Roman" w:cs="Times New Roman"/>
              <w:i/>
              <w:sz w:val="26"/>
              <w:szCs w:val="26"/>
            </w:rPr>
          </w:rPrChange>
        </w:rPr>
        <w:t>không lấy được câu trả lời cho câu hỏi đơn giản</w:t>
      </w:r>
      <w:r w:rsidR="004042F0" w:rsidRPr="00A60A16">
        <w:rPr>
          <w:rFonts w:ascii="Times New Roman" w:hAnsi="Times New Roman" w:cs="Times New Roman"/>
          <w:i/>
          <w:sz w:val="26"/>
          <w:szCs w:val="26"/>
        </w:rPr>
        <w:t>)</w:t>
      </w:r>
      <w:r w:rsidR="004042F0" w:rsidRPr="00FF35D0">
        <w:rPr>
          <w:rFonts w:ascii="Times New Roman" w:hAnsi="Times New Roman" w:cs="Times New Roman"/>
          <w:sz w:val="26"/>
          <w:szCs w:val="26"/>
        </w:rPr>
        <w:t xml:space="preserve"> – 31%, </w:t>
      </w:r>
      <w:r w:rsidR="004042F0" w:rsidRPr="00A60A16">
        <w:rPr>
          <w:rFonts w:ascii="Times New Roman" w:hAnsi="Times New Roman" w:cs="Times New Roman"/>
          <w:i/>
          <w:sz w:val="26"/>
          <w:szCs w:val="26"/>
        </w:rPr>
        <w:t>basic details about a business are hard to find (</w:t>
      </w:r>
      <w:r w:rsidR="004042F0" w:rsidRPr="00452C38">
        <w:rPr>
          <w:rFonts w:ascii="Times New Roman" w:hAnsi="Times New Roman" w:cs="Times New Roman"/>
          <w:sz w:val="26"/>
          <w:szCs w:val="26"/>
          <w:rPrChange w:id="3361" w:author="Ly Tran Thi Ly" w:date="2019-06-19T17:04:00Z">
            <w:rPr>
              <w:rFonts w:ascii="Times New Roman" w:hAnsi="Times New Roman" w:cs="Times New Roman"/>
              <w:i/>
              <w:sz w:val="26"/>
              <w:szCs w:val="26"/>
            </w:rPr>
          </w:rPrChange>
        </w:rPr>
        <w:t>thông tin cơ bản của 1 doanh nghiệp như là địa chỉ, số điện thoại, thì khó tìm</w:t>
      </w:r>
      <w:r w:rsidR="004042F0" w:rsidRPr="00A60A16">
        <w:rPr>
          <w:rFonts w:ascii="Times New Roman" w:hAnsi="Times New Roman" w:cs="Times New Roman"/>
          <w:i/>
          <w:sz w:val="26"/>
          <w:szCs w:val="26"/>
        </w:rPr>
        <w:t>)</w:t>
      </w:r>
      <w:r w:rsidR="004042F0" w:rsidRPr="00FF35D0">
        <w:rPr>
          <w:rFonts w:ascii="Times New Roman" w:hAnsi="Times New Roman" w:cs="Times New Roman"/>
          <w:sz w:val="26"/>
          <w:szCs w:val="26"/>
        </w:rPr>
        <w:t>,…</w:t>
      </w:r>
      <w:r w:rsidRPr="004C6674">
        <w:rPr>
          <w:rFonts w:ascii="Times New Roman" w:hAnsi="Times New Roman" w:cs="Times New Roman"/>
          <w:sz w:val="26"/>
          <w:szCs w:val="26"/>
        </w:rPr>
        <w:t xml:space="preserve"> </w:t>
      </w:r>
      <w:r w:rsidR="000661FE" w:rsidRPr="00A9201D">
        <w:rPr>
          <w:rFonts w:ascii="Times New Roman" w:hAnsi="Times New Roman" w:cs="Times New Roman"/>
          <w:sz w:val="26"/>
          <w:szCs w:val="26"/>
        </w:rPr>
        <w:t xml:space="preserve">Với </w:t>
      </w:r>
      <w:r w:rsidR="004042F0" w:rsidRPr="00A9201D">
        <w:rPr>
          <w:rFonts w:ascii="Times New Roman" w:hAnsi="Times New Roman" w:cs="Times New Roman"/>
          <w:sz w:val="26"/>
          <w:szCs w:val="26"/>
        </w:rPr>
        <w:t xml:space="preserve">những vấn đề trên cùng </w:t>
      </w:r>
      <w:r w:rsidR="000661FE" w:rsidRPr="00A9201D">
        <w:rPr>
          <w:rFonts w:ascii="Times New Roman" w:hAnsi="Times New Roman" w:cs="Times New Roman"/>
          <w:sz w:val="26"/>
          <w:szCs w:val="26"/>
        </w:rPr>
        <w:t xml:space="preserve">xu hướng thế giới hiện nay đang hướng đến chatbot dưới hình thức một cô nhân viên chăm sóc khách hàng tự động, có khả năng ghi nhớ chính xác, không bị cảm xúc chi phối trong quá trình hỗ trợ khách hàng, có thể làm việc 24/7 không ngừng nghỉ và trả lời thắc mắc cho nhiều khách hàng một lúc nhanh chóng, giúp doanh nghiệp tiết kiệm rất nhiều chi phí đào tạo, kiểm tra, trả lương cho nhân viên chăm sóc khách hàng. Bên cạnh đó, </w:t>
      </w:r>
      <w:ins w:id="3362" w:author="Ly Tran Thi Ly" w:date="2019-06-19T17:04:00Z">
        <w:r w:rsidR="00452C38">
          <w:rPr>
            <w:rFonts w:ascii="Times New Roman" w:hAnsi="Times New Roman" w:cs="Times New Roman"/>
            <w:sz w:val="26"/>
            <w:szCs w:val="26"/>
          </w:rPr>
          <w:t>w</w:t>
        </w:r>
      </w:ins>
      <w:del w:id="3363" w:author="Ly Tran Thi Ly" w:date="2019-06-19T17:04:00Z">
        <w:r w:rsidR="000661FE" w:rsidRPr="00A9201D" w:rsidDel="00452C38">
          <w:rPr>
            <w:rFonts w:ascii="Times New Roman" w:hAnsi="Times New Roman" w:cs="Times New Roman"/>
            <w:sz w:val="26"/>
            <w:szCs w:val="26"/>
          </w:rPr>
          <w:delText>W</w:delText>
        </w:r>
      </w:del>
      <w:r w:rsidR="000661FE" w:rsidRPr="00A9201D">
        <w:rPr>
          <w:rFonts w:ascii="Times New Roman" w:hAnsi="Times New Roman" w:cs="Times New Roman"/>
          <w:sz w:val="26"/>
          <w:szCs w:val="26"/>
        </w:rPr>
        <w:t>eb ngữ nghĩa với rất nhiều những lợi ích to lớn về lâu dài</w:t>
      </w:r>
      <w:r w:rsidR="008B39AE" w:rsidRPr="00A9201D">
        <w:rPr>
          <w:rFonts w:ascii="Times New Roman" w:hAnsi="Times New Roman" w:cs="Times New Roman"/>
          <w:sz w:val="26"/>
          <w:szCs w:val="26"/>
        </w:rPr>
        <w:t>, đó là tạo nên một cơ sở tri thức có ngữ nghĩa khiến máy tính có thể hiểu được từ đó giúp cho việc tìm kiếm thông tin trên internet trở nên nhanh chóng và chính xác hơn thay vì chỉ tìm kiếm dựa trên việc so khớp các từ khóa</w:t>
      </w:r>
      <w:r w:rsidR="004042F0" w:rsidRPr="00A9201D">
        <w:rPr>
          <w:rFonts w:ascii="Times New Roman" w:hAnsi="Times New Roman" w:cs="Times New Roman"/>
          <w:sz w:val="26"/>
          <w:szCs w:val="26"/>
        </w:rPr>
        <w:t xml:space="preserve"> (xem thêm chương 3.1)</w:t>
      </w:r>
      <w:r w:rsidR="008B39AE" w:rsidRPr="00A9201D">
        <w:rPr>
          <w:rFonts w:ascii="Times New Roman" w:hAnsi="Times New Roman" w:cs="Times New Roman"/>
          <w:sz w:val="26"/>
          <w:szCs w:val="26"/>
        </w:rPr>
        <w:t xml:space="preserve">. </w:t>
      </w:r>
      <w:ins w:id="3364" w:author="Cuong, Pham Nguyen" w:date="2019-06-10T12:00:00Z">
        <w:r w:rsidR="008C06FF">
          <w:rPr>
            <w:rFonts w:ascii="Times New Roman" w:hAnsi="Times New Roman" w:cs="Times New Roman"/>
            <w:sz w:val="26"/>
            <w:szCs w:val="26"/>
          </w:rPr>
          <w:t>W</w:t>
        </w:r>
      </w:ins>
      <w:del w:id="3365" w:author="Cuong, Pham Nguyen" w:date="2019-06-10T12:00:00Z">
        <w:r w:rsidR="008B39AE" w:rsidRPr="00A9201D" w:rsidDel="008C06FF">
          <w:rPr>
            <w:rFonts w:ascii="Times New Roman" w:hAnsi="Times New Roman" w:cs="Times New Roman"/>
            <w:sz w:val="26"/>
            <w:szCs w:val="26"/>
          </w:rPr>
          <w:delText>Semantic w</w:delText>
        </w:r>
      </w:del>
      <w:r w:rsidR="008B39AE" w:rsidRPr="00A9201D">
        <w:rPr>
          <w:rFonts w:ascii="Times New Roman" w:hAnsi="Times New Roman" w:cs="Times New Roman"/>
          <w:sz w:val="26"/>
          <w:szCs w:val="26"/>
        </w:rPr>
        <w:t>eb</w:t>
      </w:r>
      <w:r w:rsidR="000661FE" w:rsidRPr="00A9201D">
        <w:rPr>
          <w:rFonts w:ascii="Times New Roman" w:hAnsi="Times New Roman" w:cs="Times New Roman"/>
          <w:sz w:val="26"/>
          <w:szCs w:val="26"/>
        </w:rPr>
        <w:t xml:space="preserve"> </w:t>
      </w:r>
      <w:ins w:id="3366" w:author="Cuong, Pham Nguyen" w:date="2019-06-10T12:01:00Z">
        <w:r w:rsidR="008C06FF">
          <w:rPr>
            <w:rFonts w:ascii="Times New Roman" w:hAnsi="Times New Roman" w:cs="Times New Roman"/>
            <w:sz w:val="26"/>
            <w:szCs w:val="26"/>
          </w:rPr>
          <w:t xml:space="preserve">ngữ nghĩa </w:t>
        </w:r>
      </w:ins>
      <w:r w:rsidR="000661FE" w:rsidRPr="00A9201D">
        <w:rPr>
          <w:rFonts w:ascii="Times New Roman" w:hAnsi="Times New Roman" w:cs="Times New Roman"/>
          <w:sz w:val="26"/>
          <w:szCs w:val="26"/>
        </w:rPr>
        <w:t>tuy không phải là một lĩnh vực mới nhưng chưa được ứng dụng nhiều</w:t>
      </w:r>
      <w:r w:rsidR="0066048B" w:rsidRPr="00A9201D">
        <w:rPr>
          <w:rFonts w:ascii="Times New Roman" w:hAnsi="Times New Roman" w:cs="Times New Roman"/>
          <w:sz w:val="26"/>
          <w:szCs w:val="26"/>
        </w:rPr>
        <w:t>.</w:t>
      </w:r>
      <w:r w:rsidR="0066048B" w:rsidRPr="00FF35D0">
        <w:rPr>
          <w:rFonts w:ascii="Times New Roman" w:hAnsi="Times New Roman" w:cs="Times New Roman"/>
          <w:sz w:val="26"/>
          <w:szCs w:val="26"/>
        </w:rPr>
        <w:t xml:space="preserve"> V</w:t>
      </w:r>
      <w:r w:rsidR="0066048B" w:rsidRPr="004C6674">
        <w:rPr>
          <w:rFonts w:ascii="Times New Roman" w:hAnsi="Times New Roman" w:cs="Times New Roman"/>
          <w:sz w:val="26"/>
          <w:szCs w:val="26"/>
        </w:rPr>
        <w:t>ớ</w:t>
      </w:r>
      <w:r w:rsidR="0066048B" w:rsidRPr="00A9201D">
        <w:rPr>
          <w:rFonts w:ascii="Times New Roman" w:hAnsi="Times New Roman" w:cs="Times New Roman"/>
          <w:sz w:val="26"/>
          <w:szCs w:val="26"/>
        </w:rPr>
        <w:t>i những lí do trên, chúng tôi cho rằng việc tìm hiểu, nghiên cứu để kết hợp giữa Ontology (</w:t>
      </w:r>
      <w:del w:id="3367" w:author="Cuong, Pham Nguyen" w:date="2019-06-10T12:01:00Z">
        <w:r w:rsidR="0066048B" w:rsidRPr="00A9201D" w:rsidDel="008C06FF">
          <w:rPr>
            <w:rFonts w:ascii="Times New Roman" w:hAnsi="Times New Roman" w:cs="Times New Roman"/>
            <w:sz w:val="26"/>
            <w:szCs w:val="26"/>
          </w:rPr>
          <w:delText xml:space="preserve">bản thể </w:delText>
        </w:r>
      </w:del>
      <w:r w:rsidR="0066048B" w:rsidRPr="00A9201D">
        <w:rPr>
          <w:rFonts w:ascii="Times New Roman" w:hAnsi="Times New Roman" w:cs="Times New Roman"/>
          <w:sz w:val="26"/>
          <w:szCs w:val="26"/>
        </w:rPr>
        <w:t xml:space="preserve">của web ngữ nghĩa – xem thêm ở chương 2.1) với công nghệ chatbot, tạo nên hệ thống hỏi đáp hoàn chỉnh là một </w:t>
      </w:r>
      <w:ins w:id="3368" w:author="Cuong, Pham Nguyen" w:date="2019-06-10T12:02:00Z">
        <w:r w:rsidR="001359E4">
          <w:rPr>
            <w:rFonts w:ascii="Times New Roman" w:hAnsi="Times New Roman" w:cs="Times New Roman"/>
            <w:sz w:val="26"/>
            <w:szCs w:val="26"/>
          </w:rPr>
          <w:t xml:space="preserve">chủ </w:t>
        </w:r>
      </w:ins>
      <w:r w:rsidR="0066048B" w:rsidRPr="00A9201D">
        <w:rPr>
          <w:rFonts w:ascii="Times New Roman" w:hAnsi="Times New Roman" w:cs="Times New Roman"/>
          <w:sz w:val="26"/>
          <w:szCs w:val="26"/>
        </w:rPr>
        <w:t>đề</w:t>
      </w:r>
      <w:del w:id="3369" w:author="Cuong, Pham Nguyen" w:date="2019-06-10T12:02:00Z">
        <w:r w:rsidR="0066048B" w:rsidRPr="00A9201D" w:rsidDel="001359E4">
          <w:rPr>
            <w:rFonts w:ascii="Times New Roman" w:hAnsi="Times New Roman" w:cs="Times New Roman"/>
            <w:sz w:val="26"/>
            <w:szCs w:val="26"/>
          </w:rPr>
          <w:delText xml:space="preserve"> tài</w:delText>
        </w:r>
      </w:del>
      <w:r w:rsidR="0066048B" w:rsidRPr="00A9201D">
        <w:rPr>
          <w:rFonts w:ascii="Times New Roman" w:hAnsi="Times New Roman" w:cs="Times New Roman"/>
          <w:sz w:val="26"/>
          <w:szCs w:val="26"/>
        </w:rPr>
        <w:t xml:space="preserve"> rất </w:t>
      </w:r>
      <w:ins w:id="3370" w:author="Cuong, Pham Nguyen" w:date="2019-06-10T12:01:00Z">
        <w:r w:rsidR="001359E4">
          <w:rPr>
            <w:rFonts w:ascii="Times New Roman" w:hAnsi="Times New Roman" w:cs="Times New Roman"/>
            <w:sz w:val="26"/>
            <w:szCs w:val="26"/>
          </w:rPr>
          <w:t>có ý nghĩa</w:t>
        </w:r>
      </w:ins>
      <w:del w:id="3371" w:author="Cuong, Pham Nguyen" w:date="2019-06-10T12:01:00Z">
        <w:r w:rsidR="0066048B" w:rsidRPr="00A9201D" w:rsidDel="001359E4">
          <w:rPr>
            <w:rFonts w:ascii="Times New Roman" w:hAnsi="Times New Roman" w:cs="Times New Roman"/>
            <w:sz w:val="26"/>
            <w:szCs w:val="26"/>
          </w:rPr>
          <w:delText>hay</w:delText>
        </w:r>
      </w:del>
      <w:r w:rsidR="0066048B" w:rsidRPr="00A9201D">
        <w:rPr>
          <w:rFonts w:ascii="Times New Roman" w:hAnsi="Times New Roman" w:cs="Times New Roman"/>
          <w:sz w:val="26"/>
          <w:szCs w:val="26"/>
        </w:rPr>
        <w:t xml:space="preserve"> và đem lại nhiều giá trị.</w:t>
      </w:r>
    </w:p>
    <w:p w14:paraId="3EDEB6C2" w14:textId="6F33C08F" w:rsidR="00833707" w:rsidRPr="00B27690" w:rsidDel="004805B6" w:rsidRDefault="00833707">
      <w:pPr>
        <w:pStyle w:val="oancuaDanhsach"/>
        <w:tabs>
          <w:tab w:val="left" w:pos="450"/>
        </w:tabs>
        <w:ind w:left="420"/>
        <w:jc w:val="both"/>
        <w:rPr>
          <w:del w:id="3372" w:author="Ly Tran Thi Ly" w:date="2019-06-11T10:52:00Z"/>
          <w:rFonts w:ascii="Times New Roman" w:hAnsi="Times New Roman" w:cs="Times New Roman"/>
          <w:sz w:val="26"/>
          <w:szCs w:val="26"/>
          <w:rPrChange w:id="3373" w:author="Ly Tran Thi Ly" w:date="2019-06-13T09:53:00Z">
            <w:rPr>
              <w:del w:id="3374" w:author="Ly Tran Thi Ly" w:date="2019-06-11T10:52:00Z"/>
            </w:rPr>
          </w:rPrChange>
        </w:rPr>
      </w:pPr>
      <w:r w:rsidRPr="00A9201D">
        <w:rPr>
          <w:rFonts w:ascii="Times New Roman" w:hAnsi="Times New Roman" w:cs="Times New Roman"/>
          <w:sz w:val="26"/>
          <w:szCs w:val="26"/>
        </w:rPr>
        <w:tab/>
      </w:r>
      <w:r w:rsidRPr="00A9201D">
        <w:rPr>
          <w:rFonts w:ascii="Times New Roman" w:hAnsi="Times New Roman" w:cs="Times New Roman"/>
          <w:sz w:val="26"/>
          <w:szCs w:val="26"/>
        </w:rPr>
        <w:tab/>
      </w:r>
      <w:r w:rsidR="00761849" w:rsidRPr="00A9201D">
        <w:rPr>
          <w:rFonts w:ascii="Times New Roman" w:hAnsi="Times New Roman" w:cs="Times New Roman"/>
          <w:sz w:val="26"/>
          <w:szCs w:val="26"/>
        </w:rPr>
        <w:t xml:space="preserve">Chúng tôi chọn </w:t>
      </w:r>
      <w:r w:rsidR="00333E6A" w:rsidRPr="00A9201D">
        <w:rPr>
          <w:rFonts w:ascii="Times New Roman" w:hAnsi="Times New Roman" w:cs="Times New Roman"/>
          <w:sz w:val="26"/>
          <w:szCs w:val="26"/>
        </w:rPr>
        <w:t xml:space="preserve">dữ liệu </w:t>
      </w:r>
      <w:r w:rsidR="00761849" w:rsidRPr="00A9201D">
        <w:rPr>
          <w:rFonts w:ascii="Times New Roman" w:hAnsi="Times New Roman" w:cs="Times New Roman"/>
          <w:sz w:val="26"/>
          <w:szCs w:val="26"/>
        </w:rPr>
        <w:t xml:space="preserve">Adobe Photoshop </w:t>
      </w:r>
      <w:r w:rsidR="00333E6A" w:rsidRPr="00A9201D">
        <w:rPr>
          <w:rFonts w:ascii="Times New Roman" w:hAnsi="Times New Roman" w:cs="Times New Roman"/>
          <w:sz w:val="26"/>
          <w:szCs w:val="26"/>
        </w:rPr>
        <w:t xml:space="preserve">cho môi trường thực nghiệm </w:t>
      </w:r>
      <w:r w:rsidR="00761849" w:rsidRPr="00A9201D">
        <w:rPr>
          <w:rFonts w:ascii="Times New Roman" w:hAnsi="Times New Roman" w:cs="Times New Roman"/>
          <w:sz w:val="26"/>
          <w:szCs w:val="26"/>
        </w:rPr>
        <w:t>là vì đây là một phần mềm rất nổi tiếng và phổ biến, trên các diễn đàn số lượng câu hỏi về photoshop khá nhiều và vì đây là một phần mềm về thiết kế đồ họa nên các bước sử dụng nó khá rõ ràng</w:t>
      </w:r>
      <w:r w:rsidR="002E6189" w:rsidRPr="00A9201D">
        <w:rPr>
          <w:rFonts w:ascii="Times New Roman" w:hAnsi="Times New Roman" w:cs="Times New Roman"/>
          <w:sz w:val="26"/>
          <w:szCs w:val="26"/>
        </w:rPr>
        <w:t>,</w:t>
      </w:r>
      <w:r w:rsidR="00761849" w:rsidRPr="00A9201D">
        <w:rPr>
          <w:rFonts w:ascii="Times New Roman" w:hAnsi="Times New Roman" w:cs="Times New Roman"/>
          <w:sz w:val="26"/>
          <w:szCs w:val="26"/>
        </w:rPr>
        <w:t xml:space="preserve"> tài liệu hướng dẫn cũng rất chi tiết. Có rất nhiều loại câu hỏi mà người dùng có thể hỏi như what, who, which, where, why, how … </w:t>
      </w:r>
      <w:r w:rsidR="00333E6A" w:rsidRPr="00A9201D">
        <w:rPr>
          <w:rFonts w:ascii="Times New Roman" w:hAnsi="Times New Roman" w:cs="Times New Roman"/>
          <w:sz w:val="26"/>
          <w:szCs w:val="26"/>
        </w:rPr>
        <w:t>tuy nhi</w:t>
      </w:r>
      <w:r w:rsidR="008B39AE" w:rsidRPr="00A9201D">
        <w:rPr>
          <w:rFonts w:ascii="Times New Roman" w:hAnsi="Times New Roman" w:cs="Times New Roman"/>
          <w:sz w:val="26"/>
          <w:szCs w:val="26"/>
        </w:rPr>
        <w:t>ê</w:t>
      </w:r>
      <w:r w:rsidR="00333E6A" w:rsidRPr="00A9201D">
        <w:rPr>
          <w:rFonts w:ascii="Times New Roman" w:hAnsi="Times New Roman" w:cs="Times New Roman"/>
          <w:sz w:val="26"/>
          <w:szCs w:val="26"/>
        </w:rPr>
        <w:t xml:space="preserve">n trong phạm vi của luận văn này </w:t>
      </w:r>
      <w:r w:rsidR="00761849" w:rsidRPr="00A9201D">
        <w:rPr>
          <w:rFonts w:ascii="Times New Roman" w:hAnsi="Times New Roman" w:cs="Times New Roman"/>
          <w:sz w:val="26"/>
          <w:szCs w:val="26"/>
        </w:rPr>
        <w:t xml:space="preserve">chúng tôi tập trung vào câu hỏi </w:t>
      </w:r>
      <w:r w:rsidR="00761849" w:rsidRPr="00ED63E8">
        <w:rPr>
          <w:rFonts w:ascii="Times New Roman" w:hAnsi="Times New Roman" w:cs="Times New Roman"/>
          <w:sz w:val="26"/>
          <w:szCs w:val="26"/>
          <w:rPrChange w:id="3375" w:author="Cuong, Pham Nguyen" w:date="2019-06-16T18:07:00Z">
            <w:rPr>
              <w:rFonts w:ascii="Times New Roman" w:hAnsi="Times New Roman" w:cs="Times New Roman"/>
              <w:b/>
              <w:sz w:val="26"/>
              <w:szCs w:val="26"/>
            </w:rPr>
          </w:rPrChange>
        </w:rPr>
        <w:t>what</w:t>
      </w:r>
      <w:r w:rsidR="00761849" w:rsidRPr="00FF35D0">
        <w:rPr>
          <w:rFonts w:ascii="Times New Roman" w:hAnsi="Times New Roman" w:cs="Times New Roman"/>
          <w:sz w:val="26"/>
          <w:szCs w:val="26"/>
        </w:rPr>
        <w:t xml:space="preserve"> và </w:t>
      </w:r>
      <w:r w:rsidR="00761849" w:rsidRPr="00ED63E8">
        <w:rPr>
          <w:rFonts w:ascii="Times New Roman" w:hAnsi="Times New Roman" w:cs="Times New Roman"/>
          <w:sz w:val="26"/>
          <w:szCs w:val="26"/>
          <w:rPrChange w:id="3376" w:author="Cuong, Pham Nguyen" w:date="2019-06-16T18:07:00Z">
            <w:rPr>
              <w:rFonts w:ascii="Times New Roman" w:hAnsi="Times New Roman" w:cs="Times New Roman"/>
              <w:b/>
              <w:sz w:val="26"/>
              <w:szCs w:val="26"/>
            </w:rPr>
          </w:rPrChange>
        </w:rPr>
        <w:t>how</w:t>
      </w:r>
      <w:r w:rsidR="004F3DB8" w:rsidRPr="00ED63E8">
        <w:rPr>
          <w:rFonts w:ascii="Times New Roman" w:hAnsi="Times New Roman" w:cs="Times New Roman"/>
          <w:sz w:val="26"/>
          <w:szCs w:val="26"/>
          <w:rPrChange w:id="3377" w:author="Cuong, Pham Nguyen" w:date="2019-06-16T18:07:00Z">
            <w:rPr>
              <w:rFonts w:ascii="Times New Roman" w:hAnsi="Times New Roman" w:cs="Times New Roman"/>
              <w:b/>
              <w:sz w:val="26"/>
              <w:szCs w:val="26"/>
            </w:rPr>
          </w:rPrChange>
        </w:rPr>
        <w:t xml:space="preserve"> </w:t>
      </w:r>
      <w:r w:rsidR="004F3DB8" w:rsidRPr="00A60A16">
        <w:rPr>
          <w:rFonts w:ascii="Times New Roman" w:hAnsi="Times New Roman" w:cs="Times New Roman"/>
          <w:sz w:val="26"/>
          <w:szCs w:val="26"/>
        </w:rPr>
        <w:t>(thuộc loại factoid question là câu hỏi đơn giản thuộc về trả lời lý</w:t>
      </w:r>
      <w:ins w:id="3378" w:author="Ly Tran Thi Ly" w:date="2019-06-19T17:05:00Z">
        <w:r w:rsidR="00452C38">
          <w:rPr>
            <w:rFonts w:ascii="Times New Roman" w:hAnsi="Times New Roman" w:cs="Times New Roman"/>
            <w:sz w:val="26"/>
            <w:szCs w:val="26"/>
          </w:rPr>
          <w:t xml:space="preserve"> thuyết, cách thực hiện</w:t>
        </w:r>
      </w:ins>
      <w:del w:id="3379" w:author="Ly Tran Thi Ly" w:date="2019-06-10T15:53:00Z">
        <w:r w:rsidR="004F3DB8" w:rsidRPr="00A60A16" w:rsidDel="00CB69A4">
          <w:rPr>
            <w:rFonts w:ascii="Times New Roman" w:hAnsi="Times New Roman" w:cs="Times New Roman"/>
            <w:sz w:val="26"/>
            <w:szCs w:val="26"/>
          </w:rPr>
          <w:delText xml:space="preserve"> thuyết  – </w:delText>
        </w:r>
        <w:r w:rsidR="004F3DB8" w:rsidRPr="00246963" w:rsidDel="00CB69A4">
          <w:rPr>
            <w:rFonts w:ascii="Times New Roman" w:hAnsi="Times New Roman" w:cs="Times New Roman"/>
            <w:sz w:val="26"/>
            <w:szCs w:val="26"/>
          </w:rPr>
          <w:delText>xem thêm chương 2.1.2.</w:delText>
        </w:r>
        <w:commentRangeStart w:id="3380"/>
        <w:r w:rsidR="004F3DB8" w:rsidRPr="00246963" w:rsidDel="00CB69A4">
          <w:rPr>
            <w:rFonts w:ascii="Times New Roman" w:hAnsi="Times New Roman" w:cs="Times New Roman"/>
            <w:sz w:val="26"/>
            <w:szCs w:val="26"/>
          </w:rPr>
          <w:delText>2</w:delText>
        </w:r>
        <w:commentRangeEnd w:id="3380"/>
        <w:r w:rsidR="001359E4" w:rsidRPr="00ED63E8" w:rsidDel="00CB69A4">
          <w:rPr>
            <w:rFonts w:ascii="Times New Roman" w:hAnsi="Times New Roman" w:cs="Times New Roman"/>
            <w:sz w:val="26"/>
            <w:szCs w:val="26"/>
            <w:rPrChange w:id="3381" w:author="Cuong, Pham Nguyen" w:date="2019-06-16T18:07:00Z">
              <w:rPr>
                <w:rStyle w:val="ThamchiuChuthich"/>
              </w:rPr>
            </w:rPrChange>
          </w:rPr>
          <w:commentReference w:id="3380"/>
        </w:r>
      </w:del>
      <w:r w:rsidR="004F3DB8" w:rsidRPr="00A60A16">
        <w:rPr>
          <w:rFonts w:ascii="Times New Roman" w:hAnsi="Times New Roman" w:cs="Times New Roman"/>
          <w:sz w:val="26"/>
          <w:szCs w:val="26"/>
        </w:rPr>
        <w:t>)</w:t>
      </w:r>
      <w:r w:rsidR="00761849" w:rsidRPr="00FF35D0">
        <w:rPr>
          <w:rFonts w:ascii="Times New Roman" w:hAnsi="Times New Roman" w:cs="Times New Roman"/>
          <w:sz w:val="26"/>
          <w:szCs w:val="26"/>
        </w:rPr>
        <w:t xml:space="preserve"> đ</w:t>
      </w:r>
      <w:r w:rsidR="00761849" w:rsidRPr="004C6674">
        <w:rPr>
          <w:rFonts w:ascii="Times New Roman" w:hAnsi="Times New Roman" w:cs="Times New Roman"/>
          <w:sz w:val="26"/>
          <w:szCs w:val="26"/>
        </w:rPr>
        <w:t>ể</w:t>
      </w:r>
      <w:r w:rsidR="00761849" w:rsidRPr="00A9201D">
        <w:rPr>
          <w:rFonts w:ascii="Times New Roman" w:hAnsi="Times New Roman" w:cs="Times New Roman"/>
          <w:sz w:val="26"/>
          <w:szCs w:val="26"/>
        </w:rPr>
        <w:t xml:space="preserve"> tạo tiền đề vững chắc cho chatbot có thể dễ dàng mở rộng ra thêm chức năng xử lí các loại câu hỏi khác</w:t>
      </w:r>
      <w:r w:rsidR="00A91DD2">
        <w:rPr>
          <w:rFonts w:ascii="Times New Roman" w:hAnsi="Times New Roman" w:cs="Times New Roman"/>
          <w:sz w:val="26"/>
          <w:szCs w:val="26"/>
        </w:rPr>
        <w:t xml:space="preserve"> </w:t>
      </w:r>
      <w:sdt>
        <w:sdtPr>
          <w:rPr>
            <w:rFonts w:ascii="Times New Roman" w:hAnsi="Times New Roman" w:cs="Times New Roman"/>
            <w:sz w:val="26"/>
            <w:szCs w:val="26"/>
          </w:rPr>
          <w:id w:val="393019730"/>
          <w:citation/>
        </w:sdtPr>
        <w:sdtContent>
          <w:r w:rsidR="00A91DD2">
            <w:rPr>
              <w:rFonts w:ascii="Times New Roman" w:hAnsi="Times New Roman" w:cs="Times New Roman"/>
              <w:sz w:val="26"/>
              <w:szCs w:val="26"/>
            </w:rPr>
            <w:fldChar w:fldCharType="begin"/>
          </w:r>
          <w:r w:rsidR="00A91DD2">
            <w:rPr>
              <w:rFonts w:ascii="Times New Roman" w:hAnsi="Times New Roman" w:cs="Times New Roman"/>
              <w:sz w:val="26"/>
              <w:szCs w:val="26"/>
            </w:rPr>
            <w:instrText xml:space="preserve"> CITATION 2Se16 \l 1033 </w:instrText>
          </w:r>
          <w:r w:rsidR="00A91DD2">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w:t>
          </w:r>
          <w:r w:rsidR="00A91DD2">
            <w:rPr>
              <w:rFonts w:ascii="Times New Roman" w:hAnsi="Times New Roman" w:cs="Times New Roman"/>
              <w:sz w:val="26"/>
              <w:szCs w:val="26"/>
            </w:rPr>
            <w:fldChar w:fldCharType="end"/>
          </w:r>
        </w:sdtContent>
      </w:sdt>
      <w:r w:rsidR="00761849" w:rsidRPr="00A9201D">
        <w:rPr>
          <w:rFonts w:ascii="Times New Roman" w:hAnsi="Times New Roman" w:cs="Times New Roman"/>
          <w:sz w:val="26"/>
          <w:szCs w:val="26"/>
        </w:rPr>
        <w:t>. Lấy ví dụ về c</w:t>
      </w:r>
      <w:r w:rsidR="002E6189" w:rsidRPr="00A9201D">
        <w:rPr>
          <w:rFonts w:ascii="Times New Roman" w:hAnsi="Times New Roman" w:cs="Times New Roman"/>
          <w:sz w:val="26"/>
          <w:szCs w:val="26"/>
        </w:rPr>
        <w:t>âu hỏi why</w:t>
      </w:r>
      <w:r w:rsidR="00761849" w:rsidRPr="00A9201D">
        <w:rPr>
          <w:rFonts w:ascii="Times New Roman" w:hAnsi="Times New Roman" w:cs="Times New Roman"/>
          <w:sz w:val="26"/>
          <w:szCs w:val="26"/>
        </w:rPr>
        <w:t>, đây là câu hỏi dạng nguyên nhân – kết quả</w:t>
      </w:r>
      <w:r w:rsidR="002E6189" w:rsidRPr="00A9201D">
        <w:rPr>
          <w:rFonts w:ascii="Times New Roman" w:hAnsi="Times New Roman" w:cs="Times New Roman"/>
          <w:sz w:val="26"/>
          <w:szCs w:val="26"/>
        </w:rPr>
        <w:t xml:space="preserve">, để trả lời được câu hỏi dạng này, trước tiên chúng ta phải có </w:t>
      </w:r>
      <w:r w:rsidR="004F3DB8" w:rsidRPr="00FF35D0">
        <w:rPr>
          <w:rFonts w:ascii="Times New Roman" w:hAnsi="Times New Roman" w:cs="Times New Roman"/>
          <w:sz w:val="26"/>
          <w:szCs w:val="26"/>
        </w:rPr>
        <w:t>m</w:t>
      </w:r>
      <w:r w:rsidR="004F3DB8" w:rsidRPr="004C6674">
        <w:rPr>
          <w:rFonts w:ascii="Times New Roman" w:hAnsi="Times New Roman" w:cs="Times New Roman"/>
          <w:sz w:val="26"/>
          <w:szCs w:val="26"/>
        </w:rPr>
        <w:t>ộ</w:t>
      </w:r>
      <w:r w:rsidR="004F3DB8" w:rsidRPr="00A9201D">
        <w:rPr>
          <w:rFonts w:ascii="Times New Roman" w:hAnsi="Times New Roman" w:cs="Times New Roman"/>
          <w:sz w:val="26"/>
          <w:szCs w:val="26"/>
        </w:rPr>
        <w:t>t cơ sở tri thức</w:t>
      </w:r>
      <w:r w:rsidR="002E6189" w:rsidRPr="00A9201D">
        <w:rPr>
          <w:rFonts w:ascii="Times New Roman" w:hAnsi="Times New Roman" w:cs="Times New Roman"/>
          <w:sz w:val="26"/>
          <w:szCs w:val="26"/>
        </w:rPr>
        <w:t xml:space="preserve"> chuẩn (đủ để trả lời cho câu hỏi how và what) và</w:t>
      </w:r>
      <w:r w:rsidR="00761849" w:rsidRPr="00A9201D">
        <w:rPr>
          <w:rFonts w:ascii="Times New Roman" w:hAnsi="Times New Roman" w:cs="Times New Roman"/>
          <w:sz w:val="26"/>
          <w:szCs w:val="26"/>
        </w:rPr>
        <w:t xml:space="preserve"> sau đó phải làm</w:t>
      </w:r>
      <w:r w:rsidR="002E6189" w:rsidRPr="00A9201D">
        <w:rPr>
          <w:rFonts w:ascii="Times New Roman" w:hAnsi="Times New Roman" w:cs="Times New Roman"/>
          <w:sz w:val="26"/>
          <w:szCs w:val="26"/>
        </w:rPr>
        <w:t xml:space="preserve"> rất nhiều</w:t>
      </w:r>
      <w:r w:rsidR="00761849" w:rsidRPr="00A9201D">
        <w:rPr>
          <w:rFonts w:ascii="Times New Roman" w:hAnsi="Times New Roman" w:cs="Times New Roman"/>
          <w:sz w:val="26"/>
          <w:szCs w:val="26"/>
        </w:rPr>
        <w:t xml:space="preserve"> bước</w:t>
      </w:r>
      <w:r w:rsidR="002E6189" w:rsidRPr="00A9201D">
        <w:rPr>
          <w:rFonts w:ascii="Times New Roman" w:hAnsi="Times New Roman" w:cs="Times New Roman"/>
          <w:sz w:val="26"/>
          <w:szCs w:val="26"/>
        </w:rPr>
        <w:t xml:space="preserve"> xử lí ngôn ngữ phức tạp khác</w:t>
      </w:r>
      <w:ins w:id="3382" w:author="Ly Tran Thi Ly" w:date="2019-06-10T15:53:00Z">
        <w:r w:rsidR="00CB69A4">
          <w:rPr>
            <w:rFonts w:ascii="Times New Roman" w:hAnsi="Times New Roman" w:cs="Times New Roman"/>
            <w:sz w:val="26"/>
            <w:szCs w:val="26"/>
          </w:rPr>
          <w:t>.</w:t>
        </w:r>
      </w:ins>
      <w:del w:id="3383" w:author="Ly Tran Thi Ly" w:date="2019-06-10T15:53:00Z">
        <w:r w:rsidR="002E6189" w:rsidRPr="00B27690" w:rsidDel="00CB69A4">
          <w:rPr>
            <w:rFonts w:ascii="Times New Roman" w:hAnsi="Times New Roman" w:cs="Times New Roman"/>
            <w:sz w:val="26"/>
            <w:szCs w:val="26"/>
            <w:rPrChange w:id="3384" w:author="Ly Tran Thi Ly" w:date="2019-06-13T09:53:00Z">
              <w:rPr/>
            </w:rPrChange>
          </w:rPr>
          <w:delText xml:space="preserve"> </w:delText>
        </w:r>
        <w:r w:rsidR="002E6189" w:rsidRPr="00246963" w:rsidDel="00CB69A4">
          <w:rPr>
            <w:rFonts w:ascii="Times New Roman" w:hAnsi="Times New Roman" w:cs="Times New Roman"/>
            <w:sz w:val="26"/>
            <w:szCs w:val="26"/>
          </w:rPr>
          <w:delText>(xem thêm chương 2.1.2.2.4 - causal questions)</w:delText>
        </w:r>
        <w:r w:rsidR="002E6189" w:rsidRPr="00B27690" w:rsidDel="00CB69A4">
          <w:rPr>
            <w:rFonts w:ascii="Times New Roman" w:hAnsi="Times New Roman" w:cs="Times New Roman"/>
            <w:sz w:val="26"/>
            <w:szCs w:val="26"/>
            <w:rPrChange w:id="3385" w:author="Ly Tran Thi Ly" w:date="2019-06-13T09:53:00Z">
              <w:rPr/>
            </w:rPrChange>
          </w:rPr>
          <w:delText>.</w:delText>
        </w:r>
      </w:del>
    </w:p>
    <w:p w14:paraId="42FAB3A8" w14:textId="7FD811B1" w:rsidR="0055525B" w:rsidRPr="00ED63E8" w:rsidRDefault="0055525B">
      <w:pPr>
        <w:pStyle w:val="oancuaDanhsach"/>
        <w:tabs>
          <w:tab w:val="left" w:pos="450"/>
        </w:tabs>
        <w:ind w:left="420"/>
        <w:jc w:val="both"/>
        <w:rPr>
          <w:rFonts w:ascii="Times New Roman" w:hAnsi="Times New Roman" w:cs="Times New Roman"/>
          <w:sz w:val="26"/>
          <w:szCs w:val="26"/>
          <w:rPrChange w:id="3386" w:author="Cuong, Pham Nguyen" w:date="2019-06-16T18:07:00Z">
            <w:rPr/>
          </w:rPrChange>
        </w:rPr>
        <w:pPrChange w:id="3387" w:author="Cuong, Pham Nguyen" w:date="2019-06-16T18:07:00Z">
          <w:pPr/>
        </w:pPrChange>
      </w:pPr>
      <w:del w:id="3388" w:author="Ly Tran Thi Ly" w:date="2019-06-11T10:52:00Z">
        <w:r w:rsidRPr="00ED63E8" w:rsidDel="004805B6">
          <w:rPr>
            <w:rFonts w:ascii="Times New Roman" w:hAnsi="Times New Roman" w:cs="Times New Roman"/>
            <w:sz w:val="26"/>
            <w:szCs w:val="26"/>
            <w:rPrChange w:id="3389" w:author="Cuong, Pham Nguyen" w:date="2019-06-16T18:07:00Z">
              <w:rPr/>
            </w:rPrChange>
          </w:rPr>
          <w:br w:type="page"/>
        </w:r>
      </w:del>
    </w:p>
    <w:p w14:paraId="677F76B5" w14:textId="366AB156" w:rsidR="00C47F05" w:rsidRDefault="00C47F05" w:rsidP="007D3873">
      <w:pPr>
        <w:pStyle w:val="oancuaDanhsach"/>
        <w:numPr>
          <w:ilvl w:val="1"/>
          <w:numId w:val="1"/>
        </w:numPr>
        <w:tabs>
          <w:tab w:val="left" w:pos="450"/>
        </w:tabs>
        <w:jc w:val="both"/>
        <w:outlineLvl w:val="1"/>
        <w:rPr>
          <w:rFonts w:ascii="Times New Roman" w:hAnsi="Times New Roman" w:cs="Times New Roman"/>
          <w:b/>
          <w:sz w:val="26"/>
          <w:szCs w:val="26"/>
        </w:rPr>
      </w:pPr>
      <w:bookmarkStart w:id="3390" w:name="_Toc10367428"/>
      <w:bookmarkStart w:id="3391" w:name="_Toc10751560"/>
      <w:bookmarkStart w:id="3392" w:name="_Toc11966287"/>
      <w:bookmarkEnd w:id="3390"/>
      <w:bookmarkEnd w:id="3391"/>
      <w:r>
        <w:rPr>
          <w:rFonts w:ascii="Times New Roman" w:hAnsi="Times New Roman" w:cs="Times New Roman"/>
          <w:b/>
          <w:sz w:val="26"/>
          <w:szCs w:val="26"/>
        </w:rPr>
        <w:t>Lí do chọn</w:t>
      </w:r>
      <w:r w:rsidR="00980F87" w:rsidRPr="00FF35D0">
        <w:rPr>
          <w:rFonts w:ascii="Times New Roman" w:hAnsi="Times New Roman" w:cs="Times New Roman"/>
          <w:b/>
          <w:sz w:val="26"/>
          <w:szCs w:val="26"/>
        </w:rPr>
        <w:t xml:space="preserve"> đ</w:t>
      </w:r>
      <w:r w:rsidR="00980F87" w:rsidRPr="004C6674">
        <w:rPr>
          <w:rFonts w:ascii="Times New Roman" w:hAnsi="Times New Roman" w:cs="Times New Roman"/>
          <w:b/>
          <w:sz w:val="26"/>
          <w:szCs w:val="26"/>
        </w:rPr>
        <w:t>ề</w:t>
      </w:r>
      <w:r w:rsidR="00980F87" w:rsidRPr="00A9201D">
        <w:rPr>
          <w:rFonts w:ascii="Times New Roman" w:hAnsi="Times New Roman" w:cs="Times New Roman"/>
          <w:b/>
          <w:sz w:val="26"/>
          <w:szCs w:val="26"/>
        </w:rPr>
        <w:t xml:space="preserve"> tài</w:t>
      </w:r>
      <w:bookmarkEnd w:id="3392"/>
    </w:p>
    <w:p w14:paraId="234CAF15" w14:textId="3824C732" w:rsidR="00C47F05" w:rsidRPr="00A60A16" w:rsidRDefault="00C47F05">
      <w:pPr>
        <w:ind w:left="420" w:firstLine="300"/>
        <w:jc w:val="both"/>
        <w:rPr>
          <w:rFonts w:ascii="Times New Roman" w:hAnsi="Times New Roman" w:cs="Times New Roman"/>
          <w:sz w:val="26"/>
          <w:szCs w:val="26"/>
        </w:rPr>
        <w:pPrChange w:id="3393" w:author="Cuong, Pham Nguyen" w:date="2019-06-10T12:04:00Z">
          <w:pPr>
            <w:ind w:left="420" w:firstLine="300"/>
          </w:pPr>
        </w:pPrChange>
      </w:pPr>
      <w:r w:rsidRPr="00A60A16">
        <w:rPr>
          <w:rFonts w:ascii="Times New Roman" w:hAnsi="Times New Roman" w:cs="Times New Roman"/>
          <w:sz w:val="26"/>
          <w:szCs w:val="26"/>
        </w:rPr>
        <w:t>Nhằm mục đích hệ thống hóa các kiến thức của bản thân trong quá trình học tập vào trong một sản phẩm có ý nghĩa thực tế, có ích</w:t>
      </w:r>
      <w:r w:rsidR="00304556" w:rsidRPr="00A60A16">
        <w:rPr>
          <w:rFonts w:ascii="Times New Roman" w:hAnsi="Times New Roman" w:cs="Times New Roman"/>
          <w:sz w:val="26"/>
          <w:szCs w:val="26"/>
        </w:rPr>
        <w:t xml:space="preserve"> trong tương lai. Hơn thế nữa, với xu thế hiện nay, chatbot đang là một cụm từ rất nổi, đang dần len lỏi vào các lĩnh </w:t>
      </w:r>
      <w:r w:rsidR="00304556" w:rsidRPr="00A60A16">
        <w:rPr>
          <w:rFonts w:ascii="Times New Roman" w:hAnsi="Times New Roman" w:cs="Times New Roman"/>
          <w:sz w:val="26"/>
          <w:szCs w:val="26"/>
        </w:rPr>
        <w:lastRenderedPageBreak/>
        <w:t>vực xã hội như bán hàng, dịch vụ, tư vấn, tra cứu thông tin, … chúng tôi</w:t>
      </w:r>
      <w:r w:rsidRPr="00A60A16">
        <w:rPr>
          <w:rFonts w:ascii="Times New Roman" w:hAnsi="Times New Roman" w:cs="Times New Roman"/>
          <w:sz w:val="26"/>
          <w:szCs w:val="26"/>
        </w:rPr>
        <w:t xml:space="preserve"> lựa chọn đề tài: “</w:t>
      </w:r>
      <w:r w:rsidR="00304556" w:rsidRPr="00A60A16">
        <w:rPr>
          <w:rFonts w:ascii="Times New Roman" w:hAnsi="Times New Roman" w:cs="Times New Roman"/>
          <w:sz w:val="26"/>
          <w:szCs w:val="26"/>
        </w:rPr>
        <w:t>Xây dựng chatbot hỗ trợ trả lời câu hỏi what – how cho các sản phẩm trong lĩnh vực kĩ thuật</w:t>
      </w:r>
      <w:r w:rsidRPr="00A60A16">
        <w:rPr>
          <w:rFonts w:ascii="Times New Roman" w:hAnsi="Times New Roman" w:cs="Times New Roman"/>
          <w:sz w:val="26"/>
          <w:szCs w:val="26"/>
        </w:rPr>
        <w:t>”.</w:t>
      </w:r>
    </w:p>
    <w:p w14:paraId="22D4C1B7" w14:textId="1BA75482" w:rsidR="00381177" w:rsidRPr="00A60A16" w:rsidRDefault="00304556">
      <w:pPr>
        <w:ind w:left="420" w:firstLine="300"/>
        <w:jc w:val="both"/>
        <w:rPr>
          <w:rFonts w:ascii="Times New Roman" w:hAnsi="Times New Roman" w:cs="Times New Roman"/>
          <w:sz w:val="26"/>
          <w:szCs w:val="26"/>
        </w:rPr>
        <w:pPrChange w:id="3394" w:author="Cuong, Pham Nguyen" w:date="2019-06-10T12:04:00Z">
          <w:pPr>
            <w:ind w:left="420" w:firstLine="300"/>
          </w:pPr>
        </w:pPrChange>
      </w:pPr>
      <w:r w:rsidRPr="00A60A16">
        <w:rPr>
          <w:rFonts w:ascii="Times New Roman" w:hAnsi="Times New Roman" w:cs="Times New Roman"/>
          <w:sz w:val="26"/>
          <w:szCs w:val="26"/>
        </w:rPr>
        <w:t xml:space="preserve">Vốn là sinh viên khối ngành kĩ thuật, chúng tôi hiểu được nhu cầu tra cứu thông tin về các phần mềm kĩ thuật nhằm hỗ trợ trong quá trình học tập, làm việc là vô cùng lớn. Vì vậy ứng dụng chatbot hy vọng sẽ là một kênh hỗ trợ tốt cho mọi người có thể </w:t>
      </w:r>
      <w:ins w:id="3395" w:author="Cuong, Pham Nguyen" w:date="2019-06-10T12:05:00Z">
        <w:r w:rsidR="001A0EA4">
          <w:rPr>
            <w:rFonts w:ascii="Times New Roman" w:hAnsi="Times New Roman" w:cs="Times New Roman"/>
            <w:sz w:val="26"/>
            <w:szCs w:val="26"/>
          </w:rPr>
          <w:t>hỏi đáp</w:t>
        </w:r>
      </w:ins>
      <w:del w:id="3396" w:author="Cuong, Pham Nguyen" w:date="2019-06-10T12:05:00Z">
        <w:r w:rsidRPr="00A60A16" w:rsidDel="001A0EA4">
          <w:rPr>
            <w:rFonts w:ascii="Times New Roman" w:hAnsi="Times New Roman" w:cs="Times New Roman"/>
            <w:sz w:val="26"/>
            <w:szCs w:val="26"/>
          </w:rPr>
          <w:delText>tra cứu</w:delText>
        </w:r>
      </w:del>
      <w:r w:rsidRPr="00A60A16">
        <w:rPr>
          <w:rFonts w:ascii="Times New Roman" w:hAnsi="Times New Roman" w:cs="Times New Roman"/>
          <w:sz w:val="26"/>
          <w:szCs w:val="26"/>
        </w:rPr>
        <w:t xml:space="preserve"> thông tin</w:t>
      </w:r>
      <w:r w:rsidR="00FF35D0" w:rsidRPr="00A60A16">
        <w:rPr>
          <w:rFonts w:ascii="Times New Roman" w:hAnsi="Times New Roman" w:cs="Times New Roman"/>
          <w:sz w:val="26"/>
          <w:szCs w:val="26"/>
        </w:rPr>
        <w:t xml:space="preserve"> một cách nhanh chóng và chính xác, là bước khởi đầu cho việc tạo nên một mạng lưới thông tin có ngữ nghĩa về các phần mềm kĩ thuật.</w:t>
      </w:r>
    </w:p>
    <w:p w14:paraId="067D887F" w14:textId="77777777" w:rsidR="00980F87" w:rsidRPr="00A9201D" w:rsidRDefault="00980F87" w:rsidP="007D3873">
      <w:pPr>
        <w:pStyle w:val="oancuaDanhsach"/>
        <w:tabs>
          <w:tab w:val="left" w:pos="450"/>
        </w:tabs>
        <w:jc w:val="both"/>
        <w:rPr>
          <w:rFonts w:ascii="Times New Roman" w:hAnsi="Times New Roman" w:cs="Times New Roman"/>
          <w:sz w:val="26"/>
          <w:szCs w:val="26"/>
        </w:rPr>
      </w:pPr>
    </w:p>
    <w:p w14:paraId="18EA3633" w14:textId="0732E609" w:rsidR="00980F87" w:rsidRPr="00A9201D" w:rsidRDefault="00980F87" w:rsidP="007D3873">
      <w:pPr>
        <w:pStyle w:val="oancuaDanhsach"/>
        <w:numPr>
          <w:ilvl w:val="1"/>
          <w:numId w:val="1"/>
        </w:numPr>
        <w:tabs>
          <w:tab w:val="left" w:pos="450"/>
        </w:tabs>
        <w:jc w:val="both"/>
        <w:outlineLvl w:val="1"/>
        <w:rPr>
          <w:rFonts w:ascii="Times New Roman" w:hAnsi="Times New Roman" w:cs="Times New Roman"/>
          <w:b/>
          <w:sz w:val="26"/>
          <w:szCs w:val="26"/>
        </w:rPr>
      </w:pPr>
      <w:bookmarkStart w:id="3397" w:name="_Toc11966288"/>
      <w:r w:rsidRPr="00A9201D">
        <w:rPr>
          <w:rFonts w:ascii="Times New Roman" w:hAnsi="Times New Roman" w:cs="Times New Roman"/>
          <w:b/>
          <w:sz w:val="26"/>
          <w:szCs w:val="26"/>
        </w:rPr>
        <w:t>Mục tiêu đề tài</w:t>
      </w:r>
      <w:bookmarkEnd w:id="3397"/>
    </w:p>
    <w:p w14:paraId="6C2DEFA2" w14:textId="3A85F8D2" w:rsidR="00980F87" w:rsidRPr="00A9201D" w:rsidRDefault="00BB6A4A"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r>
      <w:r w:rsidR="0066048B" w:rsidRPr="00A9201D">
        <w:rPr>
          <w:rFonts w:ascii="Times New Roman" w:hAnsi="Times New Roman" w:cs="Times New Roman"/>
          <w:sz w:val="26"/>
          <w:szCs w:val="26"/>
        </w:rPr>
        <w:t>Mục tiêu của luận văn là tìm hiể</w:t>
      </w:r>
      <w:r w:rsidR="001F505F" w:rsidRPr="00A9201D">
        <w:rPr>
          <w:rFonts w:ascii="Times New Roman" w:hAnsi="Times New Roman" w:cs="Times New Roman"/>
          <w:sz w:val="26"/>
          <w:szCs w:val="26"/>
        </w:rPr>
        <w:t>u về hướng nghiên cứu</w:t>
      </w:r>
      <w:ins w:id="3398" w:author="Ly Tran Thi Ly" w:date="2019-06-19T17:06:00Z">
        <w:r w:rsidR="008807DC">
          <w:rPr>
            <w:rFonts w:ascii="Times New Roman" w:hAnsi="Times New Roman" w:cs="Times New Roman"/>
            <w:sz w:val="26"/>
            <w:szCs w:val="26"/>
          </w:rPr>
          <w:t xml:space="preserve"> hệ thống hỏi đáp</w:t>
        </w:r>
      </w:ins>
      <w:r w:rsidR="001F505F" w:rsidRPr="00A9201D">
        <w:rPr>
          <w:rFonts w:ascii="Times New Roman" w:hAnsi="Times New Roman" w:cs="Times New Roman"/>
          <w:sz w:val="26"/>
          <w:szCs w:val="26"/>
        </w:rPr>
        <w:t xml:space="preserve"> </w:t>
      </w:r>
      <w:ins w:id="3399" w:author="Ly Tran Thi Ly" w:date="2019-06-19T17:07:00Z">
        <w:r w:rsidR="008807DC">
          <w:rPr>
            <w:rFonts w:ascii="Times New Roman" w:hAnsi="Times New Roman" w:cs="Times New Roman"/>
            <w:sz w:val="26"/>
            <w:szCs w:val="26"/>
          </w:rPr>
          <w:t>(</w:t>
        </w:r>
      </w:ins>
      <w:r w:rsidR="001F505F" w:rsidRPr="00A9201D">
        <w:rPr>
          <w:rFonts w:ascii="Times New Roman" w:hAnsi="Times New Roman" w:cs="Times New Roman"/>
          <w:sz w:val="26"/>
          <w:szCs w:val="26"/>
        </w:rPr>
        <w:t>question – answering system</w:t>
      </w:r>
      <w:ins w:id="3400" w:author="Ly Tran Thi Ly" w:date="2019-06-19T17:07:00Z">
        <w:r w:rsidR="008807DC">
          <w:rPr>
            <w:rFonts w:ascii="Times New Roman" w:hAnsi="Times New Roman" w:cs="Times New Roman"/>
            <w:sz w:val="26"/>
            <w:szCs w:val="26"/>
          </w:rPr>
          <w:t>)</w:t>
        </w:r>
      </w:ins>
      <w:r w:rsidR="0066048B" w:rsidRPr="00A9201D">
        <w:rPr>
          <w:rFonts w:ascii="Times New Roman" w:hAnsi="Times New Roman" w:cs="Times New Roman"/>
          <w:sz w:val="26"/>
          <w:szCs w:val="26"/>
        </w:rPr>
        <w:t xml:space="preserve"> và ứng dụ</w:t>
      </w:r>
      <w:r w:rsidR="001F505F" w:rsidRPr="00A9201D">
        <w:rPr>
          <w:rFonts w:ascii="Times New Roman" w:hAnsi="Times New Roman" w:cs="Times New Roman"/>
          <w:sz w:val="26"/>
          <w:szCs w:val="26"/>
        </w:rPr>
        <w:t>ng các phương pháp phù hợp</w:t>
      </w:r>
      <w:r w:rsidR="0066048B" w:rsidRPr="00A9201D">
        <w:rPr>
          <w:rFonts w:ascii="Times New Roman" w:hAnsi="Times New Roman" w:cs="Times New Roman"/>
          <w:sz w:val="26"/>
          <w:szCs w:val="26"/>
        </w:rPr>
        <w:t xml:space="preserve"> vào</w:t>
      </w:r>
      <w:r w:rsidR="001F505F" w:rsidRPr="00A9201D">
        <w:rPr>
          <w:rFonts w:ascii="Times New Roman" w:hAnsi="Times New Roman" w:cs="Times New Roman"/>
          <w:sz w:val="26"/>
          <w:szCs w:val="26"/>
        </w:rPr>
        <w:t xml:space="preserve"> việc xây dựng</w:t>
      </w:r>
      <w:r w:rsidR="0066048B" w:rsidRPr="00A9201D">
        <w:rPr>
          <w:rFonts w:ascii="Times New Roman" w:hAnsi="Times New Roman" w:cs="Times New Roman"/>
          <w:sz w:val="26"/>
          <w:szCs w:val="26"/>
        </w:rPr>
        <w:t xml:space="preserve"> chatbot hỗ trợ hỏi đáp cho </w:t>
      </w:r>
      <w:r w:rsidR="00723D99" w:rsidRPr="00A9201D">
        <w:rPr>
          <w:rFonts w:ascii="Times New Roman" w:hAnsi="Times New Roman" w:cs="Times New Roman"/>
          <w:sz w:val="26"/>
          <w:szCs w:val="26"/>
        </w:rPr>
        <w:t xml:space="preserve">các sản phẩm trong lĩnh vực kĩ thuật (mà chúng tôi </w:t>
      </w:r>
      <w:ins w:id="3401" w:author="Ly Tran Thi Ly" w:date="2019-06-11T21:50:00Z">
        <w:r w:rsidR="002C1F1D">
          <w:rPr>
            <w:rFonts w:ascii="Times New Roman" w:hAnsi="Times New Roman" w:cs="Times New Roman"/>
            <w:sz w:val="26"/>
            <w:szCs w:val="26"/>
          </w:rPr>
          <w:t xml:space="preserve">sử </w:t>
        </w:r>
      </w:ins>
      <w:ins w:id="3402" w:author="Ly Tran Thi Ly" w:date="2019-06-11T21:51:00Z">
        <w:r w:rsidR="002C1F1D">
          <w:rPr>
            <w:rFonts w:ascii="Times New Roman" w:hAnsi="Times New Roman" w:cs="Times New Roman"/>
            <w:sz w:val="26"/>
            <w:szCs w:val="26"/>
          </w:rPr>
          <w:t>dụng adobe photoshop làm ứng dụng minh họa</w:t>
        </w:r>
      </w:ins>
      <w:r w:rsidR="00723D99" w:rsidRPr="00A9201D">
        <w:rPr>
          <w:rFonts w:ascii="Times New Roman" w:hAnsi="Times New Roman" w:cs="Times New Roman"/>
          <w:sz w:val="26"/>
          <w:szCs w:val="26"/>
        </w:rPr>
        <w:t>)</w:t>
      </w:r>
      <w:r w:rsidR="0066048B" w:rsidRPr="00A9201D">
        <w:rPr>
          <w:rFonts w:ascii="Times New Roman" w:hAnsi="Times New Roman" w:cs="Times New Roman"/>
          <w:sz w:val="26"/>
          <w:szCs w:val="26"/>
        </w:rPr>
        <w:t xml:space="preserve">, chỉ tập trung vào câu hỏi </w:t>
      </w:r>
      <w:ins w:id="3403" w:author="Ly Tran Thi Ly" w:date="2019-06-19T17:07:00Z">
        <w:r w:rsidR="008807DC">
          <w:rPr>
            <w:rFonts w:ascii="Times New Roman" w:hAnsi="Times New Roman" w:cs="Times New Roman"/>
            <w:sz w:val="26"/>
            <w:szCs w:val="26"/>
          </w:rPr>
          <w:t>w</w:t>
        </w:r>
      </w:ins>
      <w:del w:id="3404" w:author="Ly Tran Thi Ly" w:date="2019-06-19T17:07:00Z">
        <w:r w:rsidR="0066048B" w:rsidRPr="00A9201D" w:rsidDel="008807DC">
          <w:rPr>
            <w:rFonts w:ascii="Times New Roman" w:hAnsi="Times New Roman" w:cs="Times New Roman"/>
            <w:sz w:val="26"/>
            <w:szCs w:val="26"/>
          </w:rPr>
          <w:delText>W</w:delText>
        </w:r>
      </w:del>
      <w:r w:rsidR="0066048B" w:rsidRPr="00A9201D">
        <w:rPr>
          <w:rFonts w:ascii="Times New Roman" w:hAnsi="Times New Roman" w:cs="Times New Roman"/>
          <w:sz w:val="26"/>
          <w:szCs w:val="26"/>
        </w:rPr>
        <w:t xml:space="preserve">hat, </w:t>
      </w:r>
      <w:ins w:id="3405" w:author="Ly Tran Thi Ly" w:date="2019-06-19T17:07:00Z">
        <w:r w:rsidR="008807DC">
          <w:rPr>
            <w:rFonts w:ascii="Times New Roman" w:hAnsi="Times New Roman" w:cs="Times New Roman"/>
            <w:sz w:val="26"/>
            <w:szCs w:val="26"/>
          </w:rPr>
          <w:t>h</w:t>
        </w:r>
      </w:ins>
      <w:del w:id="3406" w:author="Ly Tran Thi Ly" w:date="2019-06-19T17:07:00Z">
        <w:r w:rsidR="0066048B" w:rsidRPr="00A9201D" w:rsidDel="008807DC">
          <w:rPr>
            <w:rFonts w:ascii="Times New Roman" w:hAnsi="Times New Roman" w:cs="Times New Roman"/>
            <w:sz w:val="26"/>
            <w:szCs w:val="26"/>
          </w:rPr>
          <w:delText>H</w:delText>
        </w:r>
      </w:del>
      <w:r w:rsidR="0066048B" w:rsidRPr="00A9201D">
        <w:rPr>
          <w:rFonts w:ascii="Times New Roman" w:hAnsi="Times New Roman" w:cs="Times New Roman"/>
          <w:sz w:val="26"/>
          <w:szCs w:val="26"/>
        </w:rPr>
        <w:t>ow. Cụ thể:</w:t>
      </w:r>
    </w:p>
    <w:p w14:paraId="394F0107" w14:textId="77777777" w:rsidR="0066048B" w:rsidRPr="00A9201D" w:rsidRDefault="0066048B" w:rsidP="007D3873">
      <w:pPr>
        <w:pStyle w:val="oancuaDanhsach"/>
        <w:numPr>
          <w:ilvl w:val="0"/>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xml:space="preserve">Về lí thuyết: </w:t>
      </w:r>
    </w:p>
    <w:p w14:paraId="26E74808" w14:textId="4F7B7720" w:rsidR="0066048B" w:rsidRPr="00A9201D" w:rsidRDefault="0066048B" w:rsidP="007D3873">
      <w:pPr>
        <w:pStyle w:val="oancuaDanhsach"/>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xml:space="preserve">+ </w:t>
      </w:r>
      <w:r w:rsidR="0087071B" w:rsidRPr="00A9201D">
        <w:rPr>
          <w:rFonts w:ascii="Times New Roman" w:hAnsi="Times New Roman" w:cs="Times New Roman"/>
          <w:sz w:val="26"/>
          <w:szCs w:val="26"/>
        </w:rPr>
        <w:t>Nắm rõ</w:t>
      </w:r>
      <w:r w:rsidRPr="00A9201D">
        <w:rPr>
          <w:rFonts w:ascii="Times New Roman" w:hAnsi="Times New Roman" w:cs="Times New Roman"/>
          <w:sz w:val="26"/>
          <w:szCs w:val="26"/>
        </w:rPr>
        <w:t xml:space="preserve"> các khái niểm về </w:t>
      </w:r>
      <w:ins w:id="3407" w:author="Ly Tran Thi Ly" w:date="2019-06-19T17:07:00Z">
        <w:r w:rsidR="008807DC">
          <w:rPr>
            <w:rFonts w:ascii="Times New Roman" w:hAnsi="Times New Roman" w:cs="Times New Roman"/>
            <w:sz w:val="26"/>
            <w:szCs w:val="26"/>
          </w:rPr>
          <w:t>w</w:t>
        </w:r>
      </w:ins>
      <w:del w:id="3408" w:author="Ly Tran Thi Ly" w:date="2019-06-19T17:07:00Z">
        <w:r w:rsidRPr="00A9201D" w:rsidDel="008807DC">
          <w:rPr>
            <w:rFonts w:ascii="Times New Roman" w:hAnsi="Times New Roman" w:cs="Times New Roman"/>
            <w:sz w:val="26"/>
            <w:szCs w:val="26"/>
          </w:rPr>
          <w:delText>W</w:delText>
        </w:r>
      </w:del>
      <w:r w:rsidRPr="00A9201D">
        <w:rPr>
          <w:rFonts w:ascii="Times New Roman" w:hAnsi="Times New Roman" w:cs="Times New Roman"/>
          <w:sz w:val="26"/>
          <w:szCs w:val="26"/>
        </w:rPr>
        <w:t>eb ngữ nghĩa và cách xây dựng ontology.</w:t>
      </w:r>
    </w:p>
    <w:p w14:paraId="11C31042" w14:textId="77777777" w:rsidR="001F505F" w:rsidRPr="00A9201D" w:rsidRDefault="0066048B" w:rsidP="001F505F">
      <w:pPr>
        <w:pStyle w:val="oancuaDanhsach"/>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Tìm hiểu các công cụ hỗ trợ xây dựng chatbot và so sánh ưu khuyết điểm giữa các công cụ.</w:t>
      </w:r>
    </w:p>
    <w:p w14:paraId="0353740B" w14:textId="77777777" w:rsidR="001F505F" w:rsidRPr="00A9201D" w:rsidRDefault="001F505F" w:rsidP="001F505F">
      <w:pPr>
        <w:pStyle w:val="oancuaDanhsach"/>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Tìm hiểu về lĩnh vực xử lí ngôn ngữ tự nhiên để lựa chọn các thuật toán nhằm ứng dụng vào đề tài một cách phù hợp.</w:t>
      </w:r>
    </w:p>
    <w:p w14:paraId="33978916" w14:textId="7C402F9E" w:rsidR="0066048B" w:rsidRPr="00A9201D" w:rsidRDefault="0066048B" w:rsidP="007D3873">
      <w:pPr>
        <w:pStyle w:val="oancuaDanhsach"/>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Tìm hiểu về lĩnh vực</w:t>
      </w:r>
      <w:ins w:id="3409" w:author="Ly Tran Thi Ly" w:date="2019-06-19T17:07:00Z">
        <w:r w:rsidR="008807DC">
          <w:rPr>
            <w:rFonts w:ascii="Times New Roman" w:hAnsi="Times New Roman" w:cs="Times New Roman"/>
            <w:sz w:val="26"/>
            <w:szCs w:val="26"/>
          </w:rPr>
          <w:t xml:space="preserve"> hệ thống hỏi đáp</w:t>
        </w:r>
      </w:ins>
      <w:r w:rsidRPr="00A9201D">
        <w:rPr>
          <w:rFonts w:ascii="Times New Roman" w:hAnsi="Times New Roman" w:cs="Times New Roman"/>
          <w:sz w:val="26"/>
          <w:szCs w:val="26"/>
        </w:rPr>
        <w:t xml:space="preserve"> </w:t>
      </w:r>
      <w:ins w:id="3410" w:author="Ly Tran Thi Ly" w:date="2019-06-19T17:07:00Z">
        <w:r w:rsidR="008807DC">
          <w:rPr>
            <w:rFonts w:ascii="Times New Roman" w:hAnsi="Times New Roman" w:cs="Times New Roman"/>
            <w:sz w:val="26"/>
            <w:szCs w:val="26"/>
          </w:rPr>
          <w:t>(</w:t>
        </w:r>
      </w:ins>
      <w:r w:rsidRPr="00A9201D">
        <w:rPr>
          <w:rFonts w:ascii="Times New Roman" w:hAnsi="Times New Roman" w:cs="Times New Roman"/>
          <w:sz w:val="26"/>
          <w:szCs w:val="26"/>
        </w:rPr>
        <w:t>Question – Answering System</w:t>
      </w:r>
      <w:ins w:id="3411" w:author="Ly Tran Thi Ly" w:date="2019-06-19T17:07:00Z">
        <w:r w:rsidR="008807DC">
          <w:rPr>
            <w:rFonts w:ascii="Times New Roman" w:hAnsi="Times New Roman" w:cs="Times New Roman"/>
            <w:sz w:val="26"/>
            <w:szCs w:val="26"/>
          </w:rPr>
          <w:t>)</w:t>
        </w:r>
      </w:ins>
      <w:r w:rsidR="00F553CB" w:rsidRPr="00A9201D">
        <w:rPr>
          <w:rFonts w:ascii="Times New Roman" w:hAnsi="Times New Roman" w:cs="Times New Roman"/>
          <w:sz w:val="26"/>
          <w:szCs w:val="26"/>
        </w:rPr>
        <w:t xml:space="preserve"> và tập trung vào nhánh nghiên cứu chính của đề tài là câu hỏ</w:t>
      </w:r>
      <w:r w:rsidR="00581848" w:rsidRPr="00A9201D">
        <w:rPr>
          <w:rFonts w:ascii="Times New Roman" w:hAnsi="Times New Roman" w:cs="Times New Roman"/>
          <w:sz w:val="26"/>
          <w:szCs w:val="26"/>
        </w:rPr>
        <w:t>i w</w:t>
      </w:r>
      <w:r w:rsidR="00F553CB" w:rsidRPr="00A9201D">
        <w:rPr>
          <w:rFonts w:ascii="Times New Roman" w:hAnsi="Times New Roman" w:cs="Times New Roman"/>
          <w:sz w:val="26"/>
          <w:szCs w:val="26"/>
        </w:rPr>
        <w:t>hat và how.</w:t>
      </w:r>
    </w:p>
    <w:p w14:paraId="5772E896" w14:textId="77777777" w:rsidR="00FA302D" w:rsidRPr="00A9201D" w:rsidRDefault="00FA302D" w:rsidP="007D3873">
      <w:pPr>
        <w:pStyle w:val="oancuaDanhsach"/>
        <w:numPr>
          <w:ilvl w:val="0"/>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Về thực hành:</w:t>
      </w:r>
    </w:p>
    <w:p w14:paraId="6E5199EE" w14:textId="77777777" w:rsidR="00FA302D" w:rsidRPr="00A9201D" w:rsidRDefault="00581848" w:rsidP="007D3873">
      <w:pPr>
        <w:pStyle w:val="oancuaDanhsach"/>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Đề xuất mô hình ontology cho hệ thống hỏi đáp tập trung vào câu hỏi what, how và xây dựng nó dựa theo tài nguyên của Adobe Photoshop.</w:t>
      </w:r>
    </w:p>
    <w:p w14:paraId="4B8B3EB0" w14:textId="47FE9C92" w:rsidR="00581848" w:rsidRPr="00A9201D" w:rsidRDefault="00581848" w:rsidP="007D3873">
      <w:pPr>
        <w:pStyle w:val="oancuaDanhsach"/>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Lựa chọn công cụ phù hợp để sử dụng phân tích ý định của ngườ</w:t>
      </w:r>
      <w:r w:rsidR="001F505F" w:rsidRPr="00A9201D">
        <w:rPr>
          <w:rFonts w:ascii="Times New Roman" w:hAnsi="Times New Roman" w:cs="Times New Roman"/>
          <w:sz w:val="26"/>
          <w:szCs w:val="26"/>
        </w:rPr>
        <w:t>i dù</w:t>
      </w:r>
      <w:r w:rsidRPr="00A9201D">
        <w:rPr>
          <w:rFonts w:ascii="Times New Roman" w:hAnsi="Times New Roman" w:cs="Times New Roman"/>
          <w:sz w:val="26"/>
          <w:szCs w:val="26"/>
        </w:rPr>
        <w:t>ng, nhận diện thực thể, từ đó làm backend</w:t>
      </w:r>
      <w:ins w:id="3412" w:author="Ly Tran Thi Ly" w:date="2019-06-19T17:08:00Z">
        <w:r w:rsidR="008807DC">
          <w:rPr>
            <w:rFonts w:ascii="Times New Roman" w:hAnsi="Times New Roman" w:cs="Times New Roman"/>
            <w:sz w:val="26"/>
            <w:szCs w:val="26"/>
          </w:rPr>
          <w:t xml:space="preserve"> API</w:t>
        </w:r>
      </w:ins>
      <w:r w:rsidRPr="00A9201D">
        <w:rPr>
          <w:rFonts w:ascii="Times New Roman" w:hAnsi="Times New Roman" w:cs="Times New Roman"/>
          <w:sz w:val="26"/>
          <w:szCs w:val="26"/>
        </w:rPr>
        <w:t xml:space="preserve"> Restful Services cho hệ thống chatbot.</w:t>
      </w:r>
    </w:p>
    <w:p w14:paraId="1445A819" w14:textId="50D41F63" w:rsidR="00B27690" w:rsidRDefault="00581848">
      <w:pPr>
        <w:pStyle w:val="oancuaDanhsach"/>
        <w:tabs>
          <w:tab w:val="left" w:pos="450"/>
        </w:tabs>
        <w:jc w:val="both"/>
        <w:rPr>
          <w:ins w:id="3413" w:author="Ly Tran Thi Ly" w:date="2019-06-13T09:54:00Z"/>
          <w:rFonts w:ascii="Times New Roman" w:hAnsi="Times New Roman" w:cs="Times New Roman"/>
          <w:sz w:val="26"/>
          <w:szCs w:val="26"/>
        </w:rPr>
      </w:pPr>
      <w:r w:rsidRPr="00A9201D">
        <w:rPr>
          <w:rFonts w:ascii="Times New Roman" w:hAnsi="Times New Roman" w:cs="Times New Roman"/>
          <w:sz w:val="26"/>
          <w:szCs w:val="26"/>
        </w:rPr>
        <w:t>+ Tạo ra chatbot hoàn chỉnh chạy trên hệ thống messenger và chắc chắn rằng chatbot có thể bao quát hầu hết trường hợp câu hỏi từ ngườ</w:t>
      </w:r>
      <w:r w:rsidR="00A545E0" w:rsidRPr="00A9201D">
        <w:rPr>
          <w:rFonts w:ascii="Times New Roman" w:hAnsi="Times New Roman" w:cs="Times New Roman"/>
          <w:sz w:val="26"/>
          <w:szCs w:val="26"/>
        </w:rPr>
        <w:t>i dù</w:t>
      </w:r>
      <w:r w:rsidRPr="00A9201D">
        <w:rPr>
          <w:rFonts w:ascii="Times New Roman" w:hAnsi="Times New Roman" w:cs="Times New Roman"/>
          <w:sz w:val="26"/>
          <w:szCs w:val="26"/>
        </w:rPr>
        <w:t>ng.</w:t>
      </w:r>
    </w:p>
    <w:p w14:paraId="74C4EE61" w14:textId="77777777" w:rsidR="00B27690" w:rsidRPr="00B27690" w:rsidRDefault="00B27690">
      <w:pPr>
        <w:pStyle w:val="oancuaDanhsach"/>
        <w:tabs>
          <w:tab w:val="left" w:pos="450"/>
        </w:tabs>
        <w:jc w:val="both"/>
        <w:rPr>
          <w:ins w:id="3414" w:author="Ly Tran Thi Ly" w:date="2019-06-11T10:30:00Z"/>
          <w:rFonts w:ascii="Times New Roman" w:hAnsi="Times New Roman" w:cs="Times New Roman"/>
          <w:sz w:val="26"/>
          <w:szCs w:val="26"/>
          <w:rPrChange w:id="3415" w:author="Ly Tran Thi Ly" w:date="2019-06-13T09:54:00Z">
            <w:rPr>
              <w:ins w:id="3416" w:author="Ly Tran Thi Ly" w:date="2019-06-11T10:30:00Z"/>
            </w:rPr>
          </w:rPrChange>
        </w:rPr>
      </w:pPr>
    </w:p>
    <w:p w14:paraId="70FC4328" w14:textId="4E1AEA39" w:rsidR="0003139D" w:rsidRDefault="0003139D">
      <w:pPr>
        <w:pStyle w:val="oancuaDanhsach"/>
        <w:numPr>
          <w:ilvl w:val="1"/>
          <w:numId w:val="1"/>
        </w:numPr>
        <w:tabs>
          <w:tab w:val="left" w:pos="450"/>
        </w:tabs>
        <w:jc w:val="both"/>
        <w:outlineLvl w:val="1"/>
        <w:rPr>
          <w:ins w:id="3417" w:author="Ly Tran Thi Ly" w:date="2019-06-11T10:32:00Z"/>
          <w:rFonts w:ascii="Times New Roman" w:hAnsi="Times New Roman" w:cs="Times New Roman"/>
          <w:b/>
          <w:sz w:val="26"/>
          <w:szCs w:val="26"/>
        </w:rPr>
        <w:pPrChange w:id="3418" w:author="Ly Tran Thi Ly" w:date="2019-06-11T10:31:00Z">
          <w:pPr>
            <w:pStyle w:val="oancuaDanhsach"/>
            <w:tabs>
              <w:tab w:val="left" w:pos="450"/>
            </w:tabs>
            <w:jc w:val="both"/>
          </w:pPr>
        </w:pPrChange>
      </w:pPr>
      <w:bookmarkStart w:id="3419" w:name="_Toc11966289"/>
      <w:ins w:id="3420" w:author="Ly Tran Thi Ly" w:date="2019-06-11T10:30:00Z">
        <w:r w:rsidRPr="0003139D">
          <w:rPr>
            <w:rFonts w:ascii="Times New Roman" w:hAnsi="Times New Roman" w:cs="Times New Roman"/>
            <w:b/>
            <w:sz w:val="26"/>
            <w:szCs w:val="26"/>
            <w:rPrChange w:id="3421" w:author="Ly Tran Thi Ly" w:date="2019-06-11T10:31:00Z">
              <w:rPr>
                <w:rFonts w:ascii="Times New Roman" w:hAnsi="Times New Roman" w:cs="Times New Roman"/>
                <w:sz w:val="26"/>
                <w:szCs w:val="26"/>
              </w:rPr>
            </w:rPrChange>
          </w:rPr>
          <w:t>Phạm vi đề</w:t>
        </w:r>
        <w:r w:rsidRPr="0003139D">
          <w:rPr>
            <w:rFonts w:ascii="Times New Roman" w:hAnsi="Times New Roman" w:cs="Times New Roman"/>
            <w:b/>
            <w:sz w:val="26"/>
            <w:szCs w:val="26"/>
          </w:rPr>
          <w:t xml:space="preserve"> tài</w:t>
        </w:r>
      </w:ins>
      <w:bookmarkEnd w:id="3419"/>
    </w:p>
    <w:p w14:paraId="7998699D" w14:textId="3E6C185D" w:rsidR="0003139D" w:rsidDel="0003139D" w:rsidRDefault="0003139D" w:rsidP="007D3873">
      <w:pPr>
        <w:pStyle w:val="oancuaDanhsach"/>
        <w:tabs>
          <w:tab w:val="left" w:pos="450"/>
        </w:tabs>
        <w:jc w:val="both"/>
        <w:rPr>
          <w:del w:id="3422" w:author="Ly Tran Thi Ly" w:date="2019-06-11T10:32:00Z"/>
          <w:rFonts w:ascii="Times New Roman" w:hAnsi="Times New Roman" w:cs="Times New Roman"/>
          <w:sz w:val="26"/>
          <w:szCs w:val="26"/>
        </w:rPr>
      </w:pPr>
      <w:ins w:id="3423" w:author="Ly Tran Thi Ly" w:date="2019-06-11T10:32:00Z">
        <w:r>
          <w:rPr>
            <w:rFonts w:ascii="Times New Roman" w:hAnsi="Times New Roman" w:cs="Times New Roman"/>
            <w:sz w:val="26"/>
            <w:szCs w:val="26"/>
          </w:rPr>
          <w:t>Phạm vi đề tài sẽ tập trung vào một số mục như:</w:t>
        </w:r>
      </w:ins>
    </w:p>
    <w:p w14:paraId="54D858BA" w14:textId="124F110C" w:rsidR="0003139D" w:rsidRDefault="0003139D">
      <w:pPr>
        <w:pStyle w:val="oancuaDanhsach"/>
        <w:numPr>
          <w:ilvl w:val="0"/>
          <w:numId w:val="2"/>
        </w:numPr>
        <w:tabs>
          <w:tab w:val="left" w:pos="450"/>
        </w:tabs>
        <w:jc w:val="both"/>
        <w:rPr>
          <w:ins w:id="3424" w:author="Ly Tran Thi Ly" w:date="2019-06-11T10:33:00Z"/>
          <w:rFonts w:ascii="Times New Roman" w:hAnsi="Times New Roman" w:cs="Times New Roman"/>
          <w:sz w:val="26"/>
          <w:szCs w:val="26"/>
        </w:rPr>
        <w:pPrChange w:id="3425" w:author="Ly Tran Thi Ly" w:date="2019-06-11T10:34:00Z">
          <w:pPr>
            <w:pStyle w:val="oancuaDanhsach"/>
            <w:tabs>
              <w:tab w:val="left" w:pos="450"/>
            </w:tabs>
            <w:jc w:val="both"/>
          </w:pPr>
        </w:pPrChange>
      </w:pPr>
      <w:ins w:id="3426" w:author="Ly Tran Thi Ly" w:date="2019-06-11T10:33:00Z">
        <w:r>
          <w:rPr>
            <w:rFonts w:ascii="Times New Roman" w:hAnsi="Times New Roman" w:cs="Times New Roman"/>
            <w:sz w:val="26"/>
            <w:szCs w:val="26"/>
          </w:rPr>
          <w:t xml:space="preserve"> Tìm hiểu khái niệm, phân loại hệ thống hỏi đáp và chatbot, từ đó giúp làm rõ 2 khái niệm này.</w:t>
        </w:r>
      </w:ins>
    </w:p>
    <w:p w14:paraId="7E4DB898" w14:textId="4A55EBE5" w:rsidR="0003139D" w:rsidRDefault="0003139D">
      <w:pPr>
        <w:pStyle w:val="oancuaDanhsach"/>
        <w:numPr>
          <w:ilvl w:val="0"/>
          <w:numId w:val="2"/>
        </w:numPr>
        <w:tabs>
          <w:tab w:val="left" w:pos="450"/>
        </w:tabs>
        <w:jc w:val="both"/>
        <w:rPr>
          <w:ins w:id="3427" w:author="Ly Tran Thi Ly" w:date="2019-06-11T10:37:00Z"/>
          <w:rFonts w:ascii="Times New Roman" w:hAnsi="Times New Roman" w:cs="Times New Roman"/>
          <w:sz w:val="26"/>
          <w:szCs w:val="26"/>
        </w:rPr>
        <w:pPrChange w:id="3428" w:author="Ly Tran Thi Ly" w:date="2019-06-11T10:34:00Z">
          <w:pPr>
            <w:pStyle w:val="oancuaDanhsach"/>
            <w:tabs>
              <w:tab w:val="left" w:pos="450"/>
            </w:tabs>
            <w:jc w:val="both"/>
          </w:pPr>
        </w:pPrChange>
      </w:pPr>
      <w:ins w:id="3429" w:author="Ly Tran Thi Ly" w:date="2019-06-11T10:35:00Z">
        <w:r>
          <w:rPr>
            <w:rFonts w:ascii="Times New Roman" w:hAnsi="Times New Roman" w:cs="Times New Roman"/>
            <w:sz w:val="26"/>
            <w:szCs w:val="26"/>
          </w:rPr>
          <w:lastRenderedPageBreak/>
          <w:t xml:space="preserve"> Tìm hiểu khái niệm về web ngữ nghĩa, từ đó áp dụng tạo ra cơ sở tri thức</w:t>
        </w:r>
      </w:ins>
      <w:ins w:id="3430" w:author="Ly Tran Thi Ly" w:date="2019-06-11T10:37:00Z">
        <w:r w:rsidR="007A0833">
          <w:rPr>
            <w:rFonts w:ascii="Times New Roman" w:hAnsi="Times New Roman" w:cs="Times New Roman"/>
            <w:sz w:val="26"/>
            <w:szCs w:val="26"/>
          </w:rPr>
          <w:t xml:space="preserve"> cho đề tài xây dựng chatbot cho các sản phẩm phần mềm trong lĩnh vực kĩ thuật tập trung vào câu hỏi what và câu hỏi how.</w:t>
        </w:r>
      </w:ins>
    </w:p>
    <w:p w14:paraId="5D4790C6" w14:textId="7A92AE4C" w:rsidR="007A0833" w:rsidRPr="0003139D" w:rsidRDefault="007A0833">
      <w:pPr>
        <w:pStyle w:val="oancuaDanhsach"/>
        <w:numPr>
          <w:ilvl w:val="0"/>
          <w:numId w:val="2"/>
        </w:numPr>
        <w:tabs>
          <w:tab w:val="left" w:pos="450"/>
        </w:tabs>
        <w:jc w:val="both"/>
        <w:rPr>
          <w:ins w:id="3431" w:author="Ly Tran Thi Ly" w:date="2019-06-11T10:32:00Z"/>
          <w:rFonts w:ascii="Times New Roman" w:hAnsi="Times New Roman" w:cs="Times New Roman"/>
          <w:sz w:val="26"/>
          <w:szCs w:val="26"/>
          <w:rPrChange w:id="3432" w:author="Ly Tran Thi Ly" w:date="2019-06-11T10:34:00Z">
            <w:rPr>
              <w:ins w:id="3433" w:author="Ly Tran Thi Ly" w:date="2019-06-11T10:32:00Z"/>
            </w:rPr>
          </w:rPrChange>
        </w:rPr>
        <w:pPrChange w:id="3434" w:author="Ly Tran Thi Ly" w:date="2019-06-11T10:34:00Z">
          <w:pPr>
            <w:pStyle w:val="oancuaDanhsach"/>
            <w:tabs>
              <w:tab w:val="left" w:pos="450"/>
            </w:tabs>
            <w:jc w:val="both"/>
          </w:pPr>
        </w:pPrChange>
      </w:pPr>
      <w:ins w:id="3435" w:author="Ly Tran Thi Ly" w:date="2019-06-11T10:40:00Z">
        <w:r>
          <w:rPr>
            <w:rFonts w:ascii="Times New Roman" w:hAnsi="Times New Roman" w:cs="Times New Roman"/>
            <w:sz w:val="26"/>
            <w:szCs w:val="26"/>
          </w:rPr>
          <w:t xml:space="preserve"> Tìm hiểu các khái niệm, thuật toán nhằm phân tích câu hỏi của người dùng, từ đó xây dựng phản hồi phù hợp áp dụng vào đề tài.</w:t>
        </w:r>
      </w:ins>
    </w:p>
    <w:p w14:paraId="459AFAC8" w14:textId="77777777" w:rsidR="0055525B" w:rsidRPr="00A9201D" w:rsidRDefault="0055525B" w:rsidP="007D3873">
      <w:pPr>
        <w:pStyle w:val="oancuaDanhsach"/>
        <w:tabs>
          <w:tab w:val="left" w:pos="450"/>
        </w:tabs>
        <w:jc w:val="both"/>
        <w:rPr>
          <w:rFonts w:ascii="Times New Roman" w:hAnsi="Times New Roman" w:cs="Times New Roman"/>
          <w:sz w:val="26"/>
          <w:szCs w:val="26"/>
        </w:rPr>
      </w:pPr>
    </w:p>
    <w:p w14:paraId="2C726A84" w14:textId="46AFA0F7" w:rsidR="00980F87" w:rsidRPr="00FF35D0" w:rsidRDefault="00980F87" w:rsidP="007D3873">
      <w:pPr>
        <w:pStyle w:val="oancuaDanhsach"/>
        <w:numPr>
          <w:ilvl w:val="1"/>
          <w:numId w:val="1"/>
        </w:numPr>
        <w:tabs>
          <w:tab w:val="left" w:pos="450"/>
        </w:tabs>
        <w:jc w:val="both"/>
        <w:outlineLvl w:val="1"/>
        <w:rPr>
          <w:rFonts w:ascii="Times New Roman" w:hAnsi="Times New Roman" w:cs="Times New Roman"/>
          <w:b/>
          <w:sz w:val="26"/>
          <w:szCs w:val="26"/>
        </w:rPr>
      </w:pPr>
      <w:bookmarkStart w:id="3436" w:name="_Toc11966290"/>
      <w:r w:rsidRPr="00A9201D">
        <w:rPr>
          <w:rFonts w:ascii="Times New Roman" w:hAnsi="Times New Roman" w:cs="Times New Roman"/>
          <w:b/>
          <w:sz w:val="26"/>
          <w:szCs w:val="26"/>
        </w:rPr>
        <w:t>Bố cục luận văn</w:t>
      </w:r>
      <w:bookmarkEnd w:id="3436"/>
    </w:p>
    <w:p w14:paraId="3C6D0B11" w14:textId="6A7EE756" w:rsidR="00680BE9" w:rsidRPr="00FF35D0" w:rsidRDefault="00A90519" w:rsidP="00D93C2A">
      <w:pPr>
        <w:pStyle w:val="oancuaDanhsach"/>
        <w:numPr>
          <w:ilvl w:val="0"/>
          <w:numId w:val="3"/>
        </w:numPr>
        <w:tabs>
          <w:tab w:val="left" w:pos="450"/>
        </w:tabs>
        <w:jc w:val="both"/>
        <w:rPr>
          <w:rFonts w:ascii="Times New Roman" w:hAnsi="Times New Roman" w:cs="Times New Roman"/>
          <w:sz w:val="26"/>
          <w:szCs w:val="26"/>
        </w:rPr>
      </w:pPr>
      <w:r w:rsidRPr="004C6674">
        <w:rPr>
          <w:rFonts w:ascii="Times New Roman" w:hAnsi="Times New Roman" w:cs="Times New Roman"/>
          <w:sz w:val="26"/>
          <w:szCs w:val="26"/>
        </w:rPr>
        <w:t xml:space="preserve">Chương 1: </w:t>
      </w:r>
      <w:r w:rsidR="00BE7B7F">
        <w:rPr>
          <w:rFonts w:ascii="Times New Roman" w:hAnsi="Times New Roman" w:cs="Times New Roman"/>
          <w:sz w:val="26"/>
          <w:szCs w:val="26"/>
        </w:rPr>
        <w:t>G</w:t>
      </w:r>
      <w:r w:rsidR="00680BE9" w:rsidRPr="00A9201D">
        <w:rPr>
          <w:rFonts w:ascii="Times New Roman" w:hAnsi="Times New Roman" w:cs="Times New Roman"/>
          <w:sz w:val="26"/>
          <w:szCs w:val="26"/>
        </w:rPr>
        <w:t>iới thiệu:</w:t>
      </w:r>
    </w:p>
    <w:p w14:paraId="3E4E5F19" w14:textId="77777777" w:rsidR="00680BE9" w:rsidRPr="00A9201D" w:rsidRDefault="00680BE9" w:rsidP="00A60A16">
      <w:pPr>
        <w:pStyle w:val="oancuaDanhsach"/>
        <w:numPr>
          <w:ilvl w:val="1"/>
          <w:numId w:val="2"/>
        </w:numPr>
        <w:tabs>
          <w:tab w:val="left" w:pos="450"/>
        </w:tabs>
        <w:jc w:val="both"/>
        <w:rPr>
          <w:rFonts w:ascii="Times New Roman" w:hAnsi="Times New Roman" w:cs="Times New Roman"/>
          <w:sz w:val="26"/>
          <w:szCs w:val="26"/>
        </w:rPr>
      </w:pPr>
      <w:r w:rsidRPr="004C6674">
        <w:rPr>
          <w:rFonts w:ascii="Times New Roman" w:hAnsi="Times New Roman" w:cs="Times New Roman"/>
          <w:sz w:val="26"/>
          <w:szCs w:val="26"/>
        </w:rPr>
        <w:t>Khái quát chung v</w:t>
      </w:r>
      <w:r w:rsidRPr="00A9201D">
        <w:rPr>
          <w:rFonts w:ascii="Times New Roman" w:hAnsi="Times New Roman" w:cs="Times New Roman"/>
          <w:sz w:val="26"/>
          <w:szCs w:val="26"/>
        </w:rPr>
        <w:t>ề đề tài và lí do chọn đề tài.</w:t>
      </w:r>
    </w:p>
    <w:p w14:paraId="5FA30657" w14:textId="77777777" w:rsidR="00680BE9" w:rsidRPr="00A9201D" w:rsidRDefault="00680BE9" w:rsidP="00A60A16">
      <w:pPr>
        <w:pStyle w:val="oancuaDanhsach"/>
        <w:numPr>
          <w:ilvl w:val="1"/>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Mục tiêu hướng đến của đề tài sau khi hoàn thành.</w:t>
      </w:r>
    </w:p>
    <w:p w14:paraId="0C3723A8" w14:textId="66B97859" w:rsidR="00FC3343" w:rsidRPr="00A9201D" w:rsidRDefault="00A90519" w:rsidP="00D93C2A">
      <w:pPr>
        <w:pStyle w:val="oancuaDanhsach"/>
        <w:numPr>
          <w:ilvl w:val="0"/>
          <w:numId w:val="3"/>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xml:space="preserve">Chương 2: </w:t>
      </w:r>
      <w:r w:rsidR="00D2168A" w:rsidRPr="00A9201D">
        <w:rPr>
          <w:rFonts w:ascii="Times New Roman" w:hAnsi="Times New Roman" w:cs="Times New Roman"/>
          <w:sz w:val="26"/>
          <w:szCs w:val="26"/>
        </w:rPr>
        <w:t>Hệ thống Hỏi – đáp và chatbot:</w:t>
      </w:r>
    </w:p>
    <w:p w14:paraId="3A5F94A9" w14:textId="77777777" w:rsidR="00D2168A" w:rsidRPr="00A9201D" w:rsidRDefault="00D2168A" w:rsidP="00A60A16">
      <w:pPr>
        <w:pStyle w:val="oancuaDanhsach"/>
        <w:numPr>
          <w:ilvl w:val="1"/>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xml:space="preserve">Tổng quan về </w:t>
      </w:r>
      <w:r w:rsidR="00794F7B" w:rsidRPr="00A9201D">
        <w:rPr>
          <w:rFonts w:ascii="Times New Roman" w:hAnsi="Times New Roman" w:cs="Times New Roman"/>
          <w:sz w:val="26"/>
          <w:szCs w:val="26"/>
        </w:rPr>
        <w:t>QAS</w:t>
      </w:r>
      <w:r w:rsidRPr="00A9201D">
        <w:rPr>
          <w:rFonts w:ascii="Times New Roman" w:hAnsi="Times New Roman" w:cs="Times New Roman"/>
          <w:sz w:val="26"/>
          <w:szCs w:val="26"/>
        </w:rPr>
        <w:t>, khái niệm và phân loại.</w:t>
      </w:r>
    </w:p>
    <w:p w14:paraId="7FD6ECCF" w14:textId="77777777" w:rsidR="00D2168A" w:rsidRPr="00A9201D" w:rsidRDefault="00D2168A" w:rsidP="00A60A16">
      <w:pPr>
        <w:pStyle w:val="oancuaDanhsach"/>
        <w:numPr>
          <w:ilvl w:val="1"/>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Giới thiệu sơ về chatbot</w:t>
      </w:r>
      <w:r w:rsidR="00794F7B" w:rsidRPr="00A9201D">
        <w:rPr>
          <w:rFonts w:ascii="Times New Roman" w:hAnsi="Times New Roman" w:cs="Times New Roman"/>
          <w:sz w:val="26"/>
          <w:szCs w:val="26"/>
        </w:rPr>
        <w:t xml:space="preserve"> nhằm làm rõ khái niệm QAS và chatbot</w:t>
      </w:r>
      <w:r w:rsidRPr="00A9201D">
        <w:rPr>
          <w:rFonts w:ascii="Times New Roman" w:hAnsi="Times New Roman" w:cs="Times New Roman"/>
          <w:sz w:val="26"/>
          <w:szCs w:val="26"/>
        </w:rPr>
        <w:t>.</w:t>
      </w:r>
    </w:p>
    <w:p w14:paraId="7347C419" w14:textId="5614BFA7" w:rsidR="00D2168A" w:rsidRDefault="00C71EB7" w:rsidP="00C71EB7">
      <w:pPr>
        <w:pStyle w:val="oancuaDanhsach"/>
        <w:numPr>
          <w:ilvl w:val="0"/>
          <w:numId w:val="3"/>
        </w:numPr>
        <w:tabs>
          <w:tab w:val="left" w:pos="450"/>
        </w:tabs>
        <w:jc w:val="both"/>
        <w:rPr>
          <w:rFonts w:ascii="Times New Roman" w:hAnsi="Times New Roman" w:cs="Times New Roman"/>
          <w:sz w:val="26"/>
          <w:szCs w:val="26"/>
        </w:rPr>
      </w:pPr>
      <w:r>
        <w:rPr>
          <w:rFonts w:ascii="Times New Roman" w:hAnsi="Times New Roman" w:cs="Times New Roman"/>
          <w:sz w:val="26"/>
          <w:szCs w:val="26"/>
        </w:rPr>
        <w:t>Chương 3:</w:t>
      </w:r>
      <w:r w:rsidRPr="00C71EB7">
        <w:t xml:space="preserve"> </w:t>
      </w:r>
      <w:r w:rsidRPr="00C71EB7">
        <w:rPr>
          <w:rFonts w:ascii="Times New Roman" w:hAnsi="Times New Roman" w:cs="Times New Roman"/>
          <w:sz w:val="26"/>
          <w:szCs w:val="26"/>
        </w:rPr>
        <w:t>Phân tích và thiết kế giải pháp cho ứng dụng chatbot hỗ trợ hỏi đáp trong lĩnh vực kỹ thuật</w:t>
      </w:r>
    </w:p>
    <w:p w14:paraId="3824E192" w14:textId="2616B7CC" w:rsidR="00EA50FD" w:rsidRPr="00A60A16" w:rsidRDefault="00EA50FD" w:rsidP="00A60A16">
      <w:pPr>
        <w:pStyle w:val="oancuaDanhsach"/>
        <w:numPr>
          <w:ilvl w:val="1"/>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Phân tích rõ hơn về đề tài và mô hình hệ thống ứng dụng.</w:t>
      </w:r>
    </w:p>
    <w:p w14:paraId="233AD983" w14:textId="77777777" w:rsidR="00D2168A" w:rsidRPr="00A9201D" w:rsidRDefault="00D2168A" w:rsidP="00A60A16">
      <w:pPr>
        <w:pStyle w:val="oancuaDanhsach"/>
        <w:numPr>
          <w:ilvl w:val="1"/>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Lý thuyết về web ngữ nghĩa và ontology.</w:t>
      </w:r>
    </w:p>
    <w:p w14:paraId="23B735C2" w14:textId="75095AA8" w:rsidR="005D6DAA" w:rsidRPr="00A60A16" w:rsidRDefault="005D6DAA" w:rsidP="00A60A16">
      <w:pPr>
        <w:pStyle w:val="oancuaDanhsach"/>
        <w:numPr>
          <w:ilvl w:val="1"/>
          <w:numId w:val="2"/>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Mô hình ontology đề xuất cho hệ thống hỏi đáp</w:t>
      </w:r>
      <w:r w:rsidR="00BE7B7F">
        <w:rPr>
          <w:rFonts w:ascii="Times New Roman" w:hAnsi="Times New Roman" w:cs="Times New Roman"/>
          <w:sz w:val="26"/>
          <w:szCs w:val="26"/>
        </w:rPr>
        <w:t>.</w:t>
      </w:r>
    </w:p>
    <w:p w14:paraId="41787F8D" w14:textId="7E5AF651" w:rsidR="00BE7B7F" w:rsidRPr="00A60A16" w:rsidRDefault="00BE7B7F" w:rsidP="00A60A16">
      <w:pPr>
        <w:pStyle w:val="oancuaDanhsach"/>
        <w:numPr>
          <w:ilvl w:val="1"/>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Tổng quan về công cụ RASA sử dụng để phân tích dữ liệu đầu vào và xây dựng phản hồi.</w:t>
      </w:r>
    </w:p>
    <w:p w14:paraId="15955110" w14:textId="33780EC8" w:rsidR="00BE7B7F" w:rsidRDefault="00BE7B7F" w:rsidP="00D93C2A">
      <w:pPr>
        <w:pStyle w:val="oancuaDanhsach"/>
        <w:numPr>
          <w:ilvl w:val="0"/>
          <w:numId w:val="3"/>
        </w:numPr>
        <w:tabs>
          <w:tab w:val="left" w:pos="450"/>
        </w:tabs>
        <w:jc w:val="both"/>
        <w:rPr>
          <w:rFonts w:ascii="Times New Roman" w:hAnsi="Times New Roman" w:cs="Times New Roman"/>
          <w:sz w:val="26"/>
          <w:szCs w:val="26"/>
        </w:rPr>
      </w:pPr>
      <w:r w:rsidRPr="00BE7B7F">
        <w:rPr>
          <w:rFonts w:ascii="Times New Roman" w:hAnsi="Times New Roman" w:cs="Times New Roman"/>
          <w:sz w:val="26"/>
          <w:szCs w:val="26"/>
        </w:rPr>
        <w:t>Chương 4: Cài đặt ứng dụng</w:t>
      </w:r>
      <w:r w:rsidRPr="00BE7B7F" w:rsidDel="00BE7B7F">
        <w:rPr>
          <w:rFonts w:ascii="Times New Roman" w:hAnsi="Times New Roman" w:cs="Times New Roman"/>
          <w:sz w:val="26"/>
          <w:szCs w:val="26"/>
        </w:rPr>
        <w:t xml:space="preserve"> </w:t>
      </w:r>
    </w:p>
    <w:p w14:paraId="1FDBE99F" w14:textId="3F5F76A8" w:rsidR="00BE7B7F" w:rsidRDefault="00BE7B7F" w:rsidP="00A60A16">
      <w:pPr>
        <w:pStyle w:val="oancuaDanhsach"/>
        <w:numPr>
          <w:ilvl w:val="1"/>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Quá trình xây dựng và publish cơ sở tri thức sử dụng ontology.</w:t>
      </w:r>
    </w:p>
    <w:p w14:paraId="4C57EADD" w14:textId="66BC376A" w:rsidR="00BE7B7F" w:rsidRDefault="00BE7B7F" w:rsidP="00A60A16">
      <w:pPr>
        <w:pStyle w:val="oancuaDanhsach"/>
        <w:numPr>
          <w:ilvl w:val="1"/>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Quá trình xây dựng và publish phần server xử lí tin nhắn đầu vào và tạo phản hồi.</w:t>
      </w:r>
    </w:p>
    <w:p w14:paraId="5DA6D9D0" w14:textId="5AAB6437" w:rsidR="00BE7B7F" w:rsidRDefault="00BE7B7F" w:rsidP="00A60A16">
      <w:pPr>
        <w:pStyle w:val="oancuaDanhsach"/>
        <w:numPr>
          <w:ilvl w:val="1"/>
          <w:numId w:val="2"/>
        </w:numPr>
        <w:tabs>
          <w:tab w:val="left" w:pos="450"/>
        </w:tabs>
        <w:jc w:val="both"/>
        <w:rPr>
          <w:rFonts w:ascii="Times New Roman" w:hAnsi="Times New Roman" w:cs="Times New Roman"/>
          <w:sz w:val="26"/>
          <w:szCs w:val="26"/>
        </w:rPr>
      </w:pPr>
      <w:r>
        <w:rPr>
          <w:rFonts w:ascii="Times New Roman" w:hAnsi="Times New Roman" w:cs="Times New Roman"/>
          <w:sz w:val="26"/>
          <w:szCs w:val="26"/>
        </w:rPr>
        <w:t>Quá trình xây dựng và publish phần giao diện người dùng</w:t>
      </w:r>
      <w:r w:rsidR="00101B5A">
        <w:rPr>
          <w:rFonts w:ascii="Times New Roman" w:hAnsi="Times New Roman" w:cs="Times New Roman"/>
          <w:sz w:val="26"/>
          <w:szCs w:val="26"/>
        </w:rPr>
        <w:t xml:space="preserve"> dưới dạng web</w:t>
      </w:r>
      <w:r>
        <w:rPr>
          <w:rFonts w:ascii="Times New Roman" w:hAnsi="Times New Roman" w:cs="Times New Roman"/>
          <w:sz w:val="26"/>
          <w:szCs w:val="26"/>
        </w:rPr>
        <w:t>.</w:t>
      </w:r>
    </w:p>
    <w:p w14:paraId="453FE5BB" w14:textId="03DD049B" w:rsidR="00BE7B7F" w:rsidRDefault="00BE7B7F" w:rsidP="00A60A16">
      <w:pPr>
        <w:pStyle w:val="oancuaDanhsach"/>
        <w:numPr>
          <w:ilvl w:val="1"/>
          <w:numId w:val="2"/>
        </w:numPr>
        <w:tabs>
          <w:tab w:val="left" w:pos="450"/>
        </w:tabs>
        <w:jc w:val="both"/>
        <w:rPr>
          <w:ins w:id="3437" w:author="Ly Tran Thi Ly" w:date="2019-06-19T17:08:00Z"/>
          <w:rFonts w:ascii="Times New Roman" w:hAnsi="Times New Roman" w:cs="Times New Roman"/>
          <w:sz w:val="26"/>
          <w:szCs w:val="26"/>
        </w:rPr>
      </w:pPr>
      <w:r>
        <w:rPr>
          <w:rFonts w:ascii="Times New Roman" w:hAnsi="Times New Roman" w:cs="Times New Roman"/>
          <w:sz w:val="26"/>
          <w:szCs w:val="26"/>
        </w:rPr>
        <w:t>Kết nối 3 thành phần trên qua Restful API service</w:t>
      </w:r>
      <w:r w:rsidR="00101B5A">
        <w:rPr>
          <w:rFonts w:ascii="Times New Roman" w:hAnsi="Times New Roman" w:cs="Times New Roman"/>
          <w:sz w:val="26"/>
          <w:szCs w:val="26"/>
        </w:rPr>
        <w:t>.</w:t>
      </w:r>
    </w:p>
    <w:p w14:paraId="510657BE" w14:textId="06CF5025" w:rsidR="008807DC" w:rsidRDefault="008807DC">
      <w:pPr>
        <w:pStyle w:val="oancuaDanhsach"/>
        <w:numPr>
          <w:ilvl w:val="0"/>
          <w:numId w:val="36"/>
        </w:numPr>
        <w:tabs>
          <w:tab w:val="left" w:pos="450"/>
        </w:tabs>
        <w:jc w:val="both"/>
        <w:rPr>
          <w:ins w:id="3438" w:author="Ly Tran Thi Ly" w:date="2019-06-19T17:09:00Z"/>
          <w:rFonts w:ascii="Times New Roman" w:hAnsi="Times New Roman" w:cs="Times New Roman"/>
          <w:sz w:val="26"/>
          <w:szCs w:val="26"/>
        </w:rPr>
        <w:pPrChange w:id="3439" w:author="Ly Tran Thi Ly" w:date="2019-06-19T17:09:00Z">
          <w:pPr>
            <w:pStyle w:val="oancuaDanhsach"/>
            <w:numPr>
              <w:ilvl w:val="1"/>
              <w:numId w:val="2"/>
            </w:numPr>
            <w:tabs>
              <w:tab w:val="left" w:pos="450"/>
            </w:tabs>
            <w:ind w:left="1440" w:hanging="360"/>
            <w:jc w:val="both"/>
          </w:pPr>
        </w:pPrChange>
      </w:pPr>
      <w:ins w:id="3440" w:author="Ly Tran Thi Ly" w:date="2019-06-19T17:08:00Z">
        <w:r w:rsidRPr="008807DC">
          <w:rPr>
            <w:rFonts w:ascii="Times New Roman" w:hAnsi="Times New Roman" w:cs="Times New Roman"/>
            <w:sz w:val="26"/>
            <w:szCs w:val="26"/>
            <w:rPrChange w:id="3441" w:author="Ly Tran Thi Ly" w:date="2019-06-19T17:09:00Z">
              <w:rPr/>
            </w:rPrChange>
          </w:rPr>
          <w:t xml:space="preserve">Chương 5: </w:t>
        </w:r>
      </w:ins>
      <w:ins w:id="3442" w:author="Ly Tran Thi Ly" w:date="2019-06-19T17:09:00Z">
        <w:r>
          <w:rPr>
            <w:rFonts w:ascii="Times New Roman" w:hAnsi="Times New Roman" w:cs="Times New Roman"/>
            <w:sz w:val="26"/>
            <w:szCs w:val="26"/>
          </w:rPr>
          <w:t>Đánh giá, thực nghiệm</w:t>
        </w:r>
      </w:ins>
    </w:p>
    <w:p w14:paraId="5A4258CE" w14:textId="6C8E78A4" w:rsidR="008807DC" w:rsidRDefault="008807DC">
      <w:pPr>
        <w:pStyle w:val="oancuaDanhsach"/>
        <w:numPr>
          <w:ilvl w:val="0"/>
          <w:numId w:val="37"/>
        </w:numPr>
        <w:tabs>
          <w:tab w:val="left" w:pos="450"/>
        </w:tabs>
        <w:jc w:val="both"/>
        <w:rPr>
          <w:ins w:id="3443" w:author="Ly Tran Thi Ly" w:date="2019-06-19T17:10:00Z"/>
          <w:rFonts w:ascii="Times New Roman" w:hAnsi="Times New Roman" w:cs="Times New Roman"/>
          <w:sz w:val="26"/>
          <w:szCs w:val="26"/>
        </w:rPr>
        <w:pPrChange w:id="3444" w:author="Ly Tran Thi Ly" w:date="2019-06-19T17:09:00Z">
          <w:pPr>
            <w:pStyle w:val="oancuaDanhsach"/>
            <w:numPr>
              <w:ilvl w:val="1"/>
              <w:numId w:val="2"/>
            </w:numPr>
            <w:tabs>
              <w:tab w:val="left" w:pos="450"/>
            </w:tabs>
            <w:ind w:left="1440" w:hanging="360"/>
            <w:jc w:val="both"/>
          </w:pPr>
        </w:pPrChange>
      </w:pPr>
      <w:ins w:id="3445" w:author="Ly Tran Thi Ly" w:date="2019-06-19T17:09:00Z">
        <w:r>
          <w:rPr>
            <w:rFonts w:ascii="Times New Roman" w:hAnsi="Times New Roman" w:cs="Times New Roman"/>
            <w:sz w:val="26"/>
            <w:szCs w:val="26"/>
          </w:rPr>
          <w:t xml:space="preserve">Trình bày kết quả đánh giá model </w:t>
        </w:r>
        <w:r w:rsidR="001F16D2">
          <w:rPr>
            <w:rFonts w:ascii="Times New Roman" w:hAnsi="Times New Roman" w:cs="Times New Roman"/>
            <w:sz w:val="26"/>
            <w:szCs w:val="26"/>
          </w:rPr>
          <w:t>sử dụng cho hai thuật toán nhận diện ý định (</w:t>
        </w:r>
      </w:ins>
      <w:ins w:id="3446" w:author="Ly Tran Thi Ly" w:date="2019-06-19T17:10:00Z">
        <w:r w:rsidR="001F16D2">
          <w:rPr>
            <w:rFonts w:ascii="Times New Roman" w:hAnsi="Times New Roman" w:cs="Times New Roman"/>
            <w:sz w:val="26"/>
            <w:szCs w:val="26"/>
          </w:rPr>
          <w:t>intent-classification</w:t>
        </w:r>
      </w:ins>
      <w:ins w:id="3447" w:author="Ly Tran Thi Ly" w:date="2019-06-19T17:09:00Z">
        <w:r w:rsidR="001F16D2">
          <w:rPr>
            <w:rFonts w:ascii="Times New Roman" w:hAnsi="Times New Roman" w:cs="Times New Roman"/>
            <w:sz w:val="26"/>
            <w:szCs w:val="26"/>
          </w:rPr>
          <w:t>)</w:t>
        </w:r>
      </w:ins>
      <w:ins w:id="3448" w:author="Ly Tran Thi Ly" w:date="2019-06-19T17:10:00Z">
        <w:r w:rsidR="001F16D2">
          <w:rPr>
            <w:rFonts w:ascii="Times New Roman" w:hAnsi="Times New Roman" w:cs="Times New Roman"/>
            <w:sz w:val="26"/>
            <w:szCs w:val="26"/>
          </w:rPr>
          <w:t xml:space="preserve"> và nhận diện thực thể (name entity recognization)</w:t>
        </w:r>
      </w:ins>
    </w:p>
    <w:p w14:paraId="30B72470" w14:textId="4D7B3156" w:rsidR="001F16D2" w:rsidRPr="008807DC" w:rsidRDefault="001F16D2">
      <w:pPr>
        <w:pStyle w:val="oancuaDanhsach"/>
        <w:numPr>
          <w:ilvl w:val="0"/>
          <w:numId w:val="37"/>
        </w:numPr>
        <w:tabs>
          <w:tab w:val="left" w:pos="450"/>
        </w:tabs>
        <w:jc w:val="both"/>
        <w:rPr>
          <w:rFonts w:ascii="Times New Roman" w:hAnsi="Times New Roman" w:cs="Times New Roman"/>
          <w:sz w:val="26"/>
          <w:szCs w:val="26"/>
          <w:rPrChange w:id="3449" w:author="Ly Tran Thi Ly" w:date="2019-06-19T17:09:00Z">
            <w:rPr/>
          </w:rPrChange>
        </w:rPr>
        <w:pPrChange w:id="3450" w:author="Ly Tran Thi Ly" w:date="2019-06-19T17:09:00Z">
          <w:pPr>
            <w:pStyle w:val="oancuaDanhsach"/>
            <w:numPr>
              <w:ilvl w:val="1"/>
              <w:numId w:val="2"/>
            </w:numPr>
            <w:tabs>
              <w:tab w:val="left" w:pos="450"/>
            </w:tabs>
            <w:ind w:left="1440" w:hanging="360"/>
            <w:jc w:val="both"/>
          </w:pPr>
        </w:pPrChange>
      </w:pPr>
      <w:ins w:id="3451" w:author="Ly Tran Thi Ly" w:date="2019-06-19T17:10:00Z">
        <w:r>
          <w:rPr>
            <w:rFonts w:ascii="Times New Roman" w:hAnsi="Times New Roman" w:cs="Times New Roman"/>
            <w:sz w:val="26"/>
            <w:szCs w:val="26"/>
          </w:rPr>
          <w:t>Trình bày kết quả đánh giá chatbot sau khi thực hiện khảo sát trên thực tế cho một số người dùng thử và nhận xét.</w:t>
        </w:r>
      </w:ins>
    </w:p>
    <w:p w14:paraId="19D3C000" w14:textId="7AD104F7" w:rsidR="00101B5A" w:rsidRDefault="00BE7B7F" w:rsidP="00D93C2A">
      <w:pPr>
        <w:pStyle w:val="oancuaDanhsach"/>
        <w:numPr>
          <w:ilvl w:val="0"/>
          <w:numId w:val="3"/>
        </w:numPr>
        <w:tabs>
          <w:tab w:val="left" w:pos="450"/>
        </w:tabs>
        <w:jc w:val="both"/>
        <w:rPr>
          <w:rFonts w:ascii="Times New Roman" w:hAnsi="Times New Roman" w:cs="Times New Roman"/>
          <w:sz w:val="26"/>
          <w:szCs w:val="26"/>
        </w:rPr>
      </w:pPr>
      <w:r>
        <w:rPr>
          <w:rFonts w:ascii="Times New Roman" w:hAnsi="Times New Roman" w:cs="Times New Roman"/>
          <w:sz w:val="26"/>
          <w:szCs w:val="26"/>
        </w:rPr>
        <w:t xml:space="preserve">Chương </w:t>
      </w:r>
      <w:ins w:id="3452" w:author="Ly Tran Thi Ly" w:date="2019-06-19T17:09:00Z">
        <w:r w:rsidR="008807DC">
          <w:rPr>
            <w:rFonts w:ascii="Times New Roman" w:hAnsi="Times New Roman" w:cs="Times New Roman"/>
            <w:sz w:val="26"/>
            <w:szCs w:val="26"/>
          </w:rPr>
          <w:t>6</w:t>
        </w:r>
      </w:ins>
      <w:del w:id="3453" w:author="Ly Tran Thi Ly" w:date="2019-06-19T17:09:00Z">
        <w:r w:rsidDel="008807DC">
          <w:rPr>
            <w:rFonts w:ascii="Times New Roman" w:hAnsi="Times New Roman" w:cs="Times New Roman"/>
            <w:sz w:val="26"/>
            <w:szCs w:val="26"/>
          </w:rPr>
          <w:delText>5</w:delText>
        </w:r>
      </w:del>
      <w:r>
        <w:rPr>
          <w:rFonts w:ascii="Times New Roman" w:hAnsi="Times New Roman" w:cs="Times New Roman"/>
          <w:sz w:val="26"/>
          <w:szCs w:val="26"/>
        </w:rPr>
        <w:t xml:space="preserve">: </w:t>
      </w:r>
      <w:r w:rsidR="005D6DAA" w:rsidRPr="00A9201D">
        <w:rPr>
          <w:rFonts w:ascii="Times New Roman" w:hAnsi="Times New Roman" w:cs="Times New Roman"/>
          <w:sz w:val="26"/>
          <w:szCs w:val="26"/>
        </w:rPr>
        <w:t>Tổng kết</w:t>
      </w:r>
      <w:r>
        <w:rPr>
          <w:rFonts w:ascii="Times New Roman" w:hAnsi="Times New Roman" w:cs="Times New Roman"/>
          <w:sz w:val="26"/>
          <w:szCs w:val="26"/>
        </w:rPr>
        <w:t>,</w:t>
      </w:r>
      <w:r w:rsidR="005D6DAA" w:rsidRPr="00A9201D">
        <w:rPr>
          <w:rFonts w:ascii="Times New Roman" w:hAnsi="Times New Roman" w:cs="Times New Roman"/>
          <w:sz w:val="26"/>
          <w:szCs w:val="26"/>
        </w:rPr>
        <w:t xml:space="preserve"> đánh giá</w:t>
      </w:r>
      <w:r>
        <w:rPr>
          <w:rFonts w:ascii="Times New Roman" w:hAnsi="Times New Roman" w:cs="Times New Roman"/>
          <w:sz w:val="26"/>
          <w:szCs w:val="26"/>
        </w:rPr>
        <w:t xml:space="preserve"> và hướng phát triển</w:t>
      </w:r>
    </w:p>
    <w:p w14:paraId="1C223591" w14:textId="670814EF" w:rsidR="00CB69A4" w:rsidRDefault="00101B5A" w:rsidP="00A60A16">
      <w:pPr>
        <w:pStyle w:val="oancuaDanhsach"/>
        <w:numPr>
          <w:ilvl w:val="1"/>
          <w:numId w:val="2"/>
        </w:numPr>
        <w:tabs>
          <w:tab w:val="left" w:pos="450"/>
        </w:tabs>
        <w:jc w:val="both"/>
        <w:rPr>
          <w:ins w:id="3454" w:author="Ly Tran Thi Ly" w:date="2019-06-10T15:50:00Z"/>
          <w:rFonts w:ascii="Times New Roman" w:hAnsi="Times New Roman" w:cs="Times New Roman"/>
          <w:sz w:val="26"/>
          <w:szCs w:val="26"/>
        </w:rPr>
      </w:pPr>
      <w:r w:rsidRPr="00101B5A">
        <w:rPr>
          <w:rFonts w:ascii="Times New Roman" w:hAnsi="Times New Roman" w:cs="Times New Roman"/>
          <w:sz w:val="26"/>
          <w:szCs w:val="26"/>
        </w:rPr>
        <w:t>Trình bày kết quả và kinh nghiệm đạt được sau khi làm đề tài và nêu những</w:t>
      </w:r>
      <w:r>
        <w:rPr>
          <w:rFonts w:ascii="Times New Roman" w:hAnsi="Times New Roman" w:cs="Times New Roman"/>
          <w:sz w:val="26"/>
          <w:szCs w:val="26"/>
        </w:rPr>
        <w:t xml:space="preserve"> </w:t>
      </w:r>
      <w:r w:rsidRPr="00A60A16">
        <w:rPr>
          <w:rFonts w:ascii="Times New Roman" w:hAnsi="Times New Roman" w:cs="Times New Roman"/>
          <w:sz w:val="26"/>
          <w:szCs w:val="26"/>
        </w:rPr>
        <w:t>vấn đề, khó khăn đã gặp phải, đề xuất hướng khắc phục. Bên cạnh đó, phần</w:t>
      </w:r>
      <w:r>
        <w:rPr>
          <w:rFonts w:ascii="Times New Roman" w:hAnsi="Times New Roman" w:cs="Times New Roman"/>
          <w:sz w:val="26"/>
          <w:szCs w:val="26"/>
        </w:rPr>
        <w:t xml:space="preserve"> </w:t>
      </w:r>
      <w:r w:rsidRPr="00A60A16">
        <w:rPr>
          <w:rFonts w:ascii="Times New Roman" w:hAnsi="Times New Roman" w:cs="Times New Roman"/>
          <w:sz w:val="26"/>
          <w:szCs w:val="26"/>
        </w:rPr>
        <w:t>này cũng nêu lên hướng phát triển của đề tài và những đề xuất nhằm cải tiến</w:t>
      </w:r>
      <w:r>
        <w:rPr>
          <w:rFonts w:ascii="Times New Roman" w:hAnsi="Times New Roman" w:cs="Times New Roman"/>
          <w:sz w:val="26"/>
          <w:szCs w:val="26"/>
        </w:rPr>
        <w:t xml:space="preserve"> </w:t>
      </w:r>
      <w:r w:rsidRPr="00A60A16">
        <w:rPr>
          <w:rFonts w:ascii="Times New Roman" w:hAnsi="Times New Roman" w:cs="Times New Roman"/>
          <w:sz w:val="26"/>
          <w:szCs w:val="26"/>
        </w:rPr>
        <w:t>ứng dụng trong tương lai</w:t>
      </w:r>
      <w:r w:rsidR="00175C97">
        <w:rPr>
          <w:rFonts w:ascii="Times New Roman" w:hAnsi="Times New Roman" w:cs="Times New Roman"/>
          <w:sz w:val="26"/>
          <w:szCs w:val="26"/>
        </w:rPr>
        <w:t>.</w:t>
      </w:r>
    </w:p>
    <w:p w14:paraId="7E60EA43" w14:textId="4655679A" w:rsidR="005D6DAA" w:rsidRPr="00CB69A4" w:rsidDel="00A25FC9" w:rsidRDefault="005D6DAA">
      <w:pPr>
        <w:rPr>
          <w:del w:id="3455" w:author="Ly Tran Thi Ly" w:date="2019-06-19T17:11:00Z"/>
          <w:rFonts w:ascii="Times New Roman" w:hAnsi="Times New Roman" w:cs="Times New Roman"/>
          <w:sz w:val="26"/>
          <w:szCs w:val="26"/>
          <w:rPrChange w:id="3456" w:author="Ly Tran Thi Ly" w:date="2019-06-10T15:50:00Z">
            <w:rPr>
              <w:del w:id="3457" w:author="Ly Tran Thi Ly" w:date="2019-06-19T17:11:00Z"/>
            </w:rPr>
          </w:rPrChange>
        </w:rPr>
        <w:pPrChange w:id="3458" w:author="Ly Tran Thi Ly" w:date="2019-06-10T15:50:00Z">
          <w:pPr>
            <w:pStyle w:val="oancuaDanhsach"/>
            <w:numPr>
              <w:ilvl w:val="1"/>
              <w:numId w:val="2"/>
            </w:numPr>
            <w:tabs>
              <w:tab w:val="left" w:pos="450"/>
            </w:tabs>
            <w:ind w:left="1440" w:hanging="360"/>
            <w:jc w:val="both"/>
          </w:pPr>
        </w:pPrChange>
      </w:pPr>
    </w:p>
    <w:p w14:paraId="676DBB23" w14:textId="5A510EFC" w:rsidR="005D6DAA" w:rsidRDefault="0014418A" w:rsidP="00333618">
      <w:pPr>
        <w:pStyle w:val="u1"/>
        <w:rPr>
          <w:rFonts w:cs="Times New Roman"/>
        </w:rPr>
      </w:pPr>
      <w:bookmarkStart w:id="3459" w:name="_Toc11966291"/>
      <w:commentRangeStart w:id="3460"/>
      <w:r w:rsidRPr="00C85AB0">
        <w:rPr>
          <w:rFonts w:cs="Times New Roman"/>
        </w:rPr>
        <w:t>C</w:t>
      </w:r>
      <w:ins w:id="3461" w:author="TRAN THI LY LY" w:date="2019-06-17T21:13:00Z">
        <w:r w:rsidR="003C15BF">
          <w:rPr>
            <w:rFonts w:cs="Times New Roman"/>
          </w:rPr>
          <w:t>HƯƠNG</w:t>
        </w:r>
      </w:ins>
      <w:del w:id="3462" w:author="TRAN THI LY LY" w:date="2019-06-17T21:13:00Z">
        <w:r w:rsidRPr="00C85AB0" w:rsidDel="003C15BF">
          <w:rPr>
            <w:rFonts w:cs="Times New Roman"/>
          </w:rPr>
          <w:delText>hương</w:delText>
        </w:r>
      </w:del>
      <w:r w:rsidRPr="00C85AB0">
        <w:rPr>
          <w:rFonts w:cs="Times New Roman"/>
        </w:rPr>
        <w:t xml:space="preserve"> 2</w:t>
      </w:r>
      <w:r w:rsidR="005D6DAA" w:rsidRPr="00C85AB0">
        <w:rPr>
          <w:rFonts w:cs="Times New Roman"/>
        </w:rPr>
        <w:t>: H</w:t>
      </w:r>
      <w:ins w:id="3463" w:author="TRAN THI LY LY" w:date="2019-06-17T21:13:00Z">
        <w:r w:rsidR="003C15BF">
          <w:rPr>
            <w:rFonts w:cs="Times New Roman"/>
          </w:rPr>
          <w:t>Ệ THỐNG HỎI ĐÁP</w:t>
        </w:r>
      </w:ins>
      <w:del w:id="3464" w:author="TRAN THI LY LY" w:date="2019-06-17T21:13:00Z">
        <w:r w:rsidR="005D6DAA" w:rsidRPr="00A15433" w:rsidDel="003C15BF">
          <w:rPr>
            <w:rFonts w:cs="Times New Roman"/>
          </w:rPr>
          <w:delText>ệ th</w:delText>
        </w:r>
        <w:r w:rsidR="005D6DAA" w:rsidRPr="000B797C" w:rsidDel="003C15BF">
          <w:rPr>
            <w:rFonts w:cs="Times New Roman"/>
          </w:rPr>
          <w:delText>ống Hỏ</w:delText>
        </w:r>
        <w:r w:rsidR="005D6DAA" w:rsidRPr="00060118" w:rsidDel="003C15BF">
          <w:rPr>
            <w:rFonts w:cs="Times New Roman"/>
          </w:rPr>
          <w:delText>i – đáp</w:delText>
        </w:r>
      </w:del>
      <w:r w:rsidR="005D6DAA" w:rsidRPr="00060118">
        <w:rPr>
          <w:rFonts w:cs="Times New Roman"/>
        </w:rPr>
        <w:t xml:space="preserve"> (Q</w:t>
      </w:r>
      <w:ins w:id="3465" w:author="TRAN THI LY LY" w:date="2019-06-17T21:14:00Z">
        <w:r w:rsidR="003C15BF">
          <w:rPr>
            <w:rFonts w:cs="Times New Roman"/>
          </w:rPr>
          <w:t>UESTION</w:t>
        </w:r>
      </w:ins>
      <w:del w:id="3466" w:author="TRAN THI LY LY" w:date="2019-06-17T21:14:00Z">
        <w:r w:rsidR="005D6DAA" w:rsidRPr="00060118" w:rsidDel="003C15BF">
          <w:rPr>
            <w:rFonts w:cs="Times New Roman"/>
          </w:rPr>
          <w:delText>uest</w:delText>
        </w:r>
      </w:del>
      <w:del w:id="3467" w:author="TRAN THI LY LY" w:date="2019-06-17T21:13:00Z">
        <w:r w:rsidR="005D6DAA" w:rsidRPr="00060118" w:rsidDel="003C15BF">
          <w:rPr>
            <w:rFonts w:cs="Times New Roman"/>
          </w:rPr>
          <w:delText>ion</w:delText>
        </w:r>
      </w:del>
      <w:r w:rsidR="005D6DAA" w:rsidRPr="00060118">
        <w:rPr>
          <w:rFonts w:cs="Times New Roman"/>
        </w:rPr>
        <w:t xml:space="preserve"> – A</w:t>
      </w:r>
      <w:ins w:id="3468" w:author="TRAN THI LY LY" w:date="2019-06-17T21:14:00Z">
        <w:r w:rsidR="003C15BF">
          <w:rPr>
            <w:rFonts w:cs="Times New Roman"/>
          </w:rPr>
          <w:t>NSWERING</w:t>
        </w:r>
      </w:ins>
      <w:del w:id="3469" w:author="TRAN THI LY LY" w:date="2019-06-17T21:14:00Z">
        <w:r w:rsidR="005D6DAA" w:rsidRPr="00060118" w:rsidDel="003C15BF">
          <w:rPr>
            <w:rFonts w:cs="Times New Roman"/>
          </w:rPr>
          <w:delText>nswering</w:delText>
        </w:r>
      </w:del>
      <w:r w:rsidR="005D6DAA" w:rsidRPr="00060118">
        <w:rPr>
          <w:rFonts w:cs="Times New Roman"/>
        </w:rPr>
        <w:t xml:space="preserve"> S</w:t>
      </w:r>
      <w:ins w:id="3470" w:author="TRAN THI LY LY" w:date="2019-06-17T21:14:00Z">
        <w:r w:rsidR="003C15BF">
          <w:rPr>
            <w:rFonts w:cs="Times New Roman"/>
          </w:rPr>
          <w:t>YSTEM</w:t>
        </w:r>
      </w:ins>
      <w:del w:id="3471" w:author="TRAN THI LY LY" w:date="2019-06-17T21:14:00Z">
        <w:r w:rsidR="005D6DAA" w:rsidRPr="00060118" w:rsidDel="003C15BF">
          <w:rPr>
            <w:rFonts w:cs="Times New Roman"/>
          </w:rPr>
          <w:delText>ystem</w:delText>
        </w:r>
      </w:del>
      <w:r w:rsidR="005D6DAA" w:rsidRPr="00060118">
        <w:rPr>
          <w:rFonts w:cs="Times New Roman"/>
        </w:rPr>
        <w:t xml:space="preserve">) </w:t>
      </w:r>
      <w:ins w:id="3472" w:author="TRAN THI LY LY" w:date="2019-06-17T21:14:00Z">
        <w:r w:rsidR="003C15BF">
          <w:rPr>
            <w:rFonts w:cs="Times New Roman"/>
          </w:rPr>
          <w:t>VÀ CHATBOT</w:t>
        </w:r>
      </w:ins>
      <w:del w:id="3473" w:author="TRAN THI LY LY" w:date="2019-06-17T21:14:00Z">
        <w:r w:rsidR="005D6DAA" w:rsidRPr="00060118" w:rsidDel="003C15BF">
          <w:rPr>
            <w:rFonts w:cs="Times New Roman"/>
          </w:rPr>
          <w:delText>và chatbot</w:delText>
        </w:r>
      </w:del>
      <w:commentRangeEnd w:id="3460"/>
      <w:r w:rsidR="00246963">
        <w:rPr>
          <w:rStyle w:val="ThamchiuChuthich"/>
          <w:rFonts w:asciiTheme="minorHAnsi" w:eastAsiaTheme="minorHAnsi" w:hAnsiTheme="minorHAnsi" w:cstheme="minorBidi"/>
          <w:b w:val="0"/>
          <w:color w:val="auto"/>
          <w:u w:val="none"/>
        </w:rPr>
        <w:commentReference w:id="3460"/>
      </w:r>
      <w:bookmarkEnd w:id="3459"/>
    </w:p>
    <w:p w14:paraId="33D5CBBB" w14:textId="651DE6E0" w:rsidR="002B3259" w:rsidRPr="00A60A16" w:rsidRDefault="002B3259" w:rsidP="00A60A16">
      <w:pPr>
        <w:rPr>
          <w:i/>
        </w:rPr>
      </w:pPr>
      <w:r>
        <w:tab/>
      </w:r>
      <w:commentRangeStart w:id="3474"/>
      <w:r w:rsidR="0055525B" w:rsidRPr="00A60A16">
        <w:rPr>
          <w:rFonts w:ascii="Times New Roman" w:hAnsi="Times New Roman" w:cs="Times New Roman"/>
          <w:i/>
          <w:sz w:val="26"/>
          <w:szCs w:val="26"/>
        </w:rPr>
        <w:t>Mục tiêu của chương hai là khái quát lý thuyết về một hệ thống hỏi đáp, các cách phân loại và nêu rõ đề tài của nhóm thuộc loại nào. Sau đó là khái quát về chatbot và phân tích mối liên quan giữa hệ thống hỏi đáp và chatbot, liệu nó là hai khái niệm giống nhau</w:t>
      </w:r>
      <w:r w:rsidR="0064717B">
        <w:rPr>
          <w:rFonts w:ascii="Times New Roman" w:hAnsi="Times New Roman" w:cs="Times New Roman"/>
          <w:i/>
          <w:sz w:val="26"/>
          <w:szCs w:val="26"/>
        </w:rPr>
        <w:t>,</w:t>
      </w:r>
      <w:r w:rsidR="0055525B" w:rsidRPr="00A60A16">
        <w:rPr>
          <w:rFonts w:ascii="Times New Roman" w:hAnsi="Times New Roman" w:cs="Times New Roman"/>
          <w:i/>
          <w:sz w:val="26"/>
          <w:szCs w:val="26"/>
        </w:rPr>
        <w:t xml:space="preserve"> khác nhau hay bỗ trợ cho nhau?</w:t>
      </w:r>
      <w:commentRangeEnd w:id="3474"/>
      <w:r w:rsidR="005575B7">
        <w:rPr>
          <w:rStyle w:val="ThamchiuChuthich"/>
        </w:rPr>
        <w:commentReference w:id="3474"/>
      </w:r>
    </w:p>
    <w:p w14:paraId="77B12825" w14:textId="31956159" w:rsidR="000E36B1" w:rsidRPr="004C6674" w:rsidRDefault="000E36B1">
      <w:pPr>
        <w:pStyle w:val="u2"/>
        <w:pPrChange w:id="3475" w:author="Ly Tran Thi Ly" w:date="2019-06-20T16:41:00Z">
          <w:pPr>
            <w:pStyle w:val="u3"/>
          </w:pPr>
        </w:pPrChange>
      </w:pPr>
      <w:bookmarkStart w:id="3476" w:name="_Toc11966292"/>
      <w:r w:rsidRPr="00A9201D">
        <w:t>2.1</w:t>
      </w:r>
      <w:r w:rsidR="00AE1D0F" w:rsidRPr="00A9201D">
        <w:t xml:space="preserve"> </w:t>
      </w:r>
      <w:ins w:id="3477" w:author="Ly Tran Thi Ly" w:date="2019-06-18T10:43:00Z">
        <w:r w:rsidR="00A879A1">
          <w:t>Hệ thống hỏi đáp</w:t>
        </w:r>
      </w:ins>
      <w:ins w:id="3478" w:author="TRAN THI LY LY" w:date="2019-06-20T23:37:00Z">
        <w:r w:rsidR="00A706C5">
          <w:t xml:space="preserve"> – Question answering system</w:t>
        </w:r>
      </w:ins>
      <w:ins w:id="3479" w:author="Ly Tran Thi Ly" w:date="2019-06-18T10:43:00Z">
        <w:r w:rsidR="00A879A1">
          <w:t xml:space="preserve"> (QAS)</w:t>
        </w:r>
      </w:ins>
      <w:bookmarkEnd w:id="3476"/>
      <w:del w:id="3480" w:author="Ly Tran Thi Ly" w:date="2019-06-18T10:43:00Z">
        <w:r w:rsidR="00AE1D0F" w:rsidRPr="00A9201D" w:rsidDel="00A879A1">
          <w:delText>Question – Answering System</w:delText>
        </w:r>
      </w:del>
    </w:p>
    <w:p w14:paraId="625E0C00" w14:textId="52D947AD" w:rsidR="00AE1D0F" w:rsidRDefault="00AE1D0F" w:rsidP="00A60A16">
      <w:pPr>
        <w:pStyle w:val="u4"/>
        <w:rPr>
          <w:ins w:id="3481" w:author="Ly Tran Thi Ly" w:date="2019-06-19T17:12:00Z"/>
        </w:rPr>
      </w:pPr>
      <w:bookmarkStart w:id="3482" w:name="_Toc11966293"/>
      <w:r w:rsidRPr="00A9201D">
        <w:t xml:space="preserve">2.1.1 </w:t>
      </w:r>
      <w:r w:rsidR="002B3259">
        <w:t>Một số khái niệm cơ bản</w:t>
      </w:r>
      <w:bookmarkEnd w:id="3482"/>
    </w:p>
    <w:p w14:paraId="7E0262C1" w14:textId="46DAB7CC" w:rsidR="00A25FC9" w:rsidRPr="00887B15" w:rsidRDefault="00A25FC9">
      <w:pPr>
        <w:rPr>
          <w:rFonts w:cs="Times New Roman"/>
          <w:szCs w:val="26"/>
        </w:rPr>
        <w:pPrChange w:id="3483" w:author="Ly Tran Thi Ly" w:date="2019-06-19T17:12:00Z">
          <w:pPr>
            <w:pStyle w:val="u4"/>
          </w:pPr>
        </w:pPrChange>
      </w:pPr>
      <w:ins w:id="3484" w:author="Ly Tran Thi Ly" w:date="2019-06-19T17:12:00Z">
        <w:r>
          <w:tab/>
        </w:r>
        <w:r w:rsidRPr="00A25FC9">
          <w:rPr>
            <w:rFonts w:ascii="Times New Roman" w:hAnsi="Times New Roman" w:cs="Times New Roman"/>
            <w:sz w:val="26"/>
            <w:szCs w:val="26"/>
            <w:rPrChange w:id="3485" w:author="Ly Tran Thi Ly" w:date="2019-06-19T17:13:00Z">
              <w:rPr>
                <w:b w:val="0"/>
                <w:iCs w:val="0"/>
              </w:rPr>
            </w:rPrChange>
          </w:rPr>
          <w:t>Để giúp mọi người dễ dàng theo</w:t>
        </w:r>
      </w:ins>
      <w:ins w:id="3486" w:author="Ly Tran Thi Ly" w:date="2019-06-19T17:14:00Z">
        <w:r>
          <w:rPr>
            <w:rFonts w:ascii="Times New Roman" w:hAnsi="Times New Roman" w:cs="Times New Roman"/>
            <w:sz w:val="26"/>
            <w:szCs w:val="26"/>
          </w:rPr>
          <w:t xml:space="preserve"> dõi</w:t>
        </w:r>
      </w:ins>
      <w:ins w:id="3487" w:author="Ly Tran Thi Ly" w:date="2019-06-19T17:12:00Z">
        <w:r w:rsidRPr="00A25FC9">
          <w:rPr>
            <w:rFonts w:ascii="Times New Roman" w:hAnsi="Times New Roman" w:cs="Times New Roman"/>
            <w:sz w:val="26"/>
            <w:szCs w:val="26"/>
            <w:rPrChange w:id="3488" w:author="Ly Tran Thi Ly" w:date="2019-06-19T17:13:00Z">
              <w:rPr>
                <w:b w:val="0"/>
                <w:iCs w:val="0"/>
              </w:rPr>
            </w:rPrChange>
          </w:rPr>
          <w:t>, ở phần này chúng tôi xin nêu ra một số khái niệm cơ bản cũng như những thuật ngữ chuyên ngành mà sẽ nhắc lại ở các phần khác</w:t>
        </w:r>
      </w:ins>
      <w:ins w:id="3489" w:author="Ly Tran Thi Ly" w:date="2019-06-19T17:13:00Z">
        <w:r w:rsidRPr="00A25FC9">
          <w:rPr>
            <w:rFonts w:ascii="Times New Roman" w:hAnsi="Times New Roman" w:cs="Times New Roman"/>
            <w:sz w:val="26"/>
            <w:szCs w:val="26"/>
            <w:rPrChange w:id="3490" w:author="Ly Tran Thi Ly" w:date="2019-06-19T17:13:00Z">
              <w:rPr>
                <w:b w:val="0"/>
                <w:iCs w:val="0"/>
              </w:rPr>
            </w:rPrChange>
          </w:rPr>
          <w:t xml:space="preserve"> của cuốn luận.</w:t>
        </w:r>
      </w:ins>
    </w:p>
    <w:p w14:paraId="4CFF3FE1" w14:textId="23C39E13" w:rsidR="008C312A" w:rsidRPr="00DF05B9" w:rsidRDefault="008C312A" w:rsidP="007D3873">
      <w:pPr>
        <w:pStyle w:val="u4"/>
        <w:spacing w:before="0"/>
        <w:jc w:val="both"/>
        <w:rPr>
          <w:rFonts w:cs="Times New Roman"/>
          <w:szCs w:val="26"/>
        </w:rPr>
      </w:pPr>
      <w:bookmarkStart w:id="3491" w:name="_Toc11966294"/>
      <w:r w:rsidRPr="00C85AB0">
        <w:rPr>
          <w:rFonts w:cs="Times New Roman"/>
          <w:szCs w:val="26"/>
        </w:rPr>
        <w:t xml:space="preserve">2.1.1.1 </w:t>
      </w:r>
      <w:ins w:id="3492" w:author="Ly Tran Thi Ly" w:date="2019-06-19T17:14:00Z">
        <w:r w:rsidR="00F52F0E">
          <w:rPr>
            <w:rFonts w:cs="Times New Roman"/>
            <w:szCs w:val="26"/>
          </w:rPr>
          <w:t>T</w:t>
        </w:r>
        <w:r w:rsidR="00F52F0E" w:rsidRPr="000B797C">
          <w:rPr>
            <w:rFonts w:cs="Times New Roman"/>
            <w:szCs w:val="26"/>
          </w:rPr>
          <w:t>ruy xu</w:t>
        </w:r>
        <w:r w:rsidR="00F52F0E" w:rsidRPr="00060118">
          <w:rPr>
            <w:rFonts w:cs="Times New Roman"/>
            <w:szCs w:val="26"/>
          </w:rPr>
          <w:t>ấ</w:t>
        </w:r>
        <w:r w:rsidR="00F52F0E" w:rsidRPr="00920C63">
          <w:rPr>
            <w:rFonts w:cs="Times New Roman"/>
            <w:szCs w:val="26"/>
          </w:rPr>
          <w:t>t thông tin</w:t>
        </w:r>
        <w:r w:rsidR="00F52F0E">
          <w:rPr>
            <w:rFonts w:cs="Times New Roman"/>
            <w:szCs w:val="26"/>
          </w:rPr>
          <w:t xml:space="preserve"> -</w:t>
        </w:r>
        <w:r w:rsidR="00F52F0E" w:rsidRPr="00A15433">
          <w:rPr>
            <w:rFonts w:cs="Times New Roman"/>
            <w:szCs w:val="26"/>
          </w:rPr>
          <w:t xml:space="preserve"> </w:t>
        </w:r>
      </w:ins>
      <w:r w:rsidRPr="00A15433">
        <w:rPr>
          <w:rFonts w:cs="Times New Roman"/>
          <w:szCs w:val="26"/>
        </w:rPr>
        <w:t>Information Retrieve (IR)</w:t>
      </w:r>
      <w:bookmarkEnd w:id="3491"/>
      <w:del w:id="3493" w:author="Ly Tran Thi Ly" w:date="2019-06-19T17:14:00Z">
        <w:r w:rsidRPr="00A15433" w:rsidDel="00F52F0E">
          <w:rPr>
            <w:rFonts w:cs="Times New Roman"/>
            <w:szCs w:val="26"/>
          </w:rPr>
          <w:delText xml:space="preserve"> –</w:delText>
        </w:r>
        <w:r w:rsidR="00C93A92" w:rsidRPr="000B797C" w:rsidDel="00F52F0E">
          <w:rPr>
            <w:rFonts w:cs="Times New Roman"/>
            <w:szCs w:val="26"/>
          </w:rPr>
          <w:delText xml:space="preserve"> </w:delText>
        </w:r>
        <w:r w:rsidRPr="000B797C" w:rsidDel="00F52F0E">
          <w:rPr>
            <w:rFonts w:cs="Times New Roman"/>
            <w:szCs w:val="26"/>
          </w:rPr>
          <w:delText>truy xu</w:delText>
        </w:r>
        <w:r w:rsidRPr="00060118" w:rsidDel="00F52F0E">
          <w:rPr>
            <w:rFonts w:cs="Times New Roman"/>
            <w:szCs w:val="26"/>
          </w:rPr>
          <w:delText>ấ</w:delText>
        </w:r>
        <w:r w:rsidRPr="00920C63" w:rsidDel="00F52F0E">
          <w:rPr>
            <w:rFonts w:cs="Times New Roman"/>
            <w:szCs w:val="26"/>
          </w:rPr>
          <w:delText>t thông tin</w:delText>
        </w:r>
      </w:del>
    </w:p>
    <w:p w14:paraId="77427972" w14:textId="1F22A665" w:rsidR="008C312A" w:rsidRPr="00FF35D0" w:rsidRDefault="008C312A" w:rsidP="007D3873">
      <w:pPr>
        <w:ind w:firstLine="720"/>
        <w:jc w:val="both"/>
        <w:rPr>
          <w:rFonts w:ascii="Times New Roman" w:hAnsi="Times New Roman" w:cs="Times New Roman"/>
          <w:sz w:val="26"/>
          <w:szCs w:val="26"/>
        </w:rPr>
      </w:pPr>
      <w:r w:rsidRPr="00A9201D">
        <w:rPr>
          <w:rFonts w:ascii="Times New Roman" w:hAnsi="Times New Roman" w:cs="Times New Roman"/>
          <w:sz w:val="26"/>
          <w:szCs w:val="26"/>
        </w:rPr>
        <w:t>IR là</w:t>
      </w:r>
      <w:r w:rsidR="00C93A92" w:rsidRPr="00A9201D">
        <w:rPr>
          <w:rFonts w:ascii="Times New Roman" w:hAnsi="Times New Roman" w:cs="Times New Roman"/>
          <w:sz w:val="26"/>
          <w:szCs w:val="26"/>
        </w:rPr>
        <w:t xml:space="preserve"> ngành khoa học nghiên cứu về việc tìm kiếm truy xuất thông tin từ tài liệu hoặc databases. Với một</w:t>
      </w:r>
      <w:r w:rsidRPr="00A9201D">
        <w:rPr>
          <w:rFonts w:ascii="Times New Roman" w:hAnsi="Times New Roman" w:cs="Times New Roman"/>
          <w:sz w:val="26"/>
          <w:szCs w:val="26"/>
        </w:rPr>
        <w:t xml:space="preserve"> công cụ</w:t>
      </w:r>
      <w:r w:rsidR="00C93A92" w:rsidRPr="00A9201D">
        <w:rPr>
          <w:rFonts w:ascii="Times New Roman" w:hAnsi="Times New Roman" w:cs="Times New Roman"/>
          <w:sz w:val="26"/>
          <w:szCs w:val="26"/>
        </w:rPr>
        <w:t xml:space="preserve"> IR, </w:t>
      </w:r>
      <w:r w:rsidRPr="00A9201D">
        <w:rPr>
          <w:rFonts w:ascii="Times New Roman" w:hAnsi="Times New Roman" w:cs="Times New Roman"/>
          <w:sz w:val="26"/>
          <w:szCs w:val="26"/>
        </w:rPr>
        <w:t>một từ khóa hay một cụm từ khóa bất kì người dùng đưa ra thì hệ thống IR sẽ tìm kiếm và đưa ra một tập các tài liệu phù hợp – những tài liệu có</w:t>
      </w:r>
      <w:r w:rsidR="00C93A92" w:rsidRPr="00A9201D">
        <w:rPr>
          <w:rFonts w:ascii="Times New Roman" w:hAnsi="Times New Roman" w:cs="Times New Roman"/>
          <w:sz w:val="26"/>
          <w:szCs w:val="26"/>
        </w:rPr>
        <w:t xml:space="preserve"> thông tin</w:t>
      </w:r>
      <w:r w:rsidRPr="00A9201D">
        <w:rPr>
          <w:rFonts w:ascii="Times New Roman" w:hAnsi="Times New Roman" w:cs="Times New Roman"/>
          <w:sz w:val="26"/>
          <w:szCs w:val="26"/>
        </w:rPr>
        <w:t xml:space="preserve"> </w:t>
      </w:r>
      <w:r w:rsidR="00C93A92" w:rsidRPr="00A9201D">
        <w:rPr>
          <w:rFonts w:ascii="Times New Roman" w:hAnsi="Times New Roman" w:cs="Times New Roman"/>
          <w:sz w:val="26"/>
          <w:szCs w:val="26"/>
        </w:rPr>
        <w:t>liên quan đến</w:t>
      </w:r>
      <w:r w:rsidRPr="00A9201D">
        <w:rPr>
          <w:rFonts w:ascii="Times New Roman" w:hAnsi="Times New Roman" w:cs="Times New Roman"/>
          <w:sz w:val="26"/>
          <w:szCs w:val="26"/>
        </w:rPr>
        <w:t xml:space="preserve"> từ khóa ban đầu</w:t>
      </w:r>
      <w:del w:id="3494" w:author="Ly Tran Thi Ly" w:date="2019-06-19T17:15:00Z">
        <w:r w:rsidRPr="00A9201D" w:rsidDel="00F52F0E">
          <w:rPr>
            <w:rFonts w:ascii="Times New Roman" w:hAnsi="Times New Roman" w:cs="Times New Roman"/>
            <w:sz w:val="26"/>
            <w:szCs w:val="26"/>
          </w:rPr>
          <w:delText>.</w:delText>
        </w:r>
      </w:del>
      <w:ins w:id="3495" w:author="Ly Tran Thi Ly" w:date="2019-06-19T17:15:00Z">
        <w:r w:rsidR="00F52F0E">
          <w:rPr>
            <w:rFonts w:ascii="Times New Roman" w:hAnsi="Times New Roman" w:cs="Times New Roman"/>
            <w:sz w:val="26"/>
            <w:szCs w:val="26"/>
          </w:rPr>
          <w:t xml:space="preserve"> </w:t>
        </w:r>
      </w:ins>
      <w:customXmlInsRangeStart w:id="3496" w:author="Ly Tran Thi Ly" w:date="2019-06-19T17:15:00Z"/>
      <w:sdt>
        <w:sdtPr>
          <w:rPr>
            <w:rFonts w:ascii="Times New Roman" w:hAnsi="Times New Roman" w:cs="Times New Roman"/>
            <w:sz w:val="26"/>
            <w:szCs w:val="26"/>
          </w:rPr>
          <w:id w:val="-651758982"/>
          <w:citation/>
        </w:sdtPr>
        <w:sdtContent>
          <w:customXmlInsRangeEnd w:id="3496"/>
          <w:ins w:id="3497" w:author="Ly Tran Thi Ly" w:date="2019-06-19T17:15:00Z">
            <w:r w:rsidR="00F52F0E" w:rsidRPr="00A60A16">
              <w:rPr>
                <w:rFonts w:ascii="Times New Roman" w:hAnsi="Times New Roman" w:cs="Times New Roman"/>
                <w:sz w:val="26"/>
                <w:szCs w:val="26"/>
              </w:rPr>
              <w:fldChar w:fldCharType="begin"/>
            </w:r>
            <w:r w:rsidR="00F52F0E" w:rsidRPr="00A9201D">
              <w:rPr>
                <w:rFonts w:ascii="Times New Roman" w:hAnsi="Times New Roman" w:cs="Times New Roman"/>
                <w:sz w:val="26"/>
                <w:szCs w:val="26"/>
              </w:rPr>
              <w:instrText xml:space="preserve"> CITATION Inf \l 1033 </w:instrText>
            </w:r>
            <w:r w:rsidR="00F52F0E" w:rsidRPr="00A60A16">
              <w:rPr>
                <w:rFonts w:ascii="Times New Roman" w:hAnsi="Times New Roman" w:cs="Times New Roman"/>
                <w:sz w:val="26"/>
                <w:szCs w:val="26"/>
              </w:rPr>
              <w:fldChar w:fldCharType="separate"/>
            </w:r>
          </w:ins>
          <w:r w:rsidR="003D7625" w:rsidRPr="003D7625">
            <w:rPr>
              <w:rFonts w:ascii="Times New Roman" w:hAnsi="Times New Roman" w:cs="Times New Roman"/>
              <w:noProof/>
              <w:sz w:val="26"/>
              <w:szCs w:val="26"/>
            </w:rPr>
            <w:t>[2]</w:t>
          </w:r>
          <w:ins w:id="3498" w:author="Ly Tran Thi Ly" w:date="2019-06-19T17:15:00Z">
            <w:r w:rsidR="00F52F0E" w:rsidRPr="00A60A16">
              <w:rPr>
                <w:rFonts w:ascii="Times New Roman" w:hAnsi="Times New Roman" w:cs="Times New Roman"/>
                <w:sz w:val="26"/>
                <w:szCs w:val="26"/>
              </w:rPr>
              <w:fldChar w:fldCharType="end"/>
            </w:r>
          </w:ins>
          <w:customXmlInsRangeStart w:id="3499" w:author="Ly Tran Thi Ly" w:date="2019-06-19T17:15:00Z"/>
        </w:sdtContent>
      </w:sdt>
      <w:customXmlInsRangeEnd w:id="3499"/>
      <w:ins w:id="3500" w:author="Ly Tran Thi Ly" w:date="2019-06-19T17:15:00Z">
        <w:r w:rsidR="00F52F0E">
          <w:rPr>
            <w:rFonts w:ascii="Times New Roman" w:hAnsi="Times New Roman" w:cs="Times New Roman"/>
            <w:sz w:val="26"/>
            <w:szCs w:val="26"/>
          </w:rPr>
          <w:t>.</w:t>
        </w:r>
      </w:ins>
      <w:r w:rsidRPr="00A9201D">
        <w:rPr>
          <w:rFonts w:ascii="Times New Roman" w:hAnsi="Times New Roman" w:cs="Times New Roman"/>
          <w:sz w:val="26"/>
          <w:szCs w:val="26"/>
        </w:rPr>
        <w:t xml:space="preserve"> Những tài liệu này sẽ được sắp xếp theo thứ tự phù hợp tùy theo thuật toán của mỗi công cụ, thường là theo thời gian, số lượng từ khóa, từ khóa có trong tiêu đề</w:t>
      </w:r>
      <w:r w:rsidR="001F3782" w:rsidRPr="00A9201D">
        <w:rPr>
          <w:rFonts w:ascii="Times New Roman" w:hAnsi="Times New Roman" w:cs="Times New Roman"/>
          <w:sz w:val="26"/>
          <w:szCs w:val="26"/>
        </w:rPr>
        <w:t>, hag tag</w:t>
      </w:r>
      <w:del w:id="3501" w:author="Ly Tran Thi Ly" w:date="2019-06-19T17:14:00Z">
        <w:r w:rsidR="001F3782" w:rsidRPr="00A9201D" w:rsidDel="00F52F0E">
          <w:rPr>
            <w:rFonts w:ascii="Times New Roman" w:hAnsi="Times New Roman" w:cs="Times New Roman"/>
            <w:sz w:val="26"/>
            <w:szCs w:val="26"/>
          </w:rPr>
          <w:delText>,</w:delText>
        </w:r>
      </w:del>
      <w:r w:rsidRPr="00A9201D">
        <w:rPr>
          <w:rFonts w:ascii="Times New Roman" w:hAnsi="Times New Roman" w:cs="Times New Roman"/>
          <w:sz w:val="26"/>
          <w:szCs w:val="26"/>
        </w:rPr>
        <w:t>…</w:t>
      </w:r>
      <w:ins w:id="3502" w:author="Ly Tran Thi Ly" w:date="2019-06-19T17:14:00Z">
        <w:r w:rsidR="00F52F0E" w:rsidRPr="00F52F0E">
          <w:rPr>
            <w:rFonts w:ascii="Times New Roman" w:hAnsi="Times New Roman" w:cs="Times New Roman"/>
            <w:sz w:val="26"/>
            <w:szCs w:val="26"/>
          </w:rPr>
          <w:t xml:space="preserve"> </w:t>
        </w:r>
      </w:ins>
      <w:del w:id="3503" w:author="Ly Tran Thi Ly" w:date="2019-06-19T17:15:00Z">
        <w:r w:rsidR="00A91F3A" w:rsidRPr="00A9201D" w:rsidDel="00F52F0E">
          <w:rPr>
            <w:rFonts w:ascii="Times New Roman" w:hAnsi="Times New Roman" w:cs="Times New Roman"/>
            <w:sz w:val="26"/>
            <w:szCs w:val="26"/>
          </w:rPr>
          <w:delText xml:space="preserve"> </w:delText>
        </w:r>
      </w:del>
      <w:customXmlDelRangeStart w:id="3504" w:author="Ly Tran Thi Ly" w:date="2019-06-19T17:14:00Z"/>
      <w:sdt>
        <w:sdtPr>
          <w:rPr>
            <w:rFonts w:ascii="Times New Roman" w:hAnsi="Times New Roman" w:cs="Times New Roman"/>
            <w:sz w:val="26"/>
            <w:szCs w:val="26"/>
          </w:rPr>
          <w:id w:val="211698675"/>
          <w:citation/>
        </w:sdtPr>
        <w:sdtContent>
          <w:customXmlDelRangeEnd w:id="3504"/>
          <w:del w:id="3505" w:author="Ly Tran Thi Ly" w:date="2019-06-19T17:14:00Z">
            <w:r w:rsidR="001F3782" w:rsidRPr="00A60A16" w:rsidDel="00F52F0E">
              <w:rPr>
                <w:rFonts w:ascii="Times New Roman" w:hAnsi="Times New Roman" w:cs="Times New Roman"/>
                <w:sz w:val="26"/>
                <w:szCs w:val="26"/>
              </w:rPr>
              <w:fldChar w:fldCharType="begin"/>
            </w:r>
            <w:r w:rsidR="001F3782" w:rsidRPr="00A9201D" w:rsidDel="00F52F0E">
              <w:rPr>
                <w:rFonts w:ascii="Times New Roman" w:hAnsi="Times New Roman" w:cs="Times New Roman"/>
                <w:sz w:val="26"/>
                <w:szCs w:val="26"/>
              </w:rPr>
              <w:delInstrText xml:space="preserve"> CITATION Inf \l 1033 </w:delInstrText>
            </w:r>
            <w:r w:rsidR="001F3782" w:rsidRPr="00A60A16" w:rsidDel="00F52F0E">
              <w:rPr>
                <w:rFonts w:ascii="Times New Roman" w:hAnsi="Times New Roman" w:cs="Times New Roman"/>
                <w:sz w:val="26"/>
                <w:szCs w:val="26"/>
              </w:rPr>
              <w:fldChar w:fldCharType="separate"/>
            </w:r>
            <w:r w:rsidR="00F33E84" w:rsidRPr="00F33E84" w:rsidDel="00F52F0E">
              <w:rPr>
                <w:rFonts w:ascii="Times New Roman" w:hAnsi="Times New Roman" w:cs="Times New Roman"/>
                <w:noProof/>
                <w:sz w:val="26"/>
                <w:szCs w:val="26"/>
              </w:rPr>
              <w:delText>[2]</w:delText>
            </w:r>
            <w:r w:rsidR="001F3782" w:rsidRPr="00A60A16" w:rsidDel="00F52F0E">
              <w:rPr>
                <w:rFonts w:ascii="Times New Roman" w:hAnsi="Times New Roman" w:cs="Times New Roman"/>
                <w:sz w:val="26"/>
                <w:szCs w:val="26"/>
              </w:rPr>
              <w:fldChar w:fldCharType="end"/>
            </w:r>
          </w:del>
          <w:customXmlDelRangeStart w:id="3506" w:author="Ly Tran Thi Ly" w:date="2019-06-19T17:14:00Z"/>
        </w:sdtContent>
      </w:sdt>
      <w:customXmlDelRangeEnd w:id="3506"/>
    </w:p>
    <w:p w14:paraId="4C39FB08" w14:textId="2E21DF84" w:rsidR="008C312A" w:rsidRPr="00A60A16" w:rsidRDefault="00C93A92" w:rsidP="007D3873">
      <w:pPr>
        <w:ind w:firstLine="720"/>
        <w:jc w:val="both"/>
        <w:rPr>
          <w:rFonts w:ascii="Times New Roman" w:hAnsi="Times New Roman" w:cs="Times New Roman"/>
          <w:sz w:val="26"/>
          <w:szCs w:val="26"/>
        </w:rPr>
      </w:pPr>
      <w:r w:rsidRPr="004C6674">
        <w:rPr>
          <w:rFonts w:ascii="Times New Roman" w:hAnsi="Times New Roman" w:cs="Times New Roman"/>
          <w:sz w:val="26"/>
          <w:szCs w:val="26"/>
        </w:rPr>
        <w:t>IR thư</w:t>
      </w:r>
      <w:r w:rsidRPr="00A9201D">
        <w:rPr>
          <w:rFonts w:ascii="Times New Roman" w:hAnsi="Times New Roman" w:cs="Times New Roman"/>
          <w:sz w:val="26"/>
          <w:szCs w:val="26"/>
        </w:rPr>
        <w:t xml:space="preserve">ờng được chia thành các hướng nghiên cứu về </w:t>
      </w:r>
      <w:ins w:id="3507" w:author="Ly Tran Thi Ly" w:date="2019-06-19T17:15:00Z">
        <w:r w:rsidR="00F52F0E">
          <w:rPr>
            <w:rFonts w:ascii="Times New Roman" w:hAnsi="Times New Roman" w:cs="Times New Roman"/>
            <w:sz w:val="26"/>
            <w:szCs w:val="26"/>
          </w:rPr>
          <w:t>c</w:t>
        </w:r>
      </w:ins>
      <w:ins w:id="3508" w:author="Cuong, Pham Nguyen" w:date="2019-06-10T12:38:00Z">
        <w:del w:id="3509" w:author="Ly Tran Thi Ly" w:date="2019-06-19T17:15:00Z">
          <w:r w:rsidR="00221F6E" w:rsidDel="00F52F0E">
            <w:rPr>
              <w:rFonts w:ascii="Times New Roman" w:hAnsi="Times New Roman" w:cs="Times New Roman"/>
              <w:sz w:val="26"/>
              <w:szCs w:val="26"/>
            </w:rPr>
            <w:delText>C</w:delText>
          </w:r>
        </w:del>
        <w:r w:rsidR="00221F6E">
          <w:rPr>
            <w:rFonts w:ascii="Times New Roman" w:hAnsi="Times New Roman" w:cs="Times New Roman"/>
            <w:sz w:val="26"/>
            <w:szCs w:val="26"/>
          </w:rPr>
          <w:t>ông cụ tìm kiếm (</w:t>
        </w:r>
      </w:ins>
      <w:r w:rsidRPr="00A9201D">
        <w:rPr>
          <w:rFonts w:ascii="Times New Roman" w:hAnsi="Times New Roman" w:cs="Times New Roman"/>
          <w:sz w:val="26"/>
          <w:szCs w:val="26"/>
        </w:rPr>
        <w:t>Search Engine</w:t>
      </w:r>
      <w:del w:id="3510" w:author="Cuong, Pham Nguyen" w:date="2019-06-10T12:38:00Z">
        <w:r w:rsidRPr="00A9201D" w:rsidDel="00221F6E">
          <w:rPr>
            <w:rFonts w:ascii="Times New Roman" w:hAnsi="Times New Roman" w:cs="Times New Roman"/>
            <w:sz w:val="26"/>
            <w:szCs w:val="26"/>
          </w:rPr>
          <w:delText xml:space="preserve"> (Công cụ tìm kiếm</w:delText>
        </w:r>
      </w:del>
      <w:r w:rsidRPr="00A9201D">
        <w:rPr>
          <w:rFonts w:ascii="Times New Roman" w:hAnsi="Times New Roman" w:cs="Times New Roman"/>
          <w:sz w:val="26"/>
          <w:szCs w:val="26"/>
        </w:rPr>
        <w:t xml:space="preserve"> như Google, Yahoo, Bing</w:t>
      </w:r>
      <w:del w:id="3511" w:author="Ly Tran Thi Ly" w:date="2019-06-19T17:15:00Z">
        <w:r w:rsidRPr="00A9201D" w:rsidDel="00F52F0E">
          <w:rPr>
            <w:rFonts w:ascii="Times New Roman" w:hAnsi="Times New Roman" w:cs="Times New Roman"/>
            <w:sz w:val="26"/>
            <w:szCs w:val="26"/>
          </w:rPr>
          <w:delText xml:space="preserve">, </w:delText>
        </w:r>
      </w:del>
      <w:r w:rsidRPr="00A9201D">
        <w:rPr>
          <w:rFonts w:ascii="Times New Roman" w:hAnsi="Times New Roman" w:cs="Times New Roman"/>
          <w:sz w:val="26"/>
          <w:szCs w:val="26"/>
        </w:rPr>
        <w:t xml:space="preserve">…), </w:t>
      </w:r>
      <w:ins w:id="3512" w:author="Cuong, Pham Nguyen" w:date="2019-06-10T12:38:00Z">
        <w:r w:rsidR="00221F6E">
          <w:rPr>
            <w:rFonts w:ascii="Times New Roman" w:hAnsi="Times New Roman" w:cs="Times New Roman"/>
            <w:sz w:val="26"/>
            <w:szCs w:val="26"/>
          </w:rPr>
          <w:t>hệ thống tư vấn (</w:t>
        </w:r>
      </w:ins>
      <w:r w:rsidRPr="00A9201D">
        <w:rPr>
          <w:rFonts w:ascii="Times New Roman" w:hAnsi="Times New Roman" w:cs="Times New Roman"/>
          <w:sz w:val="26"/>
          <w:szCs w:val="26"/>
        </w:rPr>
        <w:t>Recommender System</w:t>
      </w:r>
      <w:del w:id="3513" w:author="Cuong, Pham Nguyen" w:date="2019-06-10T12:39:00Z">
        <w:r w:rsidRPr="00A9201D" w:rsidDel="00221F6E">
          <w:rPr>
            <w:rFonts w:ascii="Times New Roman" w:hAnsi="Times New Roman" w:cs="Times New Roman"/>
            <w:sz w:val="26"/>
            <w:szCs w:val="26"/>
          </w:rPr>
          <w:delText xml:space="preserve"> (</w:delText>
        </w:r>
      </w:del>
      <w:ins w:id="3514" w:author="Cuong, Pham Nguyen" w:date="2019-06-10T12:39:00Z">
        <w:r w:rsidR="00221F6E">
          <w:rPr>
            <w:rFonts w:ascii="Times New Roman" w:hAnsi="Times New Roman" w:cs="Times New Roman"/>
            <w:sz w:val="26"/>
            <w:szCs w:val="26"/>
          </w:rPr>
          <w:t xml:space="preserve"> - </w:t>
        </w:r>
      </w:ins>
      <w:r w:rsidRPr="00A9201D">
        <w:rPr>
          <w:rFonts w:ascii="Times New Roman" w:hAnsi="Times New Roman" w:cs="Times New Roman"/>
          <w:sz w:val="26"/>
          <w:szCs w:val="26"/>
        </w:rPr>
        <w:t>Hệ thống gợi ý thường được dùng trong các web so sánh, hay các web thương mại, dịch vụ, bất động sản)</w:t>
      </w:r>
      <w:del w:id="3515" w:author="Ly Tran Thi Ly" w:date="2019-06-19T17:15:00Z">
        <w:r w:rsidRPr="00A9201D" w:rsidDel="00F52F0E">
          <w:rPr>
            <w:rFonts w:ascii="Times New Roman" w:hAnsi="Times New Roman" w:cs="Times New Roman"/>
            <w:sz w:val="26"/>
            <w:szCs w:val="26"/>
          </w:rPr>
          <w:delText xml:space="preserve">, </w:delText>
        </w:r>
      </w:del>
      <w:r w:rsidRPr="00A9201D">
        <w:rPr>
          <w:rFonts w:ascii="Times New Roman" w:hAnsi="Times New Roman" w:cs="Times New Roman"/>
          <w:sz w:val="26"/>
          <w:szCs w:val="26"/>
        </w:rPr>
        <w:t>…</w:t>
      </w:r>
    </w:p>
    <w:p w14:paraId="67603C0B" w14:textId="4427A94B" w:rsidR="008C312A" w:rsidRPr="00DF05B9" w:rsidRDefault="008C312A" w:rsidP="007D3873">
      <w:pPr>
        <w:pStyle w:val="u4"/>
        <w:spacing w:before="0"/>
        <w:jc w:val="both"/>
        <w:rPr>
          <w:rFonts w:cs="Times New Roman"/>
          <w:szCs w:val="26"/>
        </w:rPr>
      </w:pPr>
      <w:bookmarkStart w:id="3516" w:name="_Toc11966295"/>
      <w:r w:rsidRPr="00FF35D0">
        <w:rPr>
          <w:rFonts w:cs="Times New Roman"/>
          <w:szCs w:val="26"/>
        </w:rPr>
        <w:t xml:space="preserve">2.1.1.2 </w:t>
      </w:r>
      <w:ins w:id="3517" w:author="Ly Tran Thi Ly" w:date="2019-06-19T17:14:00Z">
        <w:r w:rsidR="00F52F0E">
          <w:rPr>
            <w:rFonts w:cs="Times New Roman"/>
            <w:szCs w:val="26"/>
          </w:rPr>
          <w:t>X</w:t>
        </w:r>
        <w:r w:rsidR="00F52F0E" w:rsidRPr="004C6674">
          <w:rPr>
            <w:rFonts w:cs="Times New Roman"/>
            <w:szCs w:val="26"/>
          </w:rPr>
          <w:t>ử</w:t>
        </w:r>
        <w:r w:rsidR="00F52F0E" w:rsidRPr="00C85AB0">
          <w:rPr>
            <w:rFonts w:cs="Times New Roman"/>
            <w:szCs w:val="26"/>
          </w:rPr>
          <w:t xml:space="preserve"> lí ngôn ng</w:t>
        </w:r>
        <w:r w:rsidR="00F52F0E" w:rsidRPr="00A15433">
          <w:rPr>
            <w:rFonts w:cs="Times New Roman"/>
            <w:szCs w:val="26"/>
          </w:rPr>
          <w:t>ữ</w:t>
        </w:r>
        <w:r w:rsidR="00F52F0E" w:rsidRPr="000B797C">
          <w:rPr>
            <w:rFonts w:cs="Times New Roman"/>
            <w:szCs w:val="26"/>
          </w:rPr>
          <w:t xml:space="preserve"> tự</w:t>
        </w:r>
        <w:r w:rsidR="00F52F0E" w:rsidRPr="00060118">
          <w:rPr>
            <w:rFonts w:cs="Times New Roman"/>
            <w:szCs w:val="26"/>
          </w:rPr>
          <w:t xml:space="preserve"> nhiên</w:t>
        </w:r>
        <w:r w:rsidR="00F52F0E">
          <w:rPr>
            <w:rFonts w:cs="Times New Roman"/>
            <w:szCs w:val="26"/>
          </w:rPr>
          <w:t xml:space="preserve"> - </w:t>
        </w:r>
      </w:ins>
      <w:r w:rsidRPr="00FF35D0">
        <w:rPr>
          <w:rFonts w:cs="Times New Roman"/>
          <w:szCs w:val="26"/>
        </w:rPr>
        <w:t>Natural language processing (NLP)</w:t>
      </w:r>
      <w:bookmarkEnd w:id="3516"/>
      <w:del w:id="3518" w:author="Ly Tran Thi Ly" w:date="2019-06-19T17:14:00Z">
        <w:r w:rsidRPr="00FF35D0" w:rsidDel="00F52F0E">
          <w:rPr>
            <w:rFonts w:cs="Times New Roman"/>
            <w:szCs w:val="26"/>
          </w:rPr>
          <w:delText xml:space="preserve"> – x</w:delText>
        </w:r>
        <w:r w:rsidRPr="004C6674" w:rsidDel="00F52F0E">
          <w:rPr>
            <w:rFonts w:cs="Times New Roman"/>
            <w:szCs w:val="26"/>
          </w:rPr>
          <w:delText>ử</w:delText>
        </w:r>
        <w:r w:rsidRPr="00C85AB0" w:rsidDel="00F52F0E">
          <w:rPr>
            <w:rFonts w:cs="Times New Roman"/>
            <w:szCs w:val="26"/>
          </w:rPr>
          <w:delText xml:space="preserve"> lí ngôn ng</w:delText>
        </w:r>
        <w:r w:rsidRPr="00A15433" w:rsidDel="00F52F0E">
          <w:rPr>
            <w:rFonts w:cs="Times New Roman"/>
            <w:szCs w:val="26"/>
          </w:rPr>
          <w:delText>ữ</w:delText>
        </w:r>
        <w:r w:rsidRPr="000B797C" w:rsidDel="00F52F0E">
          <w:rPr>
            <w:rFonts w:cs="Times New Roman"/>
            <w:szCs w:val="26"/>
          </w:rPr>
          <w:delText xml:space="preserve"> tự</w:delText>
        </w:r>
        <w:r w:rsidRPr="00060118" w:rsidDel="00F52F0E">
          <w:rPr>
            <w:rFonts w:cs="Times New Roman"/>
            <w:szCs w:val="26"/>
          </w:rPr>
          <w:delText xml:space="preserve"> nhiên</w:delText>
        </w:r>
      </w:del>
    </w:p>
    <w:p w14:paraId="71EC5F8A" w14:textId="5C854C62" w:rsidR="00C93A92" w:rsidRPr="00A9201D" w:rsidRDefault="00214D57" w:rsidP="007D3873">
      <w:pPr>
        <w:jc w:val="both"/>
        <w:rPr>
          <w:rFonts w:ascii="Times New Roman" w:hAnsi="Times New Roman" w:cs="Times New Roman"/>
          <w:sz w:val="26"/>
          <w:szCs w:val="26"/>
        </w:rPr>
      </w:pPr>
      <w:r w:rsidRPr="00A9201D">
        <w:rPr>
          <w:rFonts w:ascii="Times New Roman" w:hAnsi="Times New Roman" w:cs="Times New Roman"/>
          <w:sz w:val="26"/>
          <w:szCs w:val="26"/>
        </w:rPr>
        <w:tab/>
        <w:t xml:space="preserve">Theo Wikipedia </w:t>
      </w:r>
      <w:sdt>
        <w:sdtPr>
          <w:rPr>
            <w:rFonts w:ascii="Times New Roman" w:hAnsi="Times New Roman" w:cs="Times New Roman"/>
            <w:sz w:val="26"/>
            <w:szCs w:val="26"/>
          </w:rPr>
          <w:id w:val="420914946"/>
          <w:citation/>
        </w:sdtPr>
        <w:sdtContent>
          <w:r w:rsidR="001F3782" w:rsidRPr="00A60A16">
            <w:rPr>
              <w:rFonts w:ascii="Times New Roman" w:hAnsi="Times New Roman" w:cs="Times New Roman"/>
              <w:sz w:val="26"/>
              <w:szCs w:val="26"/>
            </w:rPr>
            <w:fldChar w:fldCharType="begin"/>
          </w:r>
          <w:r w:rsidR="001F3782" w:rsidRPr="00A9201D">
            <w:rPr>
              <w:rFonts w:ascii="Times New Roman" w:hAnsi="Times New Roman" w:cs="Times New Roman"/>
              <w:sz w:val="26"/>
              <w:szCs w:val="26"/>
            </w:rPr>
            <w:instrText xml:space="preserve"> CITATION Nat \l 1033 </w:instrText>
          </w:r>
          <w:r w:rsidR="001F3782"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[3]</w:t>
          </w:r>
          <w:r w:rsidR="001F3782" w:rsidRPr="00A60A16">
            <w:rPr>
              <w:rFonts w:ascii="Times New Roman" w:hAnsi="Times New Roman" w:cs="Times New Roman"/>
              <w:sz w:val="26"/>
              <w:szCs w:val="26"/>
            </w:rPr>
            <w:fldChar w:fldCharType="end"/>
          </w:r>
        </w:sdtContent>
      </w:sdt>
      <w:r w:rsidR="00A91F3A" w:rsidRPr="00FF35D0">
        <w:rPr>
          <w:rFonts w:ascii="Times New Roman" w:hAnsi="Times New Roman" w:cs="Times New Roman"/>
          <w:sz w:val="26"/>
          <w:szCs w:val="26"/>
        </w:rPr>
        <w:t>, NLP là m</w:t>
      </w:r>
      <w:r w:rsidR="00A91F3A" w:rsidRPr="004C6674">
        <w:rPr>
          <w:rFonts w:ascii="Times New Roman" w:hAnsi="Times New Roman" w:cs="Times New Roman"/>
          <w:sz w:val="26"/>
          <w:szCs w:val="26"/>
        </w:rPr>
        <w:t>ộ</w:t>
      </w:r>
      <w:r w:rsidR="00A91F3A" w:rsidRPr="00A9201D">
        <w:rPr>
          <w:rFonts w:ascii="Times New Roman" w:hAnsi="Times New Roman" w:cs="Times New Roman"/>
          <w:sz w:val="26"/>
          <w:szCs w:val="26"/>
        </w:rPr>
        <w:t>t lĩnh vực con của</w:t>
      </w:r>
      <w:ins w:id="3519" w:author="Ly Tran Thi Ly" w:date="2019-06-19T17:16:00Z">
        <w:r w:rsidR="00CB0C5D">
          <w:rPr>
            <w:rFonts w:ascii="Times New Roman" w:hAnsi="Times New Roman" w:cs="Times New Roman"/>
            <w:sz w:val="26"/>
            <w:szCs w:val="26"/>
          </w:rPr>
          <w:t xml:space="preserve"> ngành</w:t>
        </w:r>
      </w:ins>
      <w:ins w:id="3520" w:author="Ly Tran Thi Ly" w:date="2019-06-19T17:15:00Z">
        <w:r w:rsidR="000907E5">
          <w:rPr>
            <w:rFonts w:ascii="Times New Roman" w:hAnsi="Times New Roman" w:cs="Times New Roman"/>
            <w:sz w:val="26"/>
            <w:szCs w:val="26"/>
          </w:rPr>
          <w:t xml:space="preserve"> k</w:t>
        </w:r>
        <w:r w:rsidR="00CB0C5D">
          <w:rPr>
            <w:rFonts w:ascii="Times New Roman" w:hAnsi="Times New Roman" w:cs="Times New Roman"/>
            <w:sz w:val="26"/>
            <w:szCs w:val="26"/>
          </w:rPr>
          <w:t>hoa học máy tính</w:t>
        </w:r>
      </w:ins>
      <w:r w:rsidR="00A91F3A" w:rsidRPr="00A9201D">
        <w:rPr>
          <w:rFonts w:ascii="Times New Roman" w:hAnsi="Times New Roman" w:cs="Times New Roman"/>
          <w:sz w:val="26"/>
          <w:szCs w:val="26"/>
        </w:rPr>
        <w:t xml:space="preserve"> </w:t>
      </w:r>
      <w:ins w:id="3521" w:author="Ly Tran Thi Ly" w:date="2019-06-19T17:16:00Z">
        <w:r w:rsidR="00CB0C5D">
          <w:rPr>
            <w:rFonts w:ascii="Times New Roman" w:hAnsi="Times New Roman" w:cs="Times New Roman"/>
            <w:sz w:val="26"/>
            <w:szCs w:val="26"/>
          </w:rPr>
          <w:t>(</w:t>
        </w:r>
      </w:ins>
      <w:r w:rsidR="00A91F3A" w:rsidRPr="00A9201D">
        <w:rPr>
          <w:rFonts w:ascii="Times New Roman" w:hAnsi="Times New Roman" w:cs="Times New Roman"/>
          <w:sz w:val="26"/>
          <w:szCs w:val="26"/>
        </w:rPr>
        <w:t>Computer Science</w:t>
      </w:r>
      <w:ins w:id="3522" w:author="Ly Tran Thi Ly" w:date="2019-06-19T17:16:00Z">
        <w:r w:rsidR="00CB0C5D">
          <w:rPr>
            <w:rFonts w:ascii="Times New Roman" w:hAnsi="Times New Roman" w:cs="Times New Roman"/>
            <w:sz w:val="26"/>
            <w:szCs w:val="26"/>
          </w:rPr>
          <w:t>)</w:t>
        </w:r>
      </w:ins>
      <w:r w:rsidR="00A91F3A" w:rsidRPr="00A9201D">
        <w:rPr>
          <w:rFonts w:ascii="Times New Roman" w:hAnsi="Times New Roman" w:cs="Times New Roman"/>
          <w:sz w:val="26"/>
          <w:szCs w:val="26"/>
        </w:rPr>
        <w:t>,</w:t>
      </w:r>
      <w:ins w:id="3523" w:author="Ly Tran Thi Ly" w:date="2019-06-19T17:19:00Z">
        <w:r w:rsidR="00CB0C5D">
          <w:rPr>
            <w:rFonts w:ascii="Times New Roman" w:hAnsi="Times New Roman" w:cs="Times New Roman"/>
            <w:sz w:val="26"/>
            <w:szCs w:val="26"/>
          </w:rPr>
          <w:t xml:space="preserve"> </w:t>
        </w:r>
      </w:ins>
      <w:ins w:id="3524" w:author="Ly Tran Thi Ly" w:date="2019-06-19T17:20:00Z">
        <w:r w:rsidR="000907E5">
          <w:rPr>
            <w:rFonts w:ascii="Times New Roman" w:hAnsi="Times New Roman" w:cs="Times New Roman"/>
            <w:sz w:val="26"/>
            <w:szCs w:val="26"/>
          </w:rPr>
          <w:t>khoa học về</w:t>
        </w:r>
      </w:ins>
      <w:ins w:id="3525" w:author="Ly Tran Thi Ly" w:date="2019-06-19T17:19:00Z">
        <w:r w:rsidR="00CB0C5D">
          <w:rPr>
            <w:rFonts w:ascii="Times New Roman" w:hAnsi="Times New Roman" w:cs="Times New Roman"/>
            <w:sz w:val="26"/>
            <w:szCs w:val="26"/>
          </w:rPr>
          <w:t xml:space="preserve"> </w:t>
        </w:r>
        <w:r w:rsidR="000907E5">
          <w:rPr>
            <w:rFonts w:ascii="Times New Roman" w:hAnsi="Times New Roman" w:cs="Times New Roman"/>
            <w:sz w:val="26"/>
            <w:szCs w:val="26"/>
          </w:rPr>
          <w:t>thông tin</w:t>
        </w:r>
      </w:ins>
      <w:ins w:id="3526" w:author="Ly Tran Thi Ly" w:date="2019-06-19T17:20:00Z">
        <w:r w:rsidR="000907E5">
          <w:rPr>
            <w:rFonts w:ascii="Times New Roman" w:hAnsi="Times New Roman" w:cs="Times New Roman"/>
            <w:sz w:val="26"/>
            <w:szCs w:val="26"/>
          </w:rPr>
          <w:t>, dữ liệu</w:t>
        </w:r>
      </w:ins>
      <w:r w:rsidR="00A91F3A" w:rsidRPr="00A9201D">
        <w:rPr>
          <w:rFonts w:ascii="Times New Roman" w:hAnsi="Times New Roman" w:cs="Times New Roman"/>
          <w:sz w:val="26"/>
          <w:szCs w:val="26"/>
        </w:rPr>
        <w:t xml:space="preserve"> </w:t>
      </w:r>
      <w:ins w:id="3527" w:author="Ly Tran Thi Ly" w:date="2019-06-19T17:19:00Z">
        <w:r w:rsidR="000907E5">
          <w:rPr>
            <w:rFonts w:ascii="Times New Roman" w:hAnsi="Times New Roman" w:cs="Times New Roman"/>
            <w:sz w:val="26"/>
            <w:szCs w:val="26"/>
          </w:rPr>
          <w:t>(</w:t>
        </w:r>
      </w:ins>
      <w:ins w:id="3528" w:author="Ly Tran Thi Ly" w:date="2019-06-19T17:20:00Z">
        <w:r w:rsidR="000907E5">
          <w:rPr>
            <w:rFonts w:ascii="Times New Roman" w:hAnsi="Times New Roman" w:cs="Times New Roman"/>
            <w:sz w:val="26"/>
            <w:szCs w:val="26"/>
          </w:rPr>
          <w:t>I</w:t>
        </w:r>
      </w:ins>
      <w:del w:id="3529" w:author="Ly Tran Thi Ly" w:date="2019-06-19T17:20:00Z">
        <w:r w:rsidR="00A91F3A" w:rsidRPr="00A9201D" w:rsidDel="000907E5">
          <w:rPr>
            <w:rFonts w:ascii="Times New Roman" w:hAnsi="Times New Roman" w:cs="Times New Roman"/>
            <w:sz w:val="26"/>
            <w:szCs w:val="26"/>
          </w:rPr>
          <w:delText>i</w:delText>
        </w:r>
      </w:del>
      <w:r w:rsidR="00A91F3A" w:rsidRPr="00A9201D">
        <w:rPr>
          <w:rFonts w:ascii="Times New Roman" w:hAnsi="Times New Roman" w:cs="Times New Roman"/>
          <w:sz w:val="26"/>
          <w:szCs w:val="26"/>
        </w:rPr>
        <w:t xml:space="preserve">nformation </w:t>
      </w:r>
      <w:ins w:id="3530" w:author="Ly Tran Thi Ly" w:date="2019-06-19T17:20:00Z">
        <w:r w:rsidR="000907E5">
          <w:rPr>
            <w:rFonts w:ascii="Times New Roman" w:hAnsi="Times New Roman" w:cs="Times New Roman"/>
            <w:sz w:val="26"/>
            <w:szCs w:val="26"/>
          </w:rPr>
          <w:t>E</w:t>
        </w:r>
      </w:ins>
      <w:del w:id="3531" w:author="Ly Tran Thi Ly" w:date="2019-06-19T17:20:00Z">
        <w:r w:rsidR="00A91F3A" w:rsidRPr="00A9201D" w:rsidDel="000907E5">
          <w:rPr>
            <w:rFonts w:ascii="Times New Roman" w:hAnsi="Times New Roman" w:cs="Times New Roman"/>
            <w:sz w:val="26"/>
            <w:szCs w:val="26"/>
          </w:rPr>
          <w:delText>e</w:delText>
        </w:r>
      </w:del>
      <w:r w:rsidR="00A91F3A" w:rsidRPr="00A9201D">
        <w:rPr>
          <w:rFonts w:ascii="Times New Roman" w:hAnsi="Times New Roman" w:cs="Times New Roman"/>
          <w:sz w:val="26"/>
          <w:szCs w:val="26"/>
        </w:rPr>
        <w:t>ngineering</w:t>
      </w:r>
      <w:ins w:id="3532" w:author="Ly Tran Thi Ly" w:date="2019-06-19T17:20:00Z">
        <w:r w:rsidR="000907E5">
          <w:rPr>
            <w:rFonts w:ascii="Times New Roman" w:hAnsi="Times New Roman" w:cs="Times New Roman"/>
            <w:sz w:val="26"/>
            <w:szCs w:val="26"/>
          </w:rPr>
          <w:t>)</w:t>
        </w:r>
      </w:ins>
      <w:del w:id="3533" w:author="Ly Tran Thi Ly" w:date="2019-06-19T17:20:00Z">
        <w:r w:rsidR="00A91F3A" w:rsidRPr="00A9201D" w:rsidDel="000907E5">
          <w:rPr>
            <w:rFonts w:ascii="Times New Roman" w:hAnsi="Times New Roman" w:cs="Times New Roman"/>
            <w:sz w:val="26"/>
            <w:szCs w:val="26"/>
          </w:rPr>
          <w:delText>,</w:delText>
        </w:r>
      </w:del>
      <w:r w:rsidR="00A91F3A" w:rsidRPr="00A9201D">
        <w:rPr>
          <w:rFonts w:ascii="Times New Roman" w:hAnsi="Times New Roman" w:cs="Times New Roman"/>
          <w:sz w:val="26"/>
          <w:szCs w:val="26"/>
        </w:rPr>
        <w:t xml:space="preserve"> và </w:t>
      </w:r>
      <w:ins w:id="3534" w:author="Ly Tran Thi Ly" w:date="2019-06-19T17:17:00Z">
        <w:r w:rsidR="00CB0C5D">
          <w:rPr>
            <w:rFonts w:ascii="Times New Roman" w:hAnsi="Times New Roman" w:cs="Times New Roman"/>
            <w:sz w:val="26"/>
            <w:szCs w:val="26"/>
          </w:rPr>
          <w:t>trí thông minh nhân tạo (A</w:t>
        </w:r>
      </w:ins>
      <w:del w:id="3535" w:author="Ly Tran Thi Ly" w:date="2019-06-19T17:17:00Z">
        <w:r w:rsidR="00A91F3A" w:rsidRPr="00A9201D" w:rsidDel="00CB0C5D">
          <w:rPr>
            <w:rFonts w:ascii="Times New Roman" w:hAnsi="Times New Roman" w:cs="Times New Roman"/>
            <w:sz w:val="26"/>
            <w:szCs w:val="26"/>
          </w:rPr>
          <w:delText>a</w:delText>
        </w:r>
      </w:del>
      <w:r w:rsidR="00A91F3A" w:rsidRPr="00A9201D">
        <w:rPr>
          <w:rFonts w:ascii="Times New Roman" w:hAnsi="Times New Roman" w:cs="Times New Roman"/>
          <w:sz w:val="26"/>
          <w:szCs w:val="26"/>
        </w:rPr>
        <w:t xml:space="preserve">rtificial </w:t>
      </w:r>
      <w:ins w:id="3536" w:author="Ly Tran Thi Ly" w:date="2019-06-19T17:17:00Z">
        <w:r w:rsidR="00CB0C5D">
          <w:rPr>
            <w:rFonts w:ascii="Times New Roman" w:hAnsi="Times New Roman" w:cs="Times New Roman"/>
            <w:sz w:val="26"/>
            <w:szCs w:val="26"/>
          </w:rPr>
          <w:t>I</w:t>
        </w:r>
      </w:ins>
      <w:del w:id="3537" w:author="Ly Tran Thi Ly" w:date="2019-06-19T17:17:00Z">
        <w:r w:rsidR="00A91F3A" w:rsidRPr="00A9201D" w:rsidDel="00CB0C5D">
          <w:rPr>
            <w:rFonts w:ascii="Times New Roman" w:hAnsi="Times New Roman" w:cs="Times New Roman"/>
            <w:sz w:val="26"/>
            <w:szCs w:val="26"/>
          </w:rPr>
          <w:delText>i</w:delText>
        </w:r>
      </w:del>
      <w:r w:rsidR="00A91F3A" w:rsidRPr="00A9201D">
        <w:rPr>
          <w:rFonts w:ascii="Times New Roman" w:hAnsi="Times New Roman" w:cs="Times New Roman"/>
          <w:sz w:val="26"/>
          <w:szCs w:val="26"/>
        </w:rPr>
        <w:t>ntelligence</w:t>
      </w:r>
      <w:ins w:id="3538" w:author="Ly Tran Thi Ly" w:date="2019-06-19T17:17:00Z">
        <w:r w:rsidR="00CB0C5D">
          <w:rPr>
            <w:rFonts w:ascii="Times New Roman" w:hAnsi="Times New Roman" w:cs="Times New Roman"/>
            <w:sz w:val="26"/>
            <w:szCs w:val="26"/>
          </w:rPr>
          <w:t>)</w:t>
        </w:r>
      </w:ins>
      <w:r w:rsidR="00A91F3A" w:rsidRPr="00A9201D">
        <w:rPr>
          <w:rFonts w:ascii="Times New Roman" w:hAnsi="Times New Roman" w:cs="Times New Roman"/>
          <w:sz w:val="26"/>
          <w:szCs w:val="26"/>
        </w:rPr>
        <w:t xml:space="preserve"> quan tâm đến sự tương tác giữa máy tính và ngôn ng</w:t>
      </w:r>
      <w:ins w:id="3539" w:author="Cuong, Pham Nguyen" w:date="2019-06-10T12:39:00Z">
        <w:r w:rsidR="00221F6E">
          <w:rPr>
            <w:rFonts w:ascii="Times New Roman" w:hAnsi="Times New Roman" w:cs="Times New Roman"/>
            <w:sz w:val="26"/>
            <w:szCs w:val="26"/>
          </w:rPr>
          <w:t>ữ</w:t>
        </w:r>
      </w:ins>
      <w:del w:id="3540" w:author="Cuong, Pham Nguyen" w:date="2019-06-10T12:39:00Z">
        <w:r w:rsidR="00A91F3A" w:rsidRPr="00A9201D" w:rsidDel="00221F6E">
          <w:rPr>
            <w:rFonts w:ascii="Times New Roman" w:hAnsi="Times New Roman" w:cs="Times New Roman"/>
            <w:sz w:val="26"/>
            <w:szCs w:val="26"/>
          </w:rPr>
          <w:delText>ũ</w:delText>
        </w:r>
      </w:del>
      <w:r w:rsidR="00A91F3A" w:rsidRPr="00A9201D">
        <w:rPr>
          <w:rFonts w:ascii="Times New Roman" w:hAnsi="Times New Roman" w:cs="Times New Roman"/>
          <w:sz w:val="26"/>
          <w:szCs w:val="26"/>
        </w:rPr>
        <w:t xml:space="preserve"> tự nhiên của con người, lĩnh vực này nghiên cứu cách để chương trình máy tính xử lí và phân tích một số lượng lớn dữ liệu ngôn ngữ tự nhiên.</w:t>
      </w:r>
    </w:p>
    <w:p w14:paraId="141A2068" w14:textId="618441B7" w:rsidR="00A91F3A" w:rsidRPr="00A9201D" w:rsidRDefault="00A91F3A" w:rsidP="007D3873">
      <w:pPr>
        <w:jc w:val="both"/>
        <w:rPr>
          <w:rFonts w:ascii="Times New Roman" w:hAnsi="Times New Roman" w:cs="Times New Roman"/>
          <w:sz w:val="26"/>
          <w:szCs w:val="26"/>
        </w:rPr>
      </w:pPr>
      <w:r w:rsidRPr="00A9201D">
        <w:rPr>
          <w:rFonts w:ascii="Times New Roman" w:hAnsi="Times New Roman" w:cs="Times New Roman"/>
          <w:sz w:val="26"/>
          <w:szCs w:val="26"/>
        </w:rPr>
        <w:tab/>
      </w:r>
      <w:ins w:id="3541" w:author="Ly Tran Thi Ly" w:date="2019-06-10T15:57:00Z">
        <w:r w:rsidR="00CB69A4">
          <w:rPr>
            <w:rFonts w:ascii="Times New Roman" w:hAnsi="Times New Roman" w:cs="Times New Roman"/>
            <w:sz w:val="26"/>
            <w:szCs w:val="26"/>
          </w:rPr>
          <w:t>Để xử</w:t>
        </w:r>
        <w:r w:rsidR="00C323B8">
          <w:rPr>
            <w:rFonts w:ascii="Times New Roman" w:hAnsi="Times New Roman" w:cs="Times New Roman"/>
            <w:sz w:val="26"/>
            <w:szCs w:val="26"/>
          </w:rPr>
          <w:t xml:space="preserve"> lí ngôn ngữ tự nhiên cũng như để xây dựng một </w:t>
        </w:r>
      </w:ins>
      <w:ins w:id="3542" w:author="Ly Tran Thi Ly" w:date="2019-06-10T16:00:00Z">
        <w:r w:rsidR="00C323B8">
          <w:rPr>
            <w:rFonts w:ascii="Times New Roman" w:hAnsi="Times New Roman" w:cs="Times New Roman"/>
            <w:sz w:val="26"/>
            <w:szCs w:val="26"/>
          </w:rPr>
          <w:t>QAS mà sẽ trình bày ở phần tiếp theo,</w:t>
        </w:r>
      </w:ins>
      <w:ins w:id="3543" w:author="Ly Tran Thi Ly" w:date="2019-06-10T15:57:00Z">
        <w:r w:rsidR="00C323B8">
          <w:rPr>
            <w:rFonts w:ascii="Times New Roman" w:hAnsi="Times New Roman" w:cs="Times New Roman"/>
            <w:sz w:val="26"/>
            <w:szCs w:val="26"/>
          </w:rPr>
          <w:t xml:space="preserve"> chúng ta sẽ cần phải hiểu về những </w:t>
        </w:r>
      </w:ins>
      <w:commentRangeStart w:id="3544"/>
      <w:del w:id="3545" w:author="Ly Tran Thi Ly" w:date="2019-06-10T16:01:00Z">
        <w:r w:rsidRPr="00A9201D" w:rsidDel="00C323B8">
          <w:rPr>
            <w:rFonts w:ascii="Times New Roman" w:hAnsi="Times New Roman" w:cs="Times New Roman"/>
            <w:sz w:val="26"/>
            <w:szCs w:val="26"/>
          </w:rPr>
          <w:delText xml:space="preserve">Một số </w:delText>
        </w:r>
      </w:del>
      <w:r w:rsidRPr="00A9201D">
        <w:rPr>
          <w:rFonts w:ascii="Times New Roman" w:hAnsi="Times New Roman" w:cs="Times New Roman"/>
          <w:sz w:val="26"/>
          <w:szCs w:val="26"/>
        </w:rPr>
        <w:t xml:space="preserve">thuật ngữ cơ bản </w:t>
      </w:r>
      <w:del w:id="3546" w:author="Ly Tran Thi Ly" w:date="2019-06-10T16:01:00Z">
        <w:r w:rsidRPr="00A9201D" w:rsidDel="00C323B8">
          <w:rPr>
            <w:rFonts w:ascii="Times New Roman" w:hAnsi="Times New Roman" w:cs="Times New Roman"/>
            <w:sz w:val="26"/>
            <w:szCs w:val="26"/>
          </w:rPr>
          <w:delText xml:space="preserve">trong xử lí ngôn ngữ tự nhiên </w:delText>
        </w:r>
      </w:del>
      <w:ins w:id="3547" w:author="Ly Tran Thi Ly" w:date="2019-06-10T16:01:00Z">
        <w:r w:rsidR="00C323B8">
          <w:rPr>
            <w:rFonts w:ascii="Times New Roman" w:hAnsi="Times New Roman" w:cs="Times New Roman"/>
            <w:sz w:val="26"/>
            <w:szCs w:val="26"/>
          </w:rPr>
          <w:t>sau:</w:t>
        </w:r>
      </w:ins>
      <w:del w:id="3548" w:author="Ly Tran Thi Ly" w:date="2019-06-10T16:01:00Z">
        <w:r w:rsidRPr="00A9201D" w:rsidDel="00C323B8">
          <w:rPr>
            <w:rFonts w:ascii="Times New Roman" w:hAnsi="Times New Roman" w:cs="Times New Roman"/>
            <w:sz w:val="26"/>
            <w:szCs w:val="26"/>
          </w:rPr>
          <w:delText>là</w:delText>
        </w:r>
        <w:commentRangeEnd w:id="3544"/>
        <w:r w:rsidR="00221F6E" w:rsidDel="00C323B8">
          <w:rPr>
            <w:rStyle w:val="ThamchiuChuthich"/>
          </w:rPr>
          <w:commentReference w:id="3544"/>
        </w:r>
        <w:r w:rsidRPr="00A9201D" w:rsidDel="00C323B8">
          <w:rPr>
            <w:rFonts w:ascii="Times New Roman" w:hAnsi="Times New Roman" w:cs="Times New Roman"/>
            <w:sz w:val="26"/>
            <w:szCs w:val="26"/>
          </w:rPr>
          <w:delText>:</w:delText>
        </w:r>
      </w:del>
    </w:p>
    <w:p w14:paraId="4959DF37" w14:textId="734CC75F" w:rsidR="00C93A92" w:rsidRPr="00FF35D0" w:rsidRDefault="00322ECF" w:rsidP="007D3873">
      <w:pPr>
        <w:pStyle w:val="oancuaDanhsach"/>
        <w:numPr>
          <w:ilvl w:val="0"/>
          <w:numId w:val="2"/>
        </w:numPr>
        <w:jc w:val="both"/>
        <w:rPr>
          <w:rFonts w:ascii="Times New Roman" w:hAnsi="Times New Roman" w:cs="Times New Roman"/>
          <w:sz w:val="26"/>
          <w:szCs w:val="26"/>
        </w:rPr>
      </w:pPr>
      <w:ins w:id="3549" w:author="Ly Tran Thi Ly" w:date="2019-06-20T09:57:00Z">
        <w:r>
          <w:rPr>
            <w:rFonts w:ascii="Times New Roman" w:hAnsi="Times New Roman" w:cs="Times New Roman"/>
            <w:b/>
            <w:sz w:val="26"/>
            <w:szCs w:val="26"/>
          </w:rPr>
          <w:lastRenderedPageBreak/>
          <w:t>Tiền xử lí dữ liệu (</w:t>
        </w:r>
      </w:ins>
      <w:r w:rsidR="00DD495A" w:rsidRPr="00A9201D">
        <w:rPr>
          <w:rFonts w:ascii="Times New Roman" w:hAnsi="Times New Roman" w:cs="Times New Roman"/>
          <w:b/>
          <w:sz w:val="26"/>
          <w:szCs w:val="26"/>
        </w:rPr>
        <w:t>Pre – processing</w:t>
      </w:r>
      <w:ins w:id="3550" w:author="Ly Tran Thi Ly" w:date="2019-06-20T09:58:00Z">
        <w:r>
          <w:rPr>
            <w:rFonts w:ascii="Times New Roman" w:hAnsi="Times New Roman" w:cs="Times New Roman"/>
            <w:b/>
            <w:sz w:val="26"/>
            <w:szCs w:val="26"/>
          </w:rPr>
          <w:t>)</w:t>
        </w:r>
      </w:ins>
      <w:r w:rsidR="00DD495A" w:rsidRPr="00A9201D">
        <w:rPr>
          <w:rFonts w:ascii="Times New Roman" w:hAnsi="Times New Roman" w:cs="Times New Roman"/>
          <w:sz w:val="26"/>
          <w:szCs w:val="26"/>
        </w:rPr>
        <w:t xml:space="preserve">: là quá trình tiền xử lí dữ liệu, xóa bỏ những kí tự không cần thiết (như is, a, an, the …), tách từ (word segmentation), tích hợp (integreation), chuyển đổi (transformation) và giảm số chiều (reduction). Quá trình này </w:t>
      </w:r>
      <w:r w:rsidR="00FC6D1B" w:rsidRPr="00A9201D">
        <w:rPr>
          <w:rFonts w:ascii="Times New Roman" w:hAnsi="Times New Roman" w:cs="Times New Roman"/>
          <w:sz w:val="26"/>
          <w:szCs w:val="26"/>
        </w:rPr>
        <w:t>giúp chuyển một câu đầy đủ ngữ pháp thành một câu ngắn gọn hơn nhưng vẫn đầy đủ ý. Ví dụ với câu</w:t>
      </w:r>
      <w:r w:rsidR="00CD3A54" w:rsidRPr="00A9201D">
        <w:rPr>
          <w:rFonts w:ascii="Times New Roman" w:hAnsi="Times New Roman" w:cs="Times New Roman"/>
          <w:sz w:val="26"/>
          <w:szCs w:val="26"/>
        </w:rPr>
        <w:t>:</w:t>
      </w:r>
      <w:r w:rsidR="00FC6D1B" w:rsidRPr="00A9201D">
        <w:rPr>
          <w:rFonts w:ascii="Times New Roman" w:hAnsi="Times New Roman" w:cs="Times New Roman"/>
          <w:sz w:val="26"/>
          <w:szCs w:val="26"/>
        </w:rPr>
        <w:t xml:space="preserve"> </w:t>
      </w:r>
      <w:r w:rsidR="00FC6D1B" w:rsidRPr="00A60A16">
        <w:rPr>
          <w:rFonts w:ascii="Times New Roman" w:hAnsi="Times New Roman" w:cs="Times New Roman"/>
          <w:i/>
          <w:sz w:val="26"/>
          <w:szCs w:val="26"/>
        </w:rPr>
        <w:t xml:space="preserve">I want </w:t>
      </w:r>
      <w:r w:rsidR="00FC6D1B" w:rsidRPr="00A60A16">
        <w:rPr>
          <w:rFonts w:ascii="Times New Roman" w:hAnsi="Times New Roman" w:cs="Times New Roman"/>
          <w:i/>
          <w:sz w:val="26"/>
          <w:szCs w:val="26"/>
          <w:u w:val="single"/>
        </w:rPr>
        <w:t>to go to</w:t>
      </w:r>
      <w:r w:rsidR="00FC6D1B" w:rsidRPr="00A60A16">
        <w:rPr>
          <w:rFonts w:ascii="Times New Roman" w:hAnsi="Times New Roman" w:cs="Times New Roman"/>
          <w:i/>
          <w:sz w:val="26"/>
          <w:szCs w:val="26"/>
        </w:rPr>
        <w:t xml:space="preserve"> Nha Trang </w:t>
      </w:r>
      <w:r w:rsidR="00FC6D1B" w:rsidRPr="00A60A16">
        <w:rPr>
          <w:rFonts w:ascii="Times New Roman" w:hAnsi="Times New Roman" w:cs="Times New Roman"/>
          <w:i/>
          <w:sz w:val="26"/>
          <w:szCs w:val="26"/>
          <w:u w:val="single"/>
        </w:rPr>
        <w:t>at weekend</w:t>
      </w:r>
      <w:r w:rsidR="00FC6D1B" w:rsidRPr="00A60A16">
        <w:rPr>
          <w:rFonts w:ascii="Times New Roman" w:hAnsi="Times New Roman" w:cs="Times New Roman"/>
          <w:i/>
          <w:sz w:val="26"/>
          <w:szCs w:val="26"/>
        </w:rPr>
        <w:t xml:space="preserve"> </w:t>
      </w:r>
      <w:r w:rsidR="00FC6D1B" w:rsidRPr="00FF35D0">
        <w:rPr>
          <w:rFonts w:ascii="Times New Roman" w:hAnsi="Times New Roman" w:cs="Times New Roman"/>
          <w:sz w:val="26"/>
          <w:szCs w:val="26"/>
        </w:rPr>
        <w:t>qua quá trình này s</w:t>
      </w:r>
      <w:r w:rsidR="00FC6D1B" w:rsidRPr="004C6674">
        <w:rPr>
          <w:rFonts w:ascii="Times New Roman" w:hAnsi="Times New Roman" w:cs="Times New Roman"/>
          <w:sz w:val="26"/>
          <w:szCs w:val="26"/>
        </w:rPr>
        <w:t>ẽ</w:t>
      </w:r>
      <w:r w:rsidR="00FC6D1B" w:rsidRPr="00A9201D">
        <w:rPr>
          <w:rFonts w:ascii="Times New Roman" w:hAnsi="Times New Roman" w:cs="Times New Roman"/>
          <w:sz w:val="26"/>
          <w:szCs w:val="26"/>
        </w:rPr>
        <w:t xml:space="preserve"> còn</w:t>
      </w:r>
      <w:r w:rsidR="00FC6D1B" w:rsidRPr="00A60A16">
        <w:rPr>
          <w:rFonts w:ascii="Times New Roman" w:hAnsi="Times New Roman" w:cs="Times New Roman"/>
          <w:i/>
          <w:sz w:val="26"/>
          <w:szCs w:val="26"/>
        </w:rPr>
        <w:t xml:space="preserve"> </w:t>
      </w:r>
      <w:r w:rsidR="00AB27EF" w:rsidRPr="00A60A16">
        <w:rPr>
          <w:rFonts w:ascii="Times New Roman" w:hAnsi="Times New Roman" w:cs="Times New Roman"/>
          <w:i/>
          <w:sz w:val="26"/>
          <w:szCs w:val="26"/>
        </w:rPr>
        <w:t xml:space="preserve">I want </w:t>
      </w:r>
      <w:r w:rsidR="00AB27EF" w:rsidRPr="00A60A16">
        <w:rPr>
          <w:rFonts w:ascii="Times New Roman" w:hAnsi="Times New Roman" w:cs="Times New Roman"/>
          <w:i/>
          <w:sz w:val="26"/>
          <w:szCs w:val="26"/>
          <w:u w:val="single"/>
        </w:rPr>
        <w:t>go</w:t>
      </w:r>
      <w:r w:rsidR="00AB27EF" w:rsidRPr="00A60A16">
        <w:rPr>
          <w:rFonts w:ascii="Times New Roman" w:hAnsi="Times New Roman" w:cs="Times New Roman"/>
          <w:i/>
          <w:sz w:val="26"/>
          <w:szCs w:val="26"/>
        </w:rPr>
        <w:t xml:space="preserve"> Nha Trang </w:t>
      </w:r>
      <w:r w:rsidR="00AB27EF" w:rsidRPr="00A60A16">
        <w:rPr>
          <w:rFonts w:ascii="Times New Roman" w:hAnsi="Times New Roman" w:cs="Times New Roman"/>
          <w:i/>
          <w:sz w:val="26"/>
          <w:szCs w:val="26"/>
          <w:u w:val="single"/>
        </w:rPr>
        <w:t>weekend</w:t>
      </w:r>
      <w:r w:rsidR="00AB27EF" w:rsidRPr="00FF35D0">
        <w:rPr>
          <w:rFonts w:ascii="Times New Roman" w:hAnsi="Times New Roman" w:cs="Times New Roman"/>
          <w:sz w:val="26"/>
          <w:szCs w:val="26"/>
        </w:rPr>
        <w:t xml:space="preserve">. Hay câu </w:t>
      </w:r>
      <w:r w:rsidR="00AB27EF" w:rsidRPr="00A60A16">
        <w:rPr>
          <w:rFonts w:ascii="Times New Roman" w:hAnsi="Times New Roman" w:cs="Times New Roman"/>
          <w:i/>
          <w:sz w:val="26"/>
          <w:szCs w:val="26"/>
        </w:rPr>
        <w:t xml:space="preserve">Yi </w:t>
      </w:r>
      <w:r w:rsidR="00AB27EF" w:rsidRPr="00A60A16">
        <w:rPr>
          <w:rFonts w:ascii="Times New Roman" w:hAnsi="Times New Roman" w:cs="Times New Roman"/>
          <w:i/>
          <w:sz w:val="26"/>
          <w:szCs w:val="26"/>
          <w:u w:val="single"/>
        </w:rPr>
        <w:t>applied</w:t>
      </w:r>
      <w:r w:rsidR="00AB27EF" w:rsidRPr="00A60A16">
        <w:rPr>
          <w:rFonts w:ascii="Times New Roman" w:hAnsi="Times New Roman" w:cs="Times New Roman"/>
          <w:i/>
          <w:sz w:val="26"/>
          <w:szCs w:val="26"/>
        </w:rPr>
        <w:t xml:space="preserve"> natural language </w:t>
      </w:r>
      <w:r w:rsidR="00AB27EF" w:rsidRPr="00A60A16">
        <w:rPr>
          <w:rFonts w:ascii="Times New Roman" w:hAnsi="Times New Roman" w:cs="Times New Roman"/>
          <w:i/>
          <w:sz w:val="26"/>
          <w:szCs w:val="26"/>
          <w:u w:val="single"/>
        </w:rPr>
        <w:t>processing techniques to</w:t>
      </w:r>
      <w:r w:rsidR="00AB27EF" w:rsidRPr="00A60A16">
        <w:rPr>
          <w:rFonts w:ascii="Times New Roman" w:hAnsi="Times New Roman" w:cs="Times New Roman"/>
          <w:i/>
          <w:sz w:val="26"/>
          <w:szCs w:val="26"/>
        </w:rPr>
        <w:t xml:space="preserve"> sentiment analysis</w:t>
      </w:r>
      <w:r w:rsidR="00AB27EF" w:rsidRPr="00FF35D0">
        <w:rPr>
          <w:rFonts w:ascii="Times New Roman" w:hAnsi="Times New Roman" w:cs="Times New Roman"/>
          <w:sz w:val="26"/>
          <w:szCs w:val="26"/>
        </w:rPr>
        <w:t xml:space="preserve"> thì s</w:t>
      </w:r>
      <w:r w:rsidR="00AB27EF" w:rsidRPr="004C6674">
        <w:rPr>
          <w:rFonts w:ascii="Times New Roman" w:hAnsi="Times New Roman" w:cs="Times New Roman"/>
          <w:sz w:val="26"/>
          <w:szCs w:val="26"/>
        </w:rPr>
        <w:t>ẽ</w:t>
      </w:r>
      <w:r w:rsidR="00AB27EF" w:rsidRPr="00A9201D">
        <w:rPr>
          <w:rFonts w:ascii="Times New Roman" w:hAnsi="Times New Roman" w:cs="Times New Roman"/>
          <w:sz w:val="26"/>
          <w:szCs w:val="26"/>
        </w:rPr>
        <w:t xml:space="preserve"> còn </w:t>
      </w:r>
      <w:r w:rsidR="00AB27EF" w:rsidRPr="00A60A16">
        <w:rPr>
          <w:rFonts w:ascii="Times New Roman" w:hAnsi="Times New Roman" w:cs="Times New Roman"/>
          <w:i/>
          <w:sz w:val="26"/>
          <w:szCs w:val="26"/>
        </w:rPr>
        <w:t xml:space="preserve">Yi </w:t>
      </w:r>
      <w:r w:rsidR="00AB27EF" w:rsidRPr="00A60A16">
        <w:rPr>
          <w:rFonts w:ascii="Times New Roman" w:hAnsi="Times New Roman" w:cs="Times New Roman"/>
          <w:i/>
          <w:sz w:val="26"/>
          <w:szCs w:val="26"/>
          <w:u w:val="single"/>
        </w:rPr>
        <w:t>apply</w:t>
      </w:r>
      <w:r w:rsidR="00AB27EF" w:rsidRPr="00A60A16">
        <w:rPr>
          <w:rFonts w:ascii="Times New Roman" w:hAnsi="Times New Roman" w:cs="Times New Roman"/>
          <w:i/>
          <w:sz w:val="26"/>
          <w:szCs w:val="26"/>
        </w:rPr>
        <w:t xml:space="preserve"> natural language </w:t>
      </w:r>
      <w:r w:rsidR="00AB27EF" w:rsidRPr="00A60A16">
        <w:rPr>
          <w:rFonts w:ascii="Times New Roman" w:hAnsi="Times New Roman" w:cs="Times New Roman"/>
          <w:i/>
          <w:sz w:val="26"/>
          <w:szCs w:val="26"/>
          <w:u w:val="single"/>
        </w:rPr>
        <w:t>process</w:t>
      </w:r>
      <w:r w:rsidR="00AB27EF" w:rsidRPr="00A60A16">
        <w:rPr>
          <w:rFonts w:ascii="Times New Roman" w:hAnsi="Times New Roman" w:cs="Times New Roman"/>
          <w:i/>
          <w:sz w:val="26"/>
          <w:szCs w:val="26"/>
        </w:rPr>
        <w:t xml:space="preserve"> </w:t>
      </w:r>
      <w:r w:rsidR="00AB27EF" w:rsidRPr="00A60A16">
        <w:rPr>
          <w:rFonts w:ascii="Times New Roman" w:hAnsi="Times New Roman" w:cs="Times New Roman"/>
          <w:i/>
          <w:sz w:val="26"/>
          <w:szCs w:val="26"/>
          <w:u w:val="single"/>
        </w:rPr>
        <w:t>technique</w:t>
      </w:r>
      <w:r w:rsidR="00AB27EF" w:rsidRPr="00A60A16">
        <w:rPr>
          <w:rFonts w:ascii="Times New Roman" w:hAnsi="Times New Roman" w:cs="Times New Roman"/>
          <w:i/>
          <w:sz w:val="26"/>
          <w:szCs w:val="26"/>
        </w:rPr>
        <w:t xml:space="preserve"> sentiment analysis</w:t>
      </w:r>
    </w:p>
    <w:p w14:paraId="17D52BFB" w14:textId="6980D0EF" w:rsidR="00FC6D1B" w:rsidRPr="00A9201D" w:rsidRDefault="00322ECF" w:rsidP="007D3873">
      <w:pPr>
        <w:pStyle w:val="oancuaDanhsach"/>
        <w:numPr>
          <w:ilvl w:val="0"/>
          <w:numId w:val="2"/>
        </w:numPr>
        <w:jc w:val="both"/>
        <w:rPr>
          <w:rFonts w:ascii="Times New Roman" w:hAnsi="Times New Roman" w:cs="Times New Roman"/>
          <w:sz w:val="26"/>
          <w:szCs w:val="26"/>
        </w:rPr>
      </w:pPr>
      <w:ins w:id="3551" w:author="Ly Tran Thi Ly" w:date="2019-06-20T09:58:00Z">
        <w:r>
          <w:rPr>
            <w:rFonts w:ascii="Times New Roman" w:hAnsi="Times New Roman" w:cs="Times New Roman"/>
            <w:b/>
            <w:sz w:val="26"/>
            <w:szCs w:val="26"/>
          </w:rPr>
          <w:t>Phân tích từ loại (</w:t>
        </w:r>
      </w:ins>
      <w:r w:rsidR="00FC6D1B" w:rsidRPr="004C6674">
        <w:rPr>
          <w:rFonts w:ascii="Times New Roman" w:hAnsi="Times New Roman" w:cs="Times New Roman"/>
          <w:b/>
          <w:sz w:val="26"/>
          <w:szCs w:val="26"/>
        </w:rPr>
        <w:t>Parser</w:t>
      </w:r>
      <w:ins w:id="3552" w:author="Ly Tran Thi Ly" w:date="2019-06-20T09:58:00Z">
        <w:r>
          <w:rPr>
            <w:rFonts w:ascii="Times New Roman" w:hAnsi="Times New Roman" w:cs="Times New Roman"/>
            <w:b/>
            <w:sz w:val="26"/>
            <w:szCs w:val="26"/>
          </w:rPr>
          <w:t>)</w:t>
        </w:r>
      </w:ins>
      <w:r w:rsidR="00FC6D1B" w:rsidRPr="00A9201D">
        <w:rPr>
          <w:rFonts w:ascii="Times New Roman" w:hAnsi="Times New Roman" w:cs="Times New Roman"/>
          <w:sz w:val="26"/>
          <w:szCs w:val="26"/>
        </w:rPr>
        <w:t>: là quá trình phân tích ngữ pháp của câu, bước này thường được thực hiện ngay sau bước pre – processing. Parser bao gồm có Part Of Speech</w:t>
      </w:r>
      <w:r w:rsidR="00AB27EF" w:rsidRPr="00A9201D">
        <w:rPr>
          <w:rFonts w:ascii="Times New Roman" w:hAnsi="Times New Roman" w:cs="Times New Roman"/>
          <w:sz w:val="26"/>
          <w:szCs w:val="26"/>
        </w:rPr>
        <w:t xml:space="preserve"> (POS)</w:t>
      </w:r>
      <w:r w:rsidR="00FC6D1B" w:rsidRPr="00A9201D">
        <w:rPr>
          <w:rFonts w:ascii="Times New Roman" w:hAnsi="Times New Roman" w:cs="Times New Roman"/>
          <w:sz w:val="26"/>
          <w:szCs w:val="26"/>
        </w:rPr>
        <w:t xml:space="preserve"> – gán nhãn từ loại, gán nhãn danh từ, động từ, tính từ, Pharse – gán nhãn cụm từ, một số từ sẽ có ý nghĩa khác khi đi chung với nhau, Grammatical Relation – gán nhãn quan hệ ngữ pháp và Parse Tree – gán nhãn cây cú pháp.</w:t>
      </w:r>
      <w:r w:rsidR="00AB27EF" w:rsidRPr="00A9201D">
        <w:rPr>
          <w:rFonts w:ascii="Times New Roman" w:hAnsi="Times New Roman" w:cs="Times New Roman"/>
          <w:sz w:val="26"/>
          <w:szCs w:val="26"/>
        </w:rPr>
        <w:t xml:space="preserve"> Lấy lại ví dụ cho câu </w:t>
      </w:r>
      <w:r w:rsidR="00AB27EF" w:rsidRPr="00221F6E">
        <w:rPr>
          <w:rFonts w:ascii="Times New Roman" w:hAnsi="Times New Roman" w:cs="Times New Roman"/>
          <w:i/>
          <w:sz w:val="26"/>
          <w:szCs w:val="26"/>
          <w:rPrChange w:id="3553" w:author="Cuong, Pham Nguyen" w:date="2019-06-10T12:40:00Z">
            <w:rPr>
              <w:rFonts w:ascii="Times New Roman" w:hAnsi="Times New Roman" w:cs="Times New Roman"/>
              <w:sz w:val="26"/>
              <w:szCs w:val="26"/>
            </w:rPr>
          </w:rPrChange>
        </w:rPr>
        <w:t>Yi applied natural language processing techniques to sentiment analysis</w:t>
      </w:r>
      <w:r w:rsidR="00AB27EF" w:rsidRPr="00A9201D">
        <w:rPr>
          <w:rFonts w:ascii="Times New Roman" w:hAnsi="Times New Roman" w:cs="Times New Roman"/>
          <w:sz w:val="26"/>
          <w:szCs w:val="26"/>
        </w:rPr>
        <w:t>. Qua bước POS ta sẽ có apply là VBD (động từ ở thì quá khứ), techniques là NNS (danh từ số nhiều). Pharse ở đây có NP tức cụm danh từ - natural language processing techniques, cây Parse tree của câu trên được biểu diễn như hình bên dưới:</w:t>
      </w:r>
    </w:p>
    <w:p w14:paraId="6804FE58" w14:textId="77777777" w:rsidR="00AD1C51" w:rsidRPr="00A60A16" w:rsidRDefault="00AB27EF" w:rsidP="00AD1C51">
      <w:pPr>
        <w:pStyle w:val="oancuaDanhsach"/>
        <w:keepNext/>
        <w:jc w:val="both"/>
        <w:rPr>
          <w:rFonts w:ascii="Times New Roman" w:hAnsi="Times New Roman" w:cs="Times New Roman"/>
        </w:rPr>
      </w:pPr>
      <w:r w:rsidRPr="00A60A16">
        <w:rPr>
          <w:rFonts w:ascii="Times New Roman" w:hAnsi="Times New Roman" w:cs="Times New Roman"/>
          <w:noProof/>
          <w:sz w:val="26"/>
          <w:szCs w:val="26"/>
        </w:rPr>
        <w:drawing>
          <wp:inline distT="0" distB="0" distL="0" distR="0" wp14:anchorId="3FA9B77D" wp14:editId="6CF11318">
            <wp:extent cx="5437576" cy="342468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7448" cy="3437202"/>
                    </a:xfrm>
                    <a:prstGeom prst="rect">
                      <a:avLst/>
                    </a:prstGeom>
                  </pic:spPr>
                </pic:pic>
              </a:graphicData>
            </a:graphic>
          </wp:inline>
        </w:drawing>
      </w:r>
    </w:p>
    <w:p w14:paraId="229E5EB8" w14:textId="64A19BF9" w:rsidR="00AB27EF" w:rsidRPr="00A9201D" w:rsidRDefault="00AD1C51" w:rsidP="00AD1C51">
      <w:pPr>
        <w:pStyle w:val="Chuthich"/>
        <w:rPr>
          <w:rFonts w:cs="Times New Roman"/>
          <w:szCs w:val="26"/>
        </w:rPr>
      </w:pPr>
      <w:bookmarkStart w:id="3554" w:name="_Toc11500462"/>
      <w:r w:rsidRPr="00FF35D0">
        <w:rPr>
          <w:rFonts w:cs="Times New Roman"/>
        </w:rPr>
        <w:t xml:space="preserve">Hình 2. </w:t>
      </w:r>
      <w:r w:rsidR="00A9201D" w:rsidRPr="004C6674">
        <w:rPr>
          <w:rFonts w:cs="Times New Roman"/>
        </w:rPr>
        <w:fldChar w:fldCharType="begin"/>
      </w:r>
      <w:r w:rsidR="00A9201D" w:rsidRPr="00A60A16">
        <w:rPr>
          <w:rFonts w:cs="Times New Roman"/>
        </w:rPr>
        <w:instrText xml:space="preserve"> SEQ Hình_2. \* ARABIC </w:instrText>
      </w:r>
      <w:r w:rsidR="00A9201D" w:rsidRPr="004C6674">
        <w:rPr>
          <w:rFonts w:cs="Times New Roman"/>
        </w:rPr>
        <w:fldChar w:fldCharType="separate"/>
      </w:r>
      <w:r w:rsidR="00887B15">
        <w:rPr>
          <w:rFonts w:cs="Times New Roman"/>
          <w:noProof/>
        </w:rPr>
        <w:t>1</w:t>
      </w:r>
      <w:r w:rsidR="00A9201D" w:rsidRPr="004C6674">
        <w:rPr>
          <w:rFonts w:cs="Times New Roman"/>
          <w:noProof/>
        </w:rPr>
        <w:fldChar w:fldCharType="end"/>
      </w:r>
      <w:r w:rsidRPr="00FF35D0">
        <w:rPr>
          <w:rFonts w:cs="Times New Roman"/>
        </w:rPr>
        <w:t xml:space="preserve"> M</w:t>
      </w:r>
      <w:r w:rsidRPr="004C6674">
        <w:rPr>
          <w:rFonts w:cs="Times New Roman"/>
        </w:rPr>
        <w:t>ộ</w:t>
      </w:r>
      <w:r w:rsidRPr="00C85AB0">
        <w:rPr>
          <w:rFonts w:cs="Times New Roman"/>
        </w:rPr>
        <w:t>t ví d</w:t>
      </w:r>
      <w:r w:rsidRPr="00A15433">
        <w:rPr>
          <w:rFonts w:cs="Times New Roman"/>
        </w:rPr>
        <w:t>ụ</w:t>
      </w:r>
      <w:r w:rsidRPr="000B797C">
        <w:rPr>
          <w:rFonts w:cs="Times New Roman"/>
        </w:rPr>
        <w:t xml:space="preserve"> về</w:t>
      </w:r>
      <w:r w:rsidRPr="00920C63">
        <w:rPr>
          <w:rFonts w:cs="Times New Roman"/>
        </w:rPr>
        <w:t xml:space="preserve"> </w:t>
      </w:r>
      <w:ins w:id="3555" w:author="Ly Tran Thi Ly" w:date="2019-06-20T10:29:00Z">
        <w:r w:rsidR="00915750" w:rsidRPr="00A60A16">
          <w:rPr>
            <w:rFonts w:cs="Times New Roman"/>
            <w:szCs w:val="26"/>
          </w:rPr>
          <w:t xml:space="preserve">cây ngữ nghĩa </w:t>
        </w:r>
      </w:ins>
      <w:ins w:id="3556" w:author="Ly Tran Thi Ly" w:date="2019-06-20T10:28:00Z">
        <w:r w:rsidR="00915750">
          <w:rPr>
            <w:rFonts w:cs="Times New Roman"/>
          </w:rPr>
          <w:t>(</w:t>
        </w:r>
      </w:ins>
      <w:r w:rsidRPr="00920C63">
        <w:rPr>
          <w:rFonts w:cs="Times New Roman"/>
        </w:rPr>
        <w:t>Parse tree</w:t>
      </w:r>
      <w:bookmarkEnd w:id="3554"/>
      <w:ins w:id="3557" w:author="Ly Tran Thi Ly" w:date="2019-06-20T10:29:00Z">
        <w:r w:rsidR="00915750">
          <w:rPr>
            <w:rFonts w:cs="Times New Roman"/>
          </w:rPr>
          <w:t>)</w:t>
        </w:r>
      </w:ins>
    </w:p>
    <w:p w14:paraId="30A49023" w14:textId="51899B9C" w:rsidR="00212324" w:rsidRPr="00A9201D" w:rsidRDefault="00322ECF" w:rsidP="007D3873">
      <w:pPr>
        <w:pStyle w:val="oancuaDanhsach"/>
        <w:numPr>
          <w:ilvl w:val="0"/>
          <w:numId w:val="2"/>
        </w:numPr>
        <w:jc w:val="both"/>
        <w:rPr>
          <w:rFonts w:ascii="Times New Roman" w:hAnsi="Times New Roman" w:cs="Times New Roman"/>
          <w:sz w:val="26"/>
          <w:szCs w:val="26"/>
        </w:rPr>
      </w:pPr>
      <w:ins w:id="3558" w:author="Ly Tran Thi Ly" w:date="2019-06-20T09:58:00Z">
        <w:r>
          <w:rPr>
            <w:rFonts w:ascii="Times New Roman" w:hAnsi="Times New Roman" w:cs="Times New Roman"/>
            <w:b/>
            <w:sz w:val="26"/>
            <w:szCs w:val="26"/>
          </w:rPr>
          <w:lastRenderedPageBreak/>
          <w:t>Chiết xuất thông tin (</w:t>
        </w:r>
      </w:ins>
      <w:r w:rsidR="00212324" w:rsidRPr="00A9201D">
        <w:rPr>
          <w:rFonts w:ascii="Times New Roman" w:hAnsi="Times New Roman" w:cs="Times New Roman"/>
          <w:b/>
          <w:sz w:val="26"/>
          <w:szCs w:val="26"/>
        </w:rPr>
        <w:t>Information Extraction</w:t>
      </w:r>
      <w:ins w:id="3559" w:author="Ly Tran Thi Ly" w:date="2019-06-20T09:59:00Z">
        <w:r>
          <w:rPr>
            <w:rFonts w:ascii="Times New Roman" w:hAnsi="Times New Roman" w:cs="Times New Roman"/>
            <w:b/>
            <w:sz w:val="26"/>
            <w:szCs w:val="26"/>
          </w:rPr>
          <w:t>)</w:t>
        </w:r>
      </w:ins>
      <w:r w:rsidR="00212324" w:rsidRPr="00A9201D">
        <w:rPr>
          <w:rFonts w:ascii="Times New Roman" w:hAnsi="Times New Roman" w:cs="Times New Roman"/>
          <w:sz w:val="26"/>
          <w:szCs w:val="26"/>
        </w:rPr>
        <w:t xml:space="preserve">: là tiến trình trích xuất thông tin có cấu trúc từ </w:t>
      </w:r>
      <w:ins w:id="3560" w:author="Cuong, Pham Nguyen" w:date="2019-06-10T12:40:00Z">
        <w:r w:rsidR="00221F6E">
          <w:rPr>
            <w:rFonts w:ascii="Times New Roman" w:hAnsi="Times New Roman" w:cs="Times New Roman"/>
            <w:sz w:val="26"/>
            <w:szCs w:val="26"/>
          </w:rPr>
          <w:t>dữ liệu phi cấu trúc/ bán cấu trúc</w:t>
        </w:r>
      </w:ins>
      <w:del w:id="3561" w:author="Cuong, Pham Nguyen" w:date="2019-06-10T12:41:00Z">
        <w:r w:rsidR="00212324" w:rsidRPr="00A9201D" w:rsidDel="00221F6E">
          <w:rPr>
            <w:rFonts w:ascii="Times New Roman" w:hAnsi="Times New Roman" w:cs="Times New Roman"/>
            <w:sz w:val="26"/>
            <w:szCs w:val="26"/>
          </w:rPr>
          <w:delText>unstructured/ semi-structure data hay tài liệu không cấu trúc/ bán cấu trúc</w:delText>
        </w:r>
      </w:del>
      <w:r w:rsidR="00212324" w:rsidRPr="00A9201D">
        <w:rPr>
          <w:rFonts w:ascii="Times New Roman" w:hAnsi="Times New Roman" w:cs="Times New Roman"/>
          <w:sz w:val="26"/>
          <w:szCs w:val="26"/>
        </w:rPr>
        <w:t xml:space="preserve">. </w:t>
      </w:r>
    </w:p>
    <w:p w14:paraId="343A59A5" w14:textId="72E62C21" w:rsidR="00212324" w:rsidRDefault="00322ECF" w:rsidP="007D3873">
      <w:pPr>
        <w:pStyle w:val="oancuaDanhsach"/>
        <w:numPr>
          <w:ilvl w:val="0"/>
          <w:numId w:val="2"/>
        </w:numPr>
        <w:jc w:val="both"/>
        <w:rPr>
          <w:ins w:id="3562" w:author="Ly Tran Thi Ly" w:date="2019-06-10T16:22:00Z"/>
          <w:rFonts w:ascii="Times New Roman" w:hAnsi="Times New Roman" w:cs="Times New Roman"/>
          <w:sz w:val="26"/>
          <w:szCs w:val="26"/>
        </w:rPr>
      </w:pPr>
      <w:ins w:id="3563" w:author="Ly Tran Thi Ly" w:date="2019-06-20T09:59:00Z">
        <w:r>
          <w:rPr>
            <w:rFonts w:ascii="Times New Roman" w:hAnsi="Times New Roman" w:cs="Times New Roman"/>
            <w:b/>
            <w:sz w:val="26"/>
            <w:szCs w:val="26"/>
          </w:rPr>
          <w:t>Nhân diện tên thực thể (</w:t>
        </w:r>
      </w:ins>
      <w:r w:rsidR="00212324" w:rsidRPr="00A9201D">
        <w:rPr>
          <w:rFonts w:ascii="Times New Roman" w:hAnsi="Times New Roman" w:cs="Times New Roman"/>
          <w:b/>
          <w:sz w:val="26"/>
          <w:szCs w:val="26"/>
        </w:rPr>
        <w:t>Name Entity Recognition</w:t>
      </w:r>
      <w:r w:rsidR="00212324" w:rsidRPr="00A9201D">
        <w:rPr>
          <w:rFonts w:ascii="Times New Roman" w:hAnsi="Times New Roman" w:cs="Times New Roman"/>
          <w:sz w:val="26"/>
          <w:szCs w:val="26"/>
        </w:rPr>
        <w:t xml:space="preserve"> </w:t>
      </w:r>
      <w:ins w:id="3564" w:author="Ly Tran Thi Ly" w:date="2019-06-20T09:59:00Z">
        <w:r>
          <w:rPr>
            <w:rFonts w:ascii="Times New Roman" w:hAnsi="Times New Roman" w:cs="Times New Roman"/>
            <w:b/>
            <w:sz w:val="26"/>
            <w:szCs w:val="26"/>
          </w:rPr>
          <w:t xml:space="preserve">- </w:t>
        </w:r>
      </w:ins>
      <w:del w:id="3565" w:author="Ly Tran Thi Ly" w:date="2019-06-20T09:59:00Z">
        <w:r w:rsidR="00212324" w:rsidRPr="00A9201D" w:rsidDel="00322ECF">
          <w:rPr>
            <w:rFonts w:ascii="Times New Roman" w:hAnsi="Times New Roman" w:cs="Times New Roman"/>
            <w:b/>
            <w:sz w:val="26"/>
            <w:szCs w:val="26"/>
          </w:rPr>
          <w:delText>(</w:delText>
        </w:r>
      </w:del>
      <w:r w:rsidR="00212324" w:rsidRPr="00A9201D">
        <w:rPr>
          <w:rFonts w:ascii="Times New Roman" w:hAnsi="Times New Roman" w:cs="Times New Roman"/>
          <w:b/>
          <w:sz w:val="26"/>
          <w:szCs w:val="26"/>
        </w:rPr>
        <w:t>NER)</w:t>
      </w:r>
      <w:r w:rsidR="00212324" w:rsidRPr="00A9201D">
        <w:rPr>
          <w:rFonts w:ascii="Times New Roman" w:hAnsi="Times New Roman" w:cs="Times New Roman"/>
          <w:sz w:val="26"/>
          <w:szCs w:val="26"/>
        </w:rPr>
        <w:t>: là quá trình trích xuất những thông tin cần thiết từ đoạn văn bản, những thông tin này có thể là tên người, tên tổ chứ</w:t>
      </w:r>
      <w:r w:rsidR="00DE3AA9" w:rsidRPr="00A9201D">
        <w:rPr>
          <w:rFonts w:ascii="Times New Roman" w:hAnsi="Times New Roman" w:cs="Times New Roman"/>
          <w:sz w:val="26"/>
          <w:szCs w:val="26"/>
        </w:rPr>
        <w:t>c, các từ chỉ nội thất hay xe cộ, …</w:t>
      </w:r>
    </w:p>
    <w:p w14:paraId="5D3EE8B9" w14:textId="1AB72F8D" w:rsidR="00FC6906" w:rsidRPr="00FC6906" w:rsidRDefault="00FC6906" w:rsidP="004805B6">
      <w:pPr>
        <w:pStyle w:val="oancuaDanhsach"/>
        <w:numPr>
          <w:ilvl w:val="0"/>
          <w:numId w:val="2"/>
        </w:numPr>
        <w:jc w:val="both"/>
        <w:rPr>
          <w:rFonts w:ascii="Times New Roman" w:hAnsi="Times New Roman" w:cs="Times New Roman"/>
          <w:b/>
          <w:sz w:val="26"/>
          <w:szCs w:val="26"/>
          <w:rPrChange w:id="3566" w:author="Ly Tran Thi Ly" w:date="2019-06-10T16:22:00Z">
            <w:rPr>
              <w:rFonts w:ascii="Times New Roman" w:hAnsi="Times New Roman" w:cs="Times New Roman"/>
              <w:sz w:val="26"/>
              <w:szCs w:val="26"/>
            </w:rPr>
          </w:rPrChange>
        </w:rPr>
      </w:pPr>
      <w:ins w:id="3567" w:author="Ly Tran Thi Ly" w:date="2019-06-10T16:22:00Z">
        <w:r w:rsidRPr="00FC6906">
          <w:rPr>
            <w:rFonts w:ascii="Times New Roman" w:hAnsi="Times New Roman" w:cs="Times New Roman"/>
            <w:b/>
            <w:sz w:val="26"/>
            <w:szCs w:val="26"/>
            <w:rPrChange w:id="3568" w:author="Ly Tran Thi Ly" w:date="2019-06-10T16:22:00Z">
              <w:rPr>
                <w:rFonts w:ascii="Times New Roman" w:hAnsi="Times New Roman" w:cs="Times New Roman"/>
                <w:sz w:val="26"/>
                <w:szCs w:val="26"/>
              </w:rPr>
            </w:rPrChange>
          </w:rPr>
          <w:t>Stemming and Lemmatization:</w:t>
        </w:r>
        <w:r>
          <w:rPr>
            <w:rFonts w:ascii="Times New Roman" w:hAnsi="Times New Roman" w:cs="Times New Roman"/>
            <w:b/>
            <w:sz w:val="26"/>
            <w:szCs w:val="26"/>
          </w:rPr>
          <w:t xml:space="preserve"> </w:t>
        </w:r>
      </w:ins>
      <w:ins w:id="3569" w:author="Ly Tran Thi Ly" w:date="2019-06-10T16:25:00Z">
        <w:r>
          <w:rPr>
            <w:rFonts w:ascii="Times New Roman" w:hAnsi="Times New Roman" w:cs="Times New Roman"/>
            <w:sz w:val="26"/>
            <w:szCs w:val="26"/>
          </w:rPr>
          <w:t xml:space="preserve">Theo </w:t>
        </w:r>
      </w:ins>
      <w:customXmlInsRangeStart w:id="3570" w:author="Ly Tran Thi Ly" w:date="2019-06-10T16:26:00Z"/>
      <w:sdt>
        <w:sdtPr>
          <w:rPr>
            <w:rFonts w:ascii="Times New Roman" w:hAnsi="Times New Roman" w:cs="Times New Roman"/>
            <w:sz w:val="26"/>
            <w:szCs w:val="26"/>
          </w:rPr>
          <w:id w:val="-1173566339"/>
          <w:citation/>
        </w:sdtPr>
        <w:sdtContent>
          <w:customXmlInsRangeEnd w:id="3570"/>
          <w:ins w:id="3571" w:author="Ly Tran Thi Ly" w:date="2019-06-10T16:26:00Z">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Hun \l 1033 </w:instrText>
            </w:r>
          </w:ins>
          <w:r>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[4]</w:t>
          </w:r>
          <w:ins w:id="3572" w:author="Ly Tran Thi Ly" w:date="2019-06-10T16:26:00Z">
            <w:r>
              <w:rPr>
                <w:rFonts w:ascii="Times New Roman" w:hAnsi="Times New Roman" w:cs="Times New Roman"/>
                <w:sz w:val="26"/>
                <w:szCs w:val="26"/>
              </w:rPr>
              <w:fldChar w:fldCharType="end"/>
            </w:r>
          </w:ins>
          <w:customXmlInsRangeStart w:id="3573" w:author="Ly Tran Thi Ly" w:date="2019-06-10T16:26:00Z"/>
        </w:sdtContent>
      </w:sdt>
      <w:customXmlInsRangeEnd w:id="3573"/>
      <w:ins w:id="3574" w:author="Ly Tran Thi Ly" w:date="2019-06-10T16:26:00Z">
        <w:r w:rsidR="004805B6">
          <w:rPr>
            <w:rFonts w:ascii="Times New Roman" w:hAnsi="Times New Roman" w:cs="Times New Roman"/>
            <w:sz w:val="26"/>
            <w:szCs w:val="26"/>
          </w:rPr>
          <w:t>: “</w:t>
        </w:r>
        <w:r w:rsidR="004805B6" w:rsidRPr="004805B6">
          <w:rPr>
            <w:rFonts w:ascii="Times New Roman" w:hAnsi="Times New Roman" w:cs="Times New Roman"/>
            <w:i/>
            <w:sz w:val="26"/>
            <w:szCs w:val="26"/>
            <w:rPrChange w:id="3575" w:author="Ly Tran Thi Ly" w:date="2019-06-11T10:57:00Z">
              <w:rPr>
                <w:rFonts w:ascii="Times New Roman" w:hAnsi="Times New Roman" w:cs="Times New Roman"/>
                <w:sz w:val="26"/>
                <w:szCs w:val="26"/>
              </w:rPr>
            </w:rPrChange>
          </w:rPr>
          <w:t>T</w:t>
        </w:r>
        <w:r w:rsidRPr="004805B6">
          <w:rPr>
            <w:rFonts w:ascii="Times New Roman" w:hAnsi="Times New Roman" w:cs="Times New Roman"/>
            <w:i/>
            <w:sz w:val="26"/>
            <w:szCs w:val="26"/>
            <w:rPrChange w:id="3576" w:author="Ly Tran Thi Ly" w:date="2019-06-11T10:57:00Z">
              <w:rPr>
                <w:rFonts w:ascii="Times New Roman" w:hAnsi="Times New Roman" w:cs="Times New Roman"/>
                <w:sz w:val="26"/>
                <w:szCs w:val="26"/>
              </w:rPr>
            </w:rPrChange>
          </w:rPr>
          <w:t>rong</w:t>
        </w:r>
      </w:ins>
      <w:ins w:id="3577" w:author="Ly Tran Thi Ly" w:date="2019-06-10T16:27:00Z">
        <w:r w:rsidRPr="004805B6">
          <w:rPr>
            <w:rFonts w:ascii="Times New Roman" w:hAnsi="Times New Roman" w:cs="Times New Roman"/>
            <w:i/>
            <w:sz w:val="26"/>
            <w:szCs w:val="26"/>
            <w:rPrChange w:id="3578" w:author="Ly Tran Thi Ly" w:date="2019-06-11T10:57:00Z">
              <w:rPr>
                <w:rFonts w:ascii="Times New Roman" w:hAnsi="Times New Roman" w:cs="Times New Roman"/>
                <w:sz w:val="26"/>
                <w:szCs w:val="26"/>
              </w:rPr>
            </w:rPrChange>
          </w:rPr>
          <w:t xml:space="preserve"> quá trình</w:t>
        </w:r>
      </w:ins>
      <w:ins w:id="3579" w:author="Ly Tran Thi Ly" w:date="2019-06-10T16:26:00Z">
        <w:r w:rsidRPr="004805B6">
          <w:rPr>
            <w:rFonts w:ascii="Times New Roman" w:hAnsi="Times New Roman" w:cs="Times New Roman"/>
            <w:i/>
            <w:sz w:val="26"/>
            <w:szCs w:val="26"/>
            <w:rPrChange w:id="3580" w:author="Ly Tran Thi Ly" w:date="2019-06-11T10:57:00Z">
              <w:rPr>
                <w:rFonts w:ascii="Times New Roman" w:hAnsi="Times New Roman" w:cs="Times New Roman"/>
                <w:sz w:val="26"/>
                <w:szCs w:val="26"/>
              </w:rPr>
            </w:rPrChange>
          </w:rPr>
          <w:t xml:space="preserve"> xử lý ngôn ngữ tự nhiên,</w:t>
        </w:r>
      </w:ins>
      <w:ins w:id="3581" w:author="Ly Tran Thi Ly" w:date="2019-06-10T16:27:00Z">
        <w:r w:rsidRPr="004805B6">
          <w:rPr>
            <w:rFonts w:ascii="Times New Roman" w:hAnsi="Times New Roman" w:cs="Times New Roman"/>
            <w:i/>
            <w:sz w:val="26"/>
            <w:szCs w:val="26"/>
            <w:rPrChange w:id="3582" w:author="Ly Tran Thi Ly" w:date="2019-06-11T10:57:00Z">
              <w:rPr>
                <w:rFonts w:ascii="Times New Roman" w:hAnsi="Times New Roman" w:cs="Times New Roman"/>
                <w:sz w:val="26"/>
                <w:szCs w:val="26"/>
              </w:rPr>
            </w:rPrChange>
          </w:rPr>
          <w:t xml:space="preserve"> sẽ có lúc</w:t>
        </w:r>
      </w:ins>
      <w:ins w:id="3583" w:author="Ly Tran Thi Ly" w:date="2019-06-11T10:53:00Z">
        <w:r w:rsidR="004805B6" w:rsidRPr="004805B6">
          <w:rPr>
            <w:rFonts w:ascii="Times New Roman" w:hAnsi="Times New Roman" w:cs="Times New Roman"/>
            <w:i/>
            <w:sz w:val="26"/>
            <w:szCs w:val="26"/>
            <w:rPrChange w:id="3584" w:author="Ly Tran Thi Ly" w:date="2019-06-11T10:57:00Z">
              <w:rPr>
                <w:rFonts w:ascii="Times New Roman" w:hAnsi="Times New Roman" w:cs="Times New Roman"/>
                <w:sz w:val="26"/>
                <w:szCs w:val="26"/>
              </w:rPr>
            </w:rPrChange>
          </w:rPr>
          <w:t xml:space="preserve"> bạn muốn chương trình của bạn có thể nhận ra rằng “ask” và “asked” chỉ là một động từ thuộc nhiều thì khác nhau.</w:t>
        </w:r>
      </w:ins>
      <w:ins w:id="3585" w:author="Ly Tran Thi Ly" w:date="2019-06-11T10:55:00Z">
        <w:r w:rsidR="004805B6" w:rsidRPr="004805B6">
          <w:rPr>
            <w:rFonts w:ascii="Times New Roman" w:hAnsi="Times New Roman" w:cs="Times New Roman"/>
            <w:i/>
            <w:sz w:val="26"/>
            <w:szCs w:val="26"/>
            <w:rPrChange w:id="3586" w:author="Ly Tran Thi Ly" w:date="2019-06-11T10:57:00Z">
              <w:rPr>
                <w:rFonts w:ascii="Times New Roman" w:hAnsi="Times New Roman" w:cs="Times New Roman"/>
                <w:sz w:val="26"/>
                <w:szCs w:val="26"/>
              </w:rPr>
            </w:rPrChange>
          </w:rPr>
          <w:t xml:space="preserve"> Đó là ý tưởng của việc giảm các hình thái khác nhau của một từ vào từ gốc</w:t>
        </w:r>
      </w:ins>
      <w:ins w:id="3587" w:author="Ly Tran Thi Ly" w:date="2019-06-11T10:56:00Z">
        <w:r w:rsidR="004805B6" w:rsidRPr="004805B6">
          <w:rPr>
            <w:rFonts w:ascii="Times New Roman" w:hAnsi="Times New Roman" w:cs="Times New Roman"/>
            <w:i/>
            <w:sz w:val="26"/>
            <w:szCs w:val="26"/>
            <w:rPrChange w:id="3588" w:author="Ly Tran Thi Ly" w:date="2019-06-11T10:57:00Z">
              <w:rPr>
                <w:rFonts w:ascii="Times New Roman" w:hAnsi="Times New Roman" w:cs="Times New Roman"/>
                <w:sz w:val="26"/>
                <w:szCs w:val="26"/>
              </w:rPr>
            </w:rPrChange>
          </w:rPr>
          <w:t>.</w:t>
        </w:r>
      </w:ins>
      <w:ins w:id="3589" w:author="Ly Tran Thi Ly" w:date="2019-06-11T10:57:00Z">
        <w:r w:rsidR="004805B6" w:rsidRPr="004805B6">
          <w:rPr>
            <w:rFonts w:ascii="Times New Roman" w:hAnsi="Times New Roman" w:cs="Times New Roman"/>
            <w:i/>
            <w:sz w:val="26"/>
            <w:szCs w:val="26"/>
            <w:rPrChange w:id="3590" w:author="Ly Tran Thi Ly" w:date="2019-06-11T10:57:00Z">
              <w:rPr>
                <w:rFonts w:ascii="Times New Roman" w:hAnsi="Times New Roman" w:cs="Times New Roman"/>
                <w:sz w:val="26"/>
                <w:szCs w:val="26"/>
              </w:rPr>
            </w:rPrChange>
          </w:rPr>
          <w:t xml:space="preserve"> Các từ có nguồn gốc từ nhau có thể được ánh xạ tới một từ hoặc ký hiệu trung tâm, đặc biệt nếu chúng có cùng ý nghĩa cốt lõi</w:t>
        </w:r>
      </w:ins>
      <w:ins w:id="3591" w:author="Ly Tran Thi Ly" w:date="2019-06-10T16:26:00Z">
        <w:r>
          <w:rPr>
            <w:rFonts w:ascii="Times New Roman" w:hAnsi="Times New Roman" w:cs="Times New Roman"/>
            <w:sz w:val="26"/>
            <w:szCs w:val="26"/>
          </w:rPr>
          <w:t>”</w:t>
        </w:r>
      </w:ins>
      <w:ins w:id="3592" w:author="Ly Tran Thi Ly" w:date="2019-06-11T10:57:00Z">
        <w:r w:rsidR="004805B6">
          <w:rPr>
            <w:rFonts w:ascii="Times New Roman" w:hAnsi="Times New Roman" w:cs="Times New Roman"/>
            <w:sz w:val="26"/>
            <w:szCs w:val="26"/>
          </w:rPr>
          <w:t>. Stemming và lemmatization là hai</w:t>
        </w:r>
      </w:ins>
      <w:ins w:id="3593" w:author="Ly Tran Thi Ly" w:date="2019-06-11T10:58:00Z">
        <w:r w:rsidR="009E148B">
          <w:rPr>
            <w:rFonts w:ascii="Times New Roman" w:hAnsi="Times New Roman" w:cs="Times New Roman"/>
            <w:sz w:val="26"/>
            <w:szCs w:val="26"/>
          </w:rPr>
          <w:t xml:space="preserve"> cách làm khác nhau</w:t>
        </w:r>
      </w:ins>
      <w:ins w:id="3594" w:author="Ly Tran Thi Ly" w:date="2019-06-11T10:57:00Z">
        <w:r w:rsidR="004805B6">
          <w:rPr>
            <w:rFonts w:ascii="Times New Roman" w:hAnsi="Times New Roman" w:cs="Times New Roman"/>
            <w:sz w:val="26"/>
            <w:szCs w:val="26"/>
          </w:rPr>
          <w:t>, tuy nhiên mục đích của chúng thì chỉ có mộ</w:t>
        </w:r>
        <w:r w:rsidR="009E148B">
          <w:rPr>
            <w:rFonts w:ascii="Times New Roman" w:hAnsi="Times New Roman" w:cs="Times New Roman"/>
            <w:sz w:val="26"/>
            <w:szCs w:val="26"/>
          </w:rPr>
          <w:t>t, đó là</w:t>
        </w:r>
      </w:ins>
      <w:ins w:id="3595" w:author="Ly Tran Thi Ly" w:date="2019-06-11T10:59:00Z">
        <w:r w:rsidR="009E148B">
          <w:rPr>
            <w:rFonts w:ascii="Times New Roman" w:hAnsi="Times New Roman" w:cs="Times New Roman"/>
            <w:sz w:val="26"/>
            <w:szCs w:val="26"/>
          </w:rPr>
          <w:t xml:space="preserve"> biến các từ có cùng ý nghĩa nhưng khác hình thái về </w:t>
        </w:r>
      </w:ins>
      <w:ins w:id="3596" w:author="Ly Tran Thi Ly" w:date="2019-06-11T11:00:00Z">
        <w:r w:rsidR="009E148B">
          <w:rPr>
            <w:rFonts w:ascii="Times New Roman" w:hAnsi="Times New Roman" w:cs="Times New Roman"/>
            <w:sz w:val="26"/>
            <w:szCs w:val="26"/>
          </w:rPr>
          <w:t>chung một hình thái duy nhất.</w:t>
        </w:r>
      </w:ins>
    </w:p>
    <w:p w14:paraId="3D8DDAFE" w14:textId="54752C47" w:rsidR="00285B07" w:rsidRPr="00A9201D" w:rsidRDefault="00285B07" w:rsidP="007D3873">
      <w:pPr>
        <w:pStyle w:val="u4"/>
        <w:spacing w:before="0"/>
        <w:jc w:val="both"/>
        <w:rPr>
          <w:rFonts w:cs="Times New Roman"/>
          <w:szCs w:val="26"/>
        </w:rPr>
      </w:pPr>
      <w:bookmarkStart w:id="3597" w:name="_Toc11966296"/>
      <w:r w:rsidRPr="00A9201D">
        <w:rPr>
          <w:rFonts w:cs="Times New Roman"/>
          <w:szCs w:val="26"/>
        </w:rPr>
        <w:t xml:space="preserve">2.1.1.3 </w:t>
      </w:r>
      <w:commentRangeStart w:id="3598"/>
      <w:commentRangeStart w:id="3599"/>
      <w:commentRangeStart w:id="3600"/>
      <w:del w:id="3601" w:author="Ly Tran Thi Ly" w:date="2019-06-18T10:42:00Z">
        <w:r w:rsidRPr="00A9201D" w:rsidDel="00A879A1">
          <w:rPr>
            <w:rFonts w:cs="Times New Roman"/>
            <w:szCs w:val="26"/>
          </w:rPr>
          <w:delText>Question – Answering System</w:delText>
        </w:r>
      </w:del>
      <w:ins w:id="3602" w:author="Ly Tran Thi Ly" w:date="2019-06-18T10:43:00Z">
        <w:r w:rsidR="00A879A1">
          <w:rPr>
            <w:rFonts w:cs="Times New Roman"/>
            <w:szCs w:val="26"/>
          </w:rPr>
          <w:t>Tổng quan về QAS</w:t>
        </w:r>
      </w:ins>
      <w:del w:id="3603" w:author="Ly Tran Thi Ly" w:date="2019-06-18T10:43:00Z">
        <w:r w:rsidRPr="00A9201D" w:rsidDel="00A879A1">
          <w:rPr>
            <w:rFonts w:cs="Times New Roman"/>
            <w:szCs w:val="26"/>
          </w:rPr>
          <w:delText xml:space="preserve"> (QAS)</w:delText>
        </w:r>
        <w:commentRangeEnd w:id="3598"/>
        <w:r w:rsidR="00246963" w:rsidDel="00A879A1">
          <w:rPr>
            <w:rStyle w:val="ThamchiuChuthich"/>
            <w:rFonts w:asciiTheme="minorHAnsi" w:eastAsiaTheme="minorHAnsi" w:hAnsiTheme="minorHAnsi" w:cstheme="minorBidi"/>
            <w:b w:val="0"/>
            <w:iCs w:val="0"/>
            <w:color w:val="auto"/>
          </w:rPr>
          <w:commentReference w:id="3598"/>
        </w:r>
      </w:del>
      <w:commentRangeEnd w:id="3599"/>
      <w:r w:rsidR="0002395F">
        <w:rPr>
          <w:rStyle w:val="ThamchiuChuthich"/>
          <w:rFonts w:asciiTheme="minorHAnsi" w:eastAsiaTheme="minorHAnsi" w:hAnsiTheme="minorHAnsi" w:cstheme="minorBidi"/>
          <w:b w:val="0"/>
          <w:iCs w:val="0"/>
          <w:color w:val="auto"/>
        </w:rPr>
        <w:commentReference w:id="3599"/>
      </w:r>
      <w:commentRangeEnd w:id="3600"/>
      <w:r w:rsidR="00BC299C">
        <w:rPr>
          <w:rStyle w:val="ThamchiuChuthich"/>
          <w:rFonts w:asciiTheme="minorHAnsi" w:eastAsiaTheme="minorHAnsi" w:hAnsiTheme="minorHAnsi" w:cstheme="minorBidi"/>
          <w:b w:val="0"/>
          <w:iCs w:val="0"/>
          <w:color w:val="auto"/>
        </w:rPr>
        <w:commentReference w:id="3600"/>
      </w:r>
      <w:bookmarkEnd w:id="3597"/>
    </w:p>
    <w:p w14:paraId="06172A21" w14:textId="4270112F" w:rsidR="00285B07" w:rsidRPr="004C6674" w:rsidRDefault="00322ECF" w:rsidP="00CD771C">
      <w:pPr>
        <w:ind w:firstLine="720"/>
        <w:jc w:val="both"/>
        <w:rPr>
          <w:rFonts w:ascii="Times New Roman" w:hAnsi="Times New Roman" w:cs="Times New Roman"/>
          <w:sz w:val="26"/>
          <w:szCs w:val="26"/>
        </w:rPr>
      </w:pPr>
      <w:r w:rsidRPr="00A60A16">
        <w:rPr>
          <w:rFonts w:ascii="Times New Roman" w:hAnsi="Times New Roman" w:cs="Times New Roman"/>
          <w:noProof/>
          <w:sz w:val="26"/>
          <w:szCs w:val="26"/>
        </w:rPr>
        <w:drawing>
          <wp:anchor distT="0" distB="0" distL="114300" distR="114300" simplePos="0" relativeHeight="251668480" behindDoc="1" locked="0" layoutInCell="1" allowOverlap="1" wp14:anchorId="2DA874A2" wp14:editId="7DEE99A2">
            <wp:simplePos x="0" y="0"/>
            <wp:positionH relativeFrom="page">
              <wp:posOffset>2524125</wp:posOffset>
            </wp:positionH>
            <wp:positionV relativeFrom="paragraph">
              <wp:posOffset>870585</wp:posOffset>
            </wp:positionV>
            <wp:extent cx="2724150" cy="3438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24150" cy="3438525"/>
                    </a:xfrm>
                    <a:prstGeom prst="rect">
                      <a:avLst/>
                    </a:prstGeom>
                  </pic:spPr>
                </pic:pic>
              </a:graphicData>
            </a:graphic>
            <wp14:sizeRelV relativeFrom="margin">
              <wp14:pctHeight>0</wp14:pctHeight>
            </wp14:sizeRelV>
          </wp:anchor>
        </w:drawing>
      </w:r>
      <w:r w:rsidRPr="00A60A1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7767401" wp14:editId="13106D1E">
                <wp:simplePos x="0" y="0"/>
                <wp:positionH relativeFrom="column">
                  <wp:posOffset>733425</wp:posOffset>
                </wp:positionH>
                <wp:positionV relativeFrom="paragraph">
                  <wp:posOffset>4359910</wp:posOffset>
                </wp:positionV>
                <wp:extent cx="3800475" cy="219075"/>
                <wp:effectExtent l="0" t="0" r="9525" b="9525"/>
                <wp:wrapTopAndBottom/>
                <wp:docPr id="30" name="Text Box 30"/>
                <wp:cNvGraphicFramePr/>
                <a:graphic xmlns:a="http://schemas.openxmlformats.org/drawingml/2006/main">
                  <a:graphicData uri="http://schemas.microsoft.com/office/word/2010/wordprocessingShape">
                    <wps:wsp>
                      <wps:cNvSpPr txBox="1"/>
                      <wps:spPr>
                        <a:xfrm>
                          <a:off x="0" y="0"/>
                          <a:ext cx="3800475" cy="219075"/>
                        </a:xfrm>
                        <a:prstGeom prst="rect">
                          <a:avLst/>
                        </a:prstGeom>
                        <a:solidFill>
                          <a:prstClr val="white"/>
                        </a:solidFill>
                        <a:ln>
                          <a:noFill/>
                        </a:ln>
                      </wps:spPr>
                      <wps:txbx>
                        <w:txbxContent>
                          <w:p w14:paraId="1BE6227C" w14:textId="4AD14463" w:rsidR="009E4E78" w:rsidRPr="00B34DB3" w:rsidRDefault="009E4E78" w:rsidP="00CD771C">
                            <w:pPr>
                              <w:pStyle w:val="Chuthich"/>
                              <w:rPr>
                                <w:noProof/>
                                <w:szCs w:val="26"/>
                              </w:rPr>
                            </w:pPr>
                            <w:bookmarkStart w:id="3604" w:name="_Toc11500463"/>
                            <w:r>
                              <w:t xml:space="preserve">Hình 2. </w:t>
                            </w:r>
                            <w:fldSimple w:instr=" SEQ Hình_2. \* ARABIC ">
                              <w:r w:rsidR="00887B15">
                                <w:rPr>
                                  <w:noProof/>
                                </w:rPr>
                                <w:t>2</w:t>
                              </w:r>
                            </w:fldSimple>
                            <w:r>
                              <w:t xml:space="preserve"> Sơ đồ tổng quát của một mô hình QAS</w:t>
                            </w:r>
                            <w:bookmarkEnd w:id="3604"/>
                            <w:ins w:id="3605" w:author="Ly Tran Thi Ly" w:date="2019-06-20T10:01:00Z">
                              <w:r>
                                <w:t xml:space="preserve"> </w:t>
                              </w:r>
                            </w:ins>
                            <w:customXmlInsRangeStart w:id="3606" w:author="Ly Tran Thi Ly" w:date="2019-06-20T10:02:00Z"/>
                            <w:sdt>
                              <w:sdtPr>
                                <w:id w:val="-1991714044"/>
                                <w:citation/>
                              </w:sdtPr>
                              <w:sdtContent>
                                <w:customXmlInsRangeEnd w:id="3606"/>
                                <w:ins w:id="3607" w:author="Ly Tran Thi Ly" w:date="2019-06-20T10:02:00Z">
                                  <w:r>
                                    <w:fldChar w:fldCharType="begin"/>
                                  </w:r>
                                  <w:r>
                                    <w:instrText xml:space="preserve"> CITATION Aji \l 1033 </w:instrText>
                                  </w:r>
                                </w:ins>
                                <w:r>
                                  <w:fldChar w:fldCharType="separate"/>
                                </w:r>
                                <w:r w:rsidRPr="003D7625">
                                  <w:rPr>
                                    <w:noProof/>
                                  </w:rPr>
                                  <w:t>[5]</w:t>
                                </w:r>
                                <w:ins w:id="3608" w:author="Ly Tran Thi Ly" w:date="2019-06-20T10:02:00Z">
                                  <w:r>
                                    <w:fldChar w:fldCharType="end"/>
                                  </w:r>
                                </w:ins>
                                <w:customXmlInsRangeStart w:id="3609" w:author="Ly Tran Thi Ly" w:date="2019-06-20T10:02:00Z"/>
                              </w:sdtContent>
                            </w:sdt>
                            <w:customXmlInsRangeEnd w:id="36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67401" id="Text Box 30" o:spid="_x0000_s1030" type="#_x0000_t202" style="position:absolute;left:0;text-align:left;margin-left:57.75pt;margin-top:343.3pt;width:299.25pt;height:1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" stroked="f">
                <v:textbox inset="0,0,0,0">
                  <w:txbxContent>
                    <w:p w14:paraId="1BE6227C" w14:textId="4AD14463" w:rsidR="009E4E78" w:rsidRPr="00B34DB3" w:rsidRDefault="009E4E78" w:rsidP="00CD771C">
                      <w:pPr>
                        <w:pStyle w:val="Chuthich"/>
                        <w:rPr>
                          <w:noProof/>
                          <w:szCs w:val="26"/>
                        </w:rPr>
                      </w:pPr>
                      <w:bookmarkStart w:id="3610" w:name="_Toc11500463"/>
                      <w:r>
                        <w:t xml:space="preserve">Hình 2. </w:t>
                      </w:r>
                      <w:fldSimple w:instr=" SEQ Hình_2. \* ARABIC ">
                        <w:r w:rsidR="00887B15">
                          <w:rPr>
                            <w:noProof/>
                          </w:rPr>
                          <w:t>2</w:t>
                        </w:r>
                      </w:fldSimple>
                      <w:r>
                        <w:t xml:space="preserve"> Sơ đồ tổng quát của một mô hình QAS</w:t>
                      </w:r>
                      <w:bookmarkEnd w:id="3610"/>
                      <w:ins w:id="3611" w:author="Ly Tran Thi Ly" w:date="2019-06-20T10:01:00Z">
                        <w:r>
                          <w:t xml:space="preserve"> </w:t>
                        </w:r>
                      </w:ins>
                      <w:customXmlInsRangeStart w:id="3612" w:author="Ly Tran Thi Ly" w:date="2019-06-20T10:02:00Z"/>
                      <w:sdt>
                        <w:sdtPr>
                          <w:id w:val="-1991714044"/>
                          <w:citation/>
                        </w:sdtPr>
                        <w:sdtContent>
                          <w:customXmlInsRangeEnd w:id="3612"/>
                          <w:ins w:id="3613" w:author="Ly Tran Thi Ly" w:date="2019-06-20T10:02:00Z">
                            <w:r>
                              <w:fldChar w:fldCharType="begin"/>
                            </w:r>
                            <w:r>
                              <w:instrText xml:space="preserve"> CITATION Aji \l 1033 </w:instrText>
                            </w:r>
                          </w:ins>
                          <w:r>
                            <w:fldChar w:fldCharType="separate"/>
                          </w:r>
                          <w:r w:rsidRPr="003D7625">
                            <w:rPr>
                              <w:noProof/>
                            </w:rPr>
                            <w:t>[5]</w:t>
                          </w:r>
                          <w:ins w:id="3614" w:author="Ly Tran Thi Ly" w:date="2019-06-20T10:02:00Z">
                            <w:r>
                              <w:fldChar w:fldCharType="end"/>
                            </w:r>
                          </w:ins>
                          <w:customXmlInsRangeStart w:id="3615" w:author="Ly Tran Thi Ly" w:date="2019-06-20T10:02:00Z"/>
                        </w:sdtContent>
                      </w:sdt>
                      <w:customXmlInsRangeEnd w:id="3615"/>
                    </w:p>
                  </w:txbxContent>
                </v:textbox>
                <w10:wrap type="topAndBottom"/>
              </v:shape>
            </w:pict>
          </mc:Fallback>
        </mc:AlternateContent>
      </w:r>
      <w:r w:rsidR="00285B07" w:rsidRPr="00FF35D0">
        <w:rPr>
          <w:rFonts w:ascii="Times New Roman" w:hAnsi="Times New Roman" w:cs="Times New Roman"/>
          <w:sz w:val="26"/>
          <w:szCs w:val="26"/>
        </w:rPr>
        <w:t>QAS</w:t>
      </w:r>
      <w:r w:rsidR="000747B4" w:rsidRPr="004C6674">
        <w:rPr>
          <w:rFonts w:ascii="Times New Roman" w:hAnsi="Times New Roman" w:cs="Times New Roman"/>
          <w:sz w:val="26"/>
          <w:szCs w:val="26"/>
        </w:rPr>
        <w:t xml:space="preserve"> là h</w:t>
      </w:r>
      <w:r w:rsidR="000747B4" w:rsidRPr="00A9201D">
        <w:rPr>
          <w:rFonts w:ascii="Times New Roman" w:hAnsi="Times New Roman" w:cs="Times New Roman"/>
          <w:sz w:val="26"/>
          <w:szCs w:val="26"/>
        </w:rPr>
        <w:t xml:space="preserve">ệ thống mà </w:t>
      </w:r>
      <w:r w:rsidR="00361BF8" w:rsidRPr="00A9201D">
        <w:rPr>
          <w:rFonts w:ascii="Times New Roman" w:hAnsi="Times New Roman" w:cs="Times New Roman"/>
          <w:sz w:val="26"/>
          <w:szCs w:val="26"/>
        </w:rPr>
        <w:t>có thể tìm kiếm câu trả lời dựa trên câu hỏi của người dùng</w:t>
      </w:r>
      <w:r w:rsidR="000747B4" w:rsidRPr="00A9201D">
        <w:rPr>
          <w:rFonts w:ascii="Times New Roman" w:hAnsi="Times New Roman" w:cs="Times New Roman"/>
          <w:sz w:val="26"/>
          <w:szCs w:val="26"/>
        </w:rPr>
        <w:t xml:space="preserve">. </w:t>
      </w:r>
      <w:r w:rsidR="00361BF8" w:rsidRPr="00A9201D">
        <w:rPr>
          <w:rFonts w:ascii="Times New Roman" w:hAnsi="Times New Roman" w:cs="Times New Roman"/>
          <w:sz w:val="26"/>
          <w:szCs w:val="26"/>
        </w:rPr>
        <w:t xml:space="preserve">QAS là </w:t>
      </w:r>
      <w:r w:rsidR="00285B07" w:rsidRPr="00A9201D">
        <w:rPr>
          <w:rFonts w:ascii="Times New Roman" w:hAnsi="Times New Roman" w:cs="Times New Roman"/>
          <w:sz w:val="26"/>
          <w:szCs w:val="26"/>
        </w:rPr>
        <w:t xml:space="preserve">sự kết hợp của IR và NLP, nó là một hệ thống để tìm kiếm, truy xuất thông tin </w:t>
      </w:r>
      <w:del w:id="3616" w:author="Cuong, Pham Nguyen" w:date="2019-06-10T12:43:00Z">
        <w:r w:rsidR="00285B07" w:rsidRPr="00A9201D" w:rsidDel="00A565FE">
          <w:rPr>
            <w:rFonts w:ascii="Times New Roman" w:hAnsi="Times New Roman" w:cs="Times New Roman"/>
            <w:sz w:val="26"/>
            <w:szCs w:val="26"/>
          </w:rPr>
          <w:tab/>
        </w:r>
      </w:del>
      <w:r w:rsidR="00285B07" w:rsidRPr="00A9201D">
        <w:rPr>
          <w:rFonts w:ascii="Times New Roman" w:hAnsi="Times New Roman" w:cs="Times New Roman"/>
          <w:sz w:val="26"/>
          <w:szCs w:val="26"/>
        </w:rPr>
        <w:t>qua việc xử lí ngôn ngữ tự nhiên</w:t>
      </w:r>
      <w:del w:id="3617" w:author="Cuong, Pham Nguyen" w:date="2019-06-10T12:44:00Z">
        <w:r w:rsidR="00285B07" w:rsidRPr="00A9201D" w:rsidDel="00A565FE">
          <w:rPr>
            <w:rFonts w:ascii="Times New Roman" w:hAnsi="Times New Roman" w:cs="Times New Roman"/>
            <w:sz w:val="26"/>
            <w:szCs w:val="26"/>
          </w:rPr>
          <w:delText xml:space="preserve"> (câu hỏi của người dùng)</w:delText>
        </w:r>
      </w:del>
      <w:r w:rsidR="00285B07" w:rsidRPr="00A9201D">
        <w:rPr>
          <w:rFonts w:ascii="Times New Roman" w:hAnsi="Times New Roman" w:cs="Times New Roman"/>
          <w:sz w:val="26"/>
          <w:szCs w:val="26"/>
        </w:rPr>
        <w:t>, từ đó tìm ra duy nhất một câu trả lời hay phản hồi phù hợp nhất</w:t>
      </w:r>
      <w:r w:rsidR="00E369B7" w:rsidRPr="00A9201D">
        <w:rPr>
          <w:rFonts w:ascii="Times New Roman" w:hAnsi="Times New Roman" w:cs="Times New Roman"/>
          <w:sz w:val="26"/>
          <w:szCs w:val="26"/>
        </w:rPr>
        <w:t>.</w:t>
      </w:r>
      <w:r w:rsidR="00361BF8" w:rsidRPr="00A9201D">
        <w:rPr>
          <w:rFonts w:ascii="Times New Roman" w:hAnsi="Times New Roman" w:cs="Times New Roman"/>
          <w:sz w:val="26"/>
          <w:szCs w:val="26"/>
        </w:rPr>
        <w:t xml:space="preserve"> Một QAS thường được cấu thành như sau</w:t>
      </w:r>
      <w:ins w:id="3618" w:author="Ly Tran Thi Ly" w:date="2019-06-20T10:01:00Z">
        <w:r>
          <w:rPr>
            <w:rFonts w:ascii="Times New Roman" w:hAnsi="Times New Roman" w:cs="Times New Roman"/>
            <w:sz w:val="26"/>
            <w:szCs w:val="26"/>
          </w:rPr>
          <w:t xml:space="preserve"> </w:t>
        </w:r>
      </w:ins>
      <w:del w:id="3619" w:author="Ly Tran Thi Ly" w:date="2019-06-20T10:01:00Z">
        <w:r w:rsidR="00CD771C" w:rsidRPr="00A9201D" w:rsidDel="00322ECF">
          <w:rPr>
            <w:rFonts w:ascii="Times New Roman" w:hAnsi="Times New Roman" w:cs="Times New Roman"/>
            <w:sz w:val="26"/>
            <w:szCs w:val="26"/>
          </w:rPr>
          <w:delText xml:space="preserve">, dựa theo </w:delText>
        </w:r>
      </w:del>
      <w:sdt>
        <w:sdtPr>
          <w:rPr>
            <w:rFonts w:ascii="Times New Roman" w:hAnsi="Times New Roman" w:cs="Times New Roman"/>
            <w:sz w:val="26"/>
            <w:szCs w:val="26"/>
          </w:rPr>
          <w:id w:val="2032683749"/>
          <w:citation/>
        </w:sdtPr>
        <w:sdtContent>
          <w:r w:rsidR="00214D57" w:rsidRPr="00A60A16">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Aji \l 1033 </w:instrText>
          </w:r>
          <w:r w:rsidR="00214D57"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[5]</w:t>
          </w:r>
          <w:r w:rsidR="00214D57" w:rsidRPr="00A60A16">
            <w:rPr>
              <w:rFonts w:ascii="Times New Roman" w:hAnsi="Times New Roman" w:cs="Times New Roman"/>
              <w:sz w:val="26"/>
              <w:szCs w:val="26"/>
            </w:rPr>
            <w:fldChar w:fldCharType="end"/>
          </w:r>
        </w:sdtContent>
      </w:sdt>
      <w:r w:rsidR="00361BF8" w:rsidRPr="00FF35D0">
        <w:rPr>
          <w:rFonts w:ascii="Times New Roman" w:hAnsi="Times New Roman" w:cs="Times New Roman"/>
          <w:sz w:val="26"/>
          <w:szCs w:val="26"/>
        </w:rPr>
        <w:t>:</w:t>
      </w:r>
    </w:p>
    <w:p w14:paraId="41B7DE06" w14:textId="77777777" w:rsidR="00285B07" w:rsidRPr="00A9201D" w:rsidRDefault="00E54F78" w:rsidP="007D3873">
      <w:pPr>
        <w:jc w:val="both"/>
        <w:rPr>
          <w:rFonts w:ascii="Times New Roman" w:hAnsi="Times New Roman" w:cs="Times New Roman"/>
          <w:sz w:val="26"/>
          <w:szCs w:val="26"/>
        </w:rPr>
      </w:pPr>
      <w:r w:rsidRPr="00A9201D">
        <w:rPr>
          <w:rFonts w:ascii="Times New Roman" w:hAnsi="Times New Roman" w:cs="Times New Roman"/>
          <w:sz w:val="26"/>
          <w:szCs w:val="26"/>
        </w:rPr>
        <w:lastRenderedPageBreak/>
        <w:tab/>
        <w:t xml:space="preserve">Trong đó: </w:t>
      </w:r>
    </w:p>
    <w:p w14:paraId="45CD6233" w14:textId="77777777" w:rsidR="00E54F78" w:rsidRPr="00A9201D" w:rsidRDefault="00E54F78" w:rsidP="007D3873">
      <w:pPr>
        <w:jc w:val="both"/>
        <w:rPr>
          <w:rFonts w:ascii="Times New Roman" w:hAnsi="Times New Roman" w:cs="Times New Roman"/>
          <w:sz w:val="26"/>
          <w:szCs w:val="26"/>
        </w:rPr>
      </w:pPr>
      <w:r w:rsidRPr="00A9201D">
        <w:rPr>
          <w:rFonts w:ascii="Times New Roman" w:hAnsi="Times New Roman" w:cs="Times New Roman"/>
          <w:sz w:val="26"/>
          <w:szCs w:val="26"/>
        </w:rPr>
        <w:tab/>
      </w:r>
      <w:del w:id="3620" w:author="Cuong, Pham Nguyen" w:date="2019-06-10T12:45:00Z">
        <w:r w:rsidRPr="00A9201D" w:rsidDel="00A565FE">
          <w:rPr>
            <w:rFonts w:ascii="Times New Roman" w:hAnsi="Times New Roman" w:cs="Times New Roman"/>
            <w:sz w:val="26"/>
            <w:szCs w:val="26"/>
          </w:rPr>
          <w:delText xml:space="preserve">- </w:delText>
        </w:r>
      </w:del>
      <w:r w:rsidRPr="00A9201D">
        <w:rPr>
          <w:rFonts w:ascii="Times New Roman" w:hAnsi="Times New Roman" w:cs="Times New Roman"/>
          <w:b/>
          <w:sz w:val="26"/>
          <w:szCs w:val="26"/>
        </w:rPr>
        <w:t>Question Processing Module</w:t>
      </w:r>
      <w:r w:rsidRPr="00A9201D">
        <w:rPr>
          <w:rFonts w:ascii="Times New Roman" w:hAnsi="Times New Roman" w:cs="Times New Roman"/>
          <w:sz w:val="26"/>
          <w:szCs w:val="26"/>
        </w:rPr>
        <w:t xml:space="preserve">: </w:t>
      </w:r>
      <w:r w:rsidR="00AA2DB0" w:rsidRPr="00A9201D">
        <w:rPr>
          <w:rFonts w:ascii="Times New Roman" w:hAnsi="Times New Roman" w:cs="Times New Roman"/>
          <w:sz w:val="26"/>
          <w:szCs w:val="26"/>
        </w:rPr>
        <w:t>đây là module có nhiệm vụ chuyển đổi từ ngôn ngữ tự</w:t>
      </w:r>
      <w:r w:rsidR="00DD4A96" w:rsidRPr="00A9201D">
        <w:rPr>
          <w:rFonts w:ascii="Times New Roman" w:hAnsi="Times New Roman" w:cs="Times New Roman"/>
          <w:sz w:val="26"/>
          <w:szCs w:val="26"/>
        </w:rPr>
        <w:t xml:space="preserve"> nhiên thành các thông tin cần thiết cho việc tạo</w:t>
      </w:r>
      <w:r w:rsidR="00AA2DB0" w:rsidRPr="00A9201D">
        <w:rPr>
          <w:rFonts w:ascii="Times New Roman" w:hAnsi="Times New Roman" w:cs="Times New Roman"/>
          <w:sz w:val="26"/>
          <w:szCs w:val="26"/>
        </w:rPr>
        <w:t xml:space="preserve"> câu truy vấ</w:t>
      </w:r>
      <w:r w:rsidR="00DD4A96" w:rsidRPr="00A9201D">
        <w:rPr>
          <w:rFonts w:ascii="Times New Roman" w:hAnsi="Times New Roman" w:cs="Times New Roman"/>
          <w:sz w:val="26"/>
          <w:szCs w:val="26"/>
        </w:rPr>
        <w:t>n dùng trong bước tiếp theo</w:t>
      </w:r>
      <w:r w:rsidR="00AA2DB0" w:rsidRPr="00A9201D">
        <w:rPr>
          <w:rFonts w:ascii="Times New Roman" w:hAnsi="Times New Roman" w:cs="Times New Roman"/>
          <w:sz w:val="26"/>
          <w:szCs w:val="26"/>
        </w:rPr>
        <w:t>. Nó cũng có nhiệm vụ phát hiện loại câu trả lời mà người dùng muốn ví dụ vớ</w:t>
      </w:r>
      <w:r w:rsidR="00EB3A89" w:rsidRPr="00A9201D">
        <w:rPr>
          <w:rFonts w:ascii="Times New Roman" w:hAnsi="Times New Roman" w:cs="Times New Roman"/>
          <w:sz w:val="26"/>
          <w:szCs w:val="26"/>
        </w:rPr>
        <w:t xml:space="preserve">i câu </w:t>
      </w:r>
      <w:r w:rsidR="00EB3A89" w:rsidRPr="00A565FE">
        <w:rPr>
          <w:rFonts w:ascii="Times New Roman" w:hAnsi="Times New Roman" w:cs="Times New Roman"/>
          <w:i/>
          <w:sz w:val="26"/>
          <w:szCs w:val="26"/>
          <w:rPrChange w:id="3621" w:author="Cuong, Pham Nguyen" w:date="2019-06-10T12:44:00Z">
            <w:rPr>
              <w:rFonts w:ascii="Times New Roman" w:hAnsi="Times New Roman" w:cs="Times New Roman"/>
              <w:sz w:val="26"/>
              <w:szCs w:val="26"/>
            </w:rPr>
          </w:rPrChange>
        </w:rPr>
        <w:t>w</w:t>
      </w:r>
      <w:r w:rsidR="00AA2DB0" w:rsidRPr="00A565FE">
        <w:rPr>
          <w:rFonts w:ascii="Times New Roman" w:hAnsi="Times New Roman" w:cs="Times New Roman"/>
          <w:i/>
          <w:sz w:val="26"/>
          <w:szCs w:val="26"/>
          <w:rPrChange w:id="3622" w:author="Cuong, Pham Nguyen" w:date="2019-06-10T12:44:00Z">
            <w:rPr>
              <w:rFonts w:ascii="Times New Roman" w:hAnsi="Times New Roman" w:cs="Times New Roman"/>
              <w:sz w:val="26"/>
              <w:szCs w:val="26"/>
            </w:rPr>
          </w:rPrChange>
        </w:rPr>
        <w:t>here was Obama born?</w:t>
      </w:r>
      <w:r w:rsidR="00AA2DB0" w:rsidRPr="00A9201D">
        <w:rPr>
          <w:rFonts w:ascii="Times New Roman" w:hAnsi="Times New Roman" w:cs="Times New Roman"/>
          <w:sz w:val="26"/>
          <w:szCs w:val="26"/>
        </w:rPr>
        <w:t xml:space="preserve"> thì loại câu trả lời mong đợi là một địa điểm.</w:t>
      </w:r>
    </w:p>
    <w:p w14:paraId="013EB67E" w14:textId="5B85057D" w:rsidR="00A565FE" w:rsidRDefault="00AA2DB0" w:rsidP="007D3873">
      <w:pPr>
        <w:jc w:val="both"/>
        <w:rPr>
          <w:ins w:id="3623" w:author="Cuong, Pham Nguyen" w:date="2019-06-10T12:45:00Z"/>
          <w:rFonts w:ascii="Times New Roman" w:hAnsi="Times New Roman" w:cs="Times New Roman"/>
          <w:sz w:val="26"/>
          <w:szCs w:val="26"/>
        </w:rPr>
      </w:pPr>
      <w:r w:rsidRPr="00A9201D">
        <w:rPr>
          <w:rFonts w:ascii="Times New Roman" w:hAnsi="Times New Roman" w:cs="Times New Roman"/>
          <w:sz w:val="26"/>
          <w:szCs w:val="26"/>
        </w:rPr>
        <w:tab/>
      </w:r>
      <w:del w:id="3624" w:author="Cuong, Pham Nguyen" w:date="2019-06-10T12:45:00Z">
        <w:r w:rsidRPr="00A9201D" w:rsidDel="00A565FE">
          <w:rPr>
            <w:rFonts w:ascii="Times New Roman" w:hAnsi="Times New Roman" w:cs="Times New Roman"/>
            <w:sz w:val="26"/>
            <w:szCs w:val="26"/>
          </w:rPr>
          <w:delText xml:space="preserve">- </w:delText>
        </w:r>
      </w:del>
      <w:r w:rsidRPr="00A9201D">
        <w:rPr>
          <w:rFonts w:ascii="Times New Roman" w:hAnsi="Times New Roman" w:cs="Times New Roman"/>
          <w:b/>
          <w:sz w:val="26"/>
          <w:szCs w:val="26"/>
        </w:rPr>
        <w:t>Document Processing Module</w:t>
      </w:r>
      <w:r w:rsidRPr="00A9201D">
        <w:rPr>
          <w:rFonts w:ascii="Times New Roman" w:hAnsi="Times New Roman" w:cs="Times New Roman"/>
          <w:sz w:val="26"/>
          <w:szCs w:val="26"/>
        </w:rPr>
        <w:t xml:space="preserve">: là tiến trình truy xuất dữ liệu từ tập dữ liệu ban đầu mà có thể chứa câu trả lời cho câu truy vấn từ bước trên. Nó bao gồm </w:t>
      </w:r>
      <w:del w:id="3625" w:author="Ly Tran Thi Ly" w:date="2019-06-20T10:13:00Z">
        <w:r w:rsidRPr="00A9201D" w:rsidDel="00B350D9">
          <w:rPr>
            <w:rFonts w:ascii="Times New Roman" w:hAnsi="Times New Roman" w:cs="Times New Roman"/>
            <w:sz w:val="26"/>
            <w:szCs w:val="26"/>
          </w:rPr>
          <w:delText>“query generation algorithm” - (</w:delText>
        </w:r>
      </w:del>
      <w:r w:rsidRPr="00A9201D">
        <w:rPr>
          <w:rFonts w:ascii="Times New Roman" w:hAnsi="Times New Roman" w:cs="Times New Roman"/>
          <w:sz w:val="26"/>
          <w:szCs w:val="26"/>
        </w:rPr>
        <w:t>thuật toán tạo câu truy vấn</w:t>
      </w:r>
      <w:ins w:id="3626" w:author="Ly Tran Thi Ly" w:date="2019-06-20T10:13:00Z">
        <w:r w:rsidR="00B350D9">
          <w:rPr>
            <w:rFonts w:ascii="Times New Roman" w:hAnsi="Times New Roman" w:cs="Times New Roman"/>
            <w:sz w:val="26"/>
            <w:szCs w:val="26"/>
          </w:rPr>
          <w:t xml:space="preserve"> (</w:t>
        </w:r>
        <w:r w:rsidR="00B350D9" w:rsidRPr="00A9201D">
          <w:rPr>
            <w:rFonts w:ascii="Times New Roman" w:hAnsi="Times New Roman" w:cs="Times New Roman"/>
            <w:sz w:val="26"/>
            <w:szCs w:val="26"/>
          </w:rPr>
          <w:t>query generation algorithm</w:t>
        </w:r>
        <w:r w:rsidR="00B350D9">
          <w:rPr>
            <w:rFonts w:ascii="Times New Roman" w:hAnsi="Times New Roman" w:cs="Times New Roman"/>
            <w:sz w:val="26"/>
            <w:szCs w:val="26"/>
          </w:rPr>
          <w:t>)</w:t>
        </w:r>
      </w:ins>
      <w:del w:id="3627" w:author="Ly Tran Thi Ly" w:date="2019-06-20T10:13:00Z">
        <w:r w:rsidRPr="00A9201D" w:rsidDel="00B350D9">
          <w:rPr>
            <w:rFonts w:ascii="Times New Roman" w:hAnsi="Times New Roman" w:cs="Times New Roman"/>
            <w:sz w:val="26"/>
            <w:szCs w:val="26"/>
          </w:rPr>
          <w:delText>)</w:delText>
        </w:r>
      </w:del>
      <w:r w:rsidRPr="00A9201D">
        <w:rPr>
          <w:rFonts w:ascii="Times New Roman" w:hAnsi="Times New Roman" w:cs="Times New Roman"/>
          <w:sz w:val="26"/>
          <w:szCs w:val="26"/>
        </w:rPr>
        <w:t xml:space="preserve"> và </w:t>
      </w:r>
      <w:del w:id="3628" w:author="Ly Tran Thi Ly" w:date="2019-06-20T10:13:00Z">
        <w:r w:rsidRPr="00A9201D" w:rsidDel="00B350D9">
          <w:rPr>
            <w:rFonts w:ascii="Times New Roman" w:hAnsi="Times New Roman" w:cs="Times New Roman"/>
            <w:sz w:val="26"/>
            <w:szCs w:val="26"/>
          </w:rPr>
          <w:delText>“text search engine” – (</w:delText>
        </w:r>
      </w:del>
      <w:r w:rsidRPr="00A9201D">
        <w:rPr>
          <w:rFonts w:ascii="Times New Roman" w:hAnsi="Times New Roman" w:cs="Times New Roman"/>
          <w:sz w:val="26"/>
          <w:szCs w:val="26"/>
        </w:rPr>
        <w:t>công cụ tìm kiếm từ</w:t>
      </w:r>
      <w:ins w:id="3629" w:author="Ly Tran Thi Ly" w:date="2019-06-20T10:13:00Z">
        <w:r w:rsidR="00B350D9">
          <w:rPr>
            <w:rFonts w:ascii="Times New Roman" w:hAnsi="Times New Roman" w:cs="Times New Roman"/>
            <w:sz w:val="26"/>
            <w:szCs w:val="26"/>
          </w:rPr>
          <w:t xml:space="preserve"> (</w:t>
        </w:r>
        <w:r w:rsidR="00B350D9" w:rsidRPr="00A9201D">
          <w:rPr>
            <w:rFonts w:ascii="Times New Roman" w:hAnsi="Times New Roman" w:cs="Times New Roman"/>
            <w:sz w:val="26"/>
            <w:szCs w:val="26"/>
          </w:rPr>
          <w:t>text search engine</w:t>
        </w:r>
        <w:r w:rsidR="00B350D9">
          <w:rPr>
            <w:rFonts w:ascii="Times New Roman" w:hAnsi="Times New Roman" w:cs="Times New Roman"/>
            <w:sz w:val="26"/>
            <w:szCs w:val="26"/>
          </w:rPr>
          <w:t>)</w:t>
        </w:r>
      </w:ins>
      <w:del w:id="3630" w:author="Ly Tran Thi Ly" w:date="2019-06-20T10:13:00Z">
        <w:r w:rsidRPr="00A9201D" w:rsidDel="00B350D9">
          <w:rPr>
            <w:rFonts w:ascii="Times New Roman" w:hAnsi="Times New Roman" w:cs="Times New Roman"/>
            <w:sz w:val="26"/>
            <w:szCs w:val="26"/>
          </w:rPr>
          <w:delText>)</w:delText>
        </w:r>
      </w:del>
      <w:r w:rsidR="00DD4A96" w:rsidRPr="00A9201D">
        <w:rPr>
          <w:rFonts w:ascii="Times New Roman" w:hAnsi="Times New Roman" w:cs="Times New Roman"/>
          <w:sz w:val="26"/>
          <w:szCs w:val="26"/>
        </w:rPr>
        <w:t xml:space="preserve">. </w:t>
      </w:r>
      <w:ins w:id="3631" w:author="Ly Tran Thi Ly" w:date="2019-06-20T10:14:00Z">
        <w:r w:rsidR="00B350D9" w:rsidRPr="00A9201D">
          <w:rPr>
            <w:rFonts w:ascii="Times New Roman" w:hAnsi="Times New Roman" w:cs="Times New Roman"/>
            <w:sz w:val="26"/>
            <w:szCs w:val="26"/>
          </w:rPr>
          <w:t>thuật toán tạo câu truy vấn</w:t>
        </w:r>
        <w:r w:rsidR="00B350D9" w:rsidRPr="00A9201D" w:rsidDel="00B350D9">
          <w:rPr>
            <w:rFonts w:ascii="Times New Roman" w:hAnsi="Times New Roman" w:cs="Times New Roman"/>
            <w:sz w:val="26"/>
            <w:szCs w:val="26"/>
          </w:rPr>
          <w:t xml:space="preserve"> </w:t>
        </w:r>
      </w:ins>
      <w:del w:id="3632" w:author="Ly Tran Thi Ly" w:date="2019-06-20T10:14:00Z">
        <w:r w:rsidR="00DD4A96" w:rsidRPr="00A9201D" w:rsidDel="00B350D9">
          <w:rPr>
            <w:rFonts w:ascii="Times New Roman" w:hAnsi="Times New Roman" w:cs="Times New Roman"/>
            <w:sz w:val="26"/>
            <w:szCs w:val="26"/>
          </w:rPr>
          <w:delText xml:space="preserve">“Query generation algorithm” </w:delText>
        </w:r>
      </w:del>
      <w:r w:rsidR="00DD4A96" w:rsidRPr="00A9201D">
        <w:rPr>
          <w:rFonts w:ascii="Times New Roman" w:hAnsi="Times New Roman" w:cs="Times New Roman"/>
          <w:sz w:val="26"/>
          <w:szCs w:val="26"/>
        </w:rPr>
        <w:t xml:space="preserve">sẽ chuyển những thông tin, </w:t>
      </w:r>
      <w:ins w:id="3633" w:author="Ly Tran Thi Ly" w:date="2019-06-20T10:14:00Z">
        <w:r w:rsidR="00B350D9">
          <w:rPr>
            <w:rFonts w:ascii="Times New Roman" w:hAnsi="Times New Roman" w:cs="Times New Roman"/>
            <w:sz w:val="26"/>
            <w:szCs w:val="26"/>
          </w:rPr>
          <w:t>từ khóa</w:t>
        </w:r>
      </w:ins>
      <w:del w:id="3634" w:author="Ly Tran Thi Ly" w:date="2019-06-20T10:14:00Z">
        <w:r w:rsidR="00DD4A96" w:rsidRPr="00A9201D" w:rsidDel="00B350D9">
          <w:rPr>
            <w:rFonts w:ascii="Times New Roman" w:hAnsi="Times New Roman" w:cs="Times New Roman"/>
            <w:sz w:val="26"/>
            <w:szCs w:val="26"/>
          </w:rPr>
          <w:delText>key word</w:delText>
        </w:r>
      </w:del>
      <w:r w:rsidR="00DD4A96" w:rsidRPr="00A9201D">
        <w:rPr>
          <w:rFonts w:ascii="Times New Roman" w:hAnsi="Times New Roman" w:cs="Times New Roman"/>
          <w:sz w:val="26"/>
          <w:szCs w:val="26"/>
        </w:rPr>
        <w:t xml:space="preserve"> chính </w:t>
      </w:r>
      <w:ins w:id="3635" w:author="Ly Tran Thi Ly" w:date="2019-06-20T10:14:00Z">
        <w:r w:rsidR="00B350D9">
          <w:rPr>
            <w:rFonts w:ascii="Times New Roman" w:hAnsi="Times New Roman" w:cs="Times New Roman"/>
            <w:sz w:val="26"/>
            <w:szCs w:val="26"/>
          </w:rPr>
          <w:t>của</w:t>
        </w:r>
      </w:ins>
      <w:del w:id="3636" w:author="Ly Tran Thi Ly" w:date="2019-06-20T10:14:00Z">
        <w:r w:rsidR="00DD4A96" w:rsidRPr="00A9201D" w:rsidDel="00B350D9">
          <w:rPr>
            <w:rFonts w:ascii="Times New Roman" w:hAnsi="Times New Roman" w:cs="Times New Roman"/>
            <w:sz w:val="26"/>
            <w:szCs w:val="26"/>
          </w:rPr>
          <w:delText>từ</w:delText>
        </w:r>
      </w:del>
      <w:r w:rsidR="00DD4A96" w:rsidRPr="00A9201D">
        <w:rPr>
          <w:rFonts w:ascii="Times New Roman" w:hAnsi="Times New Roman" w:cs="Times New Roman"/>
          <w:sz w:val="26"/>
          <w:szCs w:val="26"/>
        </w:rPr>
        <w:t xml:space="preserve"> người dùng để tạo ra câu </w:t>
      </w:r>
      <w:ins w:id="3637" w:author="Ly Tran Thi Ly" w:date="2019-06-20T10:14:00Z">
        <w:r w:rsidR="00B350D9">
          <w:rPr>
            <w:rFonts w:ascii="Times New Roman" w:hAnsi="Times New Roman" w:cs="Times New Roman"/>
            <w:sz w:val="26"/>
            <w:szCs w:val="26"/>
          </w:rPr>
          <w:t>truy vấn</w:t>
        </w:r>
      </w:ins>
      <w:del w:id="3638" w:author="Ly Tran Thi Ly" w:date="2019-06-20T10:14:00Z">
        <w:r w:rsidR="00DD4A96" w:rsidRPr="00A9201D" w:rsidDel="00B350D9">
          <w:rPr>
            <w:rFonts w:ascii="Times New Roman" w:hAnsi="Times New Roman" w:cs="Times New Roman"/>
            <w:sz w:val="26"/>
            <w:szCs w:val="26"/>
          </w:rPr>
          <w:delText>query</w:delText>
        </w:r>
      </w:del>
      <w:r w:rsidR="00DD4A96" w:rsidRPr="00A9201D">
        <w:rPr>
          <w:rFonts w:ascii="Times New Roman" w:hAnsi="Times New Roman" w:cs="Times New Roman"/>
          <w:sz w:val="26"/>
          <w:szCs w:val="26"/>
        </w:rPr>
        <w:t xml:space="preserve"> chứa những ràng buộc thích hợp. Câu </w:t>
      </w:r>
      <w:ins w:id="3639" w:author="Ly Tran Thi Ly" w:date="2019-06-20T10:14:00Z">
        <w:r w:rsidR="00B350D9">
          <w:rPr>
            <w:rFonts w:ascii="Times New Roman" w:hAnsi="Times New Roman" w:cs="Times New Roman"/>
            <w:sz w:val="26"/>
            <w:szCs w:val="26"/>
          </w:rPr>
          <w:t>truy vấn</w:t>
        </w:r>
      </w:ins>
      <w:del w:id="3640" w:author="Ly Tran Thi Ly" w:date="2019-06-20T10:14:00Z">
        <w:r w:rsidR="00DD4A96" w:rsidRPr="00A9201D" w:rsidDel="00B350D9">
          <w:rPr>
            <w:rFonts w:ascii="Times New Roman" w:hAnsi="Times New Roman" w:cs="Times New Roman"/>
            <w:sz w:val="26"/>
            <w:szCs w:val="26"/>
          </w:rPr>
          <w:delText>query</w:delText>
        </w:r>
      </w:del>
      <w:r w:rsidR="00DD4A96" w:rsidRPr="00A9201D">
        <w:rPr>
          <w:rFonts w:ascii="Times New Roman" w:hAnsi="Times New Roman" w:cs="Times New Roman"/>
          <w:sz w:val="26"/>
          <w:szCs w:val="26"/>
        </w:rPr>
        <w:t xml:space="preserve"> này sẽ được đưa qua cho </w:t>
      </w:r>
      <w:ins w:id="3641" w:author="Ly Tran Thi Ly" w:date="2019-06-20T10:14:00Z">
        <w:r w:rsidR="00B350D9">
          <w:rPr>
            <w:rFonts w:ascii="Times New Roman" w:hAnsi="Times New Roman" w:cs="Times New Roman"/>
            <w:sz w:val="26"/>
            <w:szCs w:val="26"/>
          </w:rPr>
          <w:t>công cụ tìm kiếm từ</w:t>
        </w:r>
      </w:ins>
      <w:del w:id="3642" w:author="Ly Tran Thi Ly" w:date="2019-06-20T10:14:00Z">
        <w:r w:rsidR="00DD4A96" w:rsidRPr="00A9201D" w:rsidDel="00B350D9">
          <w:rPr>
            <w:rFonts w:ascii="Times New Roman" w:hAnsi="Times New Roman" w:cs="Times New Roman"/>
            <w:sz w:val="26"/>
            <w:szCs w:val="26"/>
          </w:rPr>
          <w:delText>“text search engine”</w:delText>
        </w:r>
      </w:del>
      <w:r w:rsidR="00DD4A96" w:rsidRPr="00A9201D">
        <w:rPr>
          <w:rFonts w:ascii="Times New Roman" w:hAnsi="Times New Roman" w:cs="Times New Roman"/>
          <w:sz w:val="26"/>
          <w:szCs w:val="26"/>
        </w:rPr>
        <w:t xml:space="preserve"> để lấy được tập dữ liệu mà có vẻ như có chứa câu trả lời.</w:t>
      </w:r>
    </w:p>
    <w:p w14:paraId="733D0615" w14:textId="6C94D9D1" w:rsidR="00AA2DB0" w:rsidRPr="00A9201D" w:rsidRDefault="00DD4A96" w:rsidP="007D3873">
      <w:pPr>
        <w:jc w:val="both"/>
        <w:rPr>
          <w:rFonts w:ascii="Times New Roman" w:hAnsi="Times New Roman" w:cs="Times New Roman"/>
          <w:sz w:val="26"/>
          <w:szCs w:val="26"/>
        </w:rPr>
      </w:pPr>
      <w:del w:id="3643" w:author="Cuong, Pham Nguyen" w:date="2019-06-10T12:45:00Z">
        <w:r w:rsidRPr="00A9201D" w:rsidDel="00A565FE">
          <w:rPr>
            <w:rFonts w:ascii="Times New Roman" w:hAnsi="Times New Roman" w:cs="Times New Roman"/>
            <w:sz w:val="26"/>
            <w:szCs w:val="26"/>
          </w:rPr>
          <w:br/>
        </w:r>
      </w:del>
      <w:r w:rsidRPr="00A9201D">
        <w:rPr>
          <w:rFonts w:ascii="Times New Roman" w:hAnsi="Times New Roman" w:cs="Times New Roman"/>
          <w:sz w:val="26"/>
          <w:szCs w:val="26"/>
        </w:rPr>
        <w:tab/>
      </w:r>
      <w:del w:id="3644" w:author="Cuong, Pham Nguyen" w:date="2019-06-10T12:45:00Z">
        <w:r w:rsidRPr="00A9201D" w:rsidDel="00A565FE">
          <w:rPr>
            <w:rFonts w:ascii="Times New Roman" w:hAnsi="Times New Roman" w:cs="Times New Roman"/>
            <w:sz w:val="26"/>
            <w:szCs w:val="26"/>
          </w:rPr>
          <w:delText xml:space="preserve">- </w:delText>
        </w:r>
      </w:del>
      <w:r w:rsidRPr="00A9201D">
        <w:rPr>
          <w:rFonts w:ascii="Times New Roman" w:hAnsi="Times New Roman" w:cs="Times New Roman"/>
          <w:b/>
          <w:sz w:val="26"/>
          <w:szCs w:val="26"/>
        </w:rPr>
        <w:t>Paragraph Extraction Module</w:t>
      </w:r>
      <w:r w:rsidRPr="00A9201D">
        <w:rPr>
          <w:rFonts w:ascii="Times New Roman" w:hAnsi="Times New Roman" w:cs="Times New Roman"/>
          <w:sz w:val="26"/>
          <w:szCs w:val="26"/>
        </w:rPr>
        <w:t xml:space="preserve">: </w:t>
      </w:r>
      <w:r w:rsidR="00995AC4" w:rsidRPr="00A9201D">
        <w:rPr>
          <w:rFonts w:ascii="Times New Roman" w:hAnsi="Times New Roman" w:cs="Times New Roman"/>
          <w:sz w:val="26"/>
          <w:szCs w:val="26"/>
        </w:rPr>
        <w:t xml:space="preserve">từ những dữ liệu có vẻ như chứa câu trả lời lấy được từ bước trên, module này sử </w:t>
      </w:r>
      <w:r w:rsidR="00240CB4" w:rsidRPr="00A9201D">
        <w:rPr>
          <w:rFonts w:ascii="Times New Roman" w:hAnsi="Times New Roman" w:cs="Times New Roman"/>
          <w:sz w:val="26"/>
          <w:szCs w:val="26"/>
        </w:rPr>
        <w:t>dụng một vài thuật toán (tùy thuộc vào yêu cầu hệ thống) để so sánh, gán nhãn, tính điểm</w:t>
      </w:r>
      <w:ins w:id="3645" w:author="Ly Tran Thi Ly" w:date="2019-06-20T10:15:00Z">
        <w:r w:rsidR="00B350D9">
          <w:rPr>
            <w:rFonts w:ascii="Times New Roman" w:hAnsi="Times New Roman" w:cs="Times New Roman"/>
            <w:sz w:val="26"/>
            <w:szCs w:val="26"/>
          </w:rPr>
          <w:t xml:space="preserve"> và </w:t>
        </w:r>
      </w:ins>
      <w:del w:id="3646" w:author="Ly Tran Thi Ly" w:date="2019-06-20T10:15:00Z">
        <w:r w:rsidR="00240CB4" w:rsidRPr="00A9201D" w:rsidDel="00B350D9">
          <w:rPr>
            <w:rFonts w:ascii="Times New Roman" w:hAnsi="Times New Roman" w:cs="Times New Roman"/>
            <w:sz w:val="26"/>
            <w:szCs w:val="26"/>
          </w:rPr>
          <w:delText xml:space="preserve"> để </w:delText>
        </w:r>
      </w:del>
      <w:r w:rsidR="00240CB4" w:rsidRPr="00A9201D">
        <w:rPr>
          <w:rFonts w:ascii="Times New Roman" w:hAnsi="Times New Roman" w:cs="Times New Roman"/>
          <w:sz w:val="26"/>
          <w:szCs w:val="26"/>
        </w:rPr>
        <w:t>cuối cùng đưa ra đoạn có điểm cao nhất.</w:t>
      </w:r>
    </w:p>
    <w:p w14:paraId="6269C4D8" w14:textId="1D7C4A7C" w:rsidR="001D6EC6" w:rsidRDefault="00240CB4" w:rsidP="001D6EC6">
      <w:pPr>
        <w:jc w:val="both"/>
        <w:rPr>
          <w:ins w:id="3647" w:author="TRAN THI LY LY" w:date="2019-06-11T22:36:00Z"/>
          <w:rFonts w:ascii="Times New Roman" w:hAnsi="Times New Roman" w:cs="Times New Roman"/>
          <w:sz w:val="26"/>
          <w:szCs w:val="26"/>
        </w:rPr>
      </w:pPr>
      <w:r w:rsidRPr="00A9201D">
        <w:rPr>
          <w:rFonts w:ascii="Times New Roman" w:hAnsi="Times New Roman" w:cs="Times New Roman"/>
          <w:sz w:val="26"/>
          <w:szCs w:val="26"/>
        </w:rPr>
        <w:tab/>
      </w:r>
      <w:del w:id="3648" w:author="Cuong, Pham Nguyen" w:date="2019-06-10T12:45:00Z">
        <w:r w:rsidRPr="00A9201D" w:rsidDel="00A565FE">
          <w:rPr>
            <w:rFonts w:ascii="Times New Roman" w:hAnsi="Times New Roman" w:cs="Times New Roman"/>
            <w:sz w:val="26"/>
            <w:szCs w:val="26"/>
          </w:rPr>
          <w:delText xml:space="preserve">- </w:delText>
        </w:r>
      </w:del>
      <w:r w:rsidRPr="00A9201D">
        <w:rPr>
          <w:rFonts w:ascii="Times New Roman" w:hAnsi="Times New Roman" w:cs="Times New Roman"/>
          <w:b/>
          <w:sz w:val="26"/>
          <w:szCs w:val="26"/>
        </w:rPr>
        <w:t>Answer extraction Module</w:t>
      </w:r>
      <w:r w:rsidRPr="00A9201D">
        <w:rPr>
          <w:rFonts w:ascii="Times New Roman" w:hAnsi="Times New Roman" w:cs="Times New Roman"/>
          <w:sz w:val="26"/>
          <w:szCs w:val="26"/>
        </w:rPr>
        <w:t xml:space="preserve">: </w:t>
      </w:r>
      <w:r w:rsidR="00D82544" w:rsidRPr="00A9201D">
        <w:rPr>
          <w:rFonts w:ascii="Times New Roman" w:hAnsi="Times New Roman" w:cs="Times New Roman"/>
          <w:sz w:val="26"/>
          <w:szCs w:val="26"/>
        </w:rPr>
        <w:t>Từ đoạn có điểm số cao nhất, module này sẽ phân tích và chiết xuất ra câu trả lời phù hợp, ví dụ như ở phần Question Processing Module ta biết loại câu trả lời cần đưa ra là một địa điểm, vậy ở module này ta chỉ cần trả lời địa điểm mà Obama sinh ra với ngữ pháp thích hợp – He was born in Hawai, US.</w:t>
      </w:r>
    </w:p>
    <w:p w14:paraId="444240A0" w14:textId="77777777" w:rsidR="001D6EC6" w:rsidRDefault="001D6EC6">
      <w:pPr>
        <w:rPr>
          <w:ins w:id="3649" w:author="TRAN THI LY LY" w:date="2019-06-11T22:36:00Z"/>
          <w:rFonts w:ascii="Times New Roman" w:hAnsi="Times New Roman" w:cs="Times New Roman"/>
          <w:sz w:val="26"/>
          <w:szCs w:val="26"/>
        </w:rPr>
      </w:pPr>
      <w:ins w:id="3650" w:author="TRAN THI LY LY" w:date="2019-06-11T22:36:00Z">
        <w:r>
          <w:rPr>
            <w:rFonts w:ascii="Times New Roman" w:hAnsi="Times New Roman" w:cs="Times New Roman"/>
            <w:sz w:val="26"/>
            <w:szCs w:val="26"/>
          </w:rPr>
          <w:br w:type="page"/>
        </w:r>
      </w:ins>
    </w:p>
    <w:p w14:paraId="404065FE" w14:textId="6862A400" w:rsidR="00240CB4" w:rsidRPr="00A9201D" w:rsidDel="00710500" w:rsidRDefault="00240CB4" w:rsidP="007D3873">
      <w:pPr>
        <w:jc w:val="both"/>
        <w:rPr>
          <w:del w:id="3651" w:author="TRAN THI LY LY" w:date="2019-06-11T22:26:00Z"/>
          <w:rFonts w:ascii="Times New Roman" w:hAnsi="Times New Roman" w:cs="Times New Roman"/>
          <w:sz w:val="26"/>
          <w:szCs w:val="26"/>
        </w:rPr>
      </w:pPr>
    </w:p>
    <w:p w14:paraId="54CF2781" w14:textId="053E49A3" w:rsidR="00AE1D0F" w:rsidRPr="00A9201D" w:rsidRDefault="00AE1D0F" w:rsidP="007D3873">
      <w:pPr>
        <w:pStyle w:val="u3"/>
        <w:spacing w:before="0"/>
        <w:jc w:val="both"/>
        <w:rPr>
          <w:rFonts w:cs="Times New Roman"/>
          <w:szCs w:val="26"/>
        </w:rPr>
      </w:pPr>
      <w:bookmarkStart w:id="3652" w:name="_Toc11966297"/>
      <w:r w:rsidRPr="00A9201D">
        <w:rPr>
          <w:rFonts w:cs="Times New Roman"/>
          <w:szCs w:val="26"/>
        </w:rPr>
        <w:t>2.1.2 Phân loại</w:t>
      </w:r>
      <w:bookmarkEnd w:id="3652"/>
    </w:p>
    <w:p w14:paraId="553AF2A3" w14:textId="03D4146D" w:rsidR="00710500" w:rsidRDefault="0066767A">
      <w:pPr>
        <w:ind w:firstLine="720"/>
        <w:jc w:val="both"/>
        <w:rPr>
          <w:ins w:id="3653" w:author="Ly Tran Thi Ly" w:date="2019-06-14T15:52:00Z"/>
          <w:rFonts w:ascii="Times New Roman" w:hAnsi="Times New Roman" w:cs="Times New Roman"/>
          <w:i/>
          <w:sz w:val="26"/>
          <w:szCs w:val="26"/>
        </w:rPr>
      </w:pPr>
      <w:ins w:id="3654" w:author="Ly Tran Thi Ly" w:date="2019-06-14T15:52:00Z">
        <w:r w:rsidRPr="00887B15">
          <w:rPr>
            <w:noProof/>
          </w:rPr>
          <mc:AlternateContent>
            <mc:Choice Requires="wps">
              <w:drawing>
                <wp:anchor distT="0" distB="0" distL="114300" distR="114300" simplePos="0" relativeHeight="251811840" behindDoc="0" locked="0" layoutInCell="1" allowOverlap="1" wp14:anchorId="6FFA0E6C" wp14:editId="30D6EB69">
                  <wp:simplePos x="0" y="0"/>
                  <wp:positionH relativeFrom="margin">
                    <wp:align>right</wp:align>
                  </wp:positionH>
                  <wp:positionV relativeFrom="paragraph">
                    <wp:posOffset>3829685</wp:posOffset>
                  </wp:positionV>
                  <wp:extent cx="5715000" cy="276225"/>
                  <wp:effectExtent l="0" t="0" r="0" b="9525"/>
                  <wp:wrapTopAndBottom/>
                  <wp:docPr id="238" name="Text Box 238"/>
                  <wp:cNvGraphicFramePr/>
                  <a:graphic xmlns:a="http://schemas.openxmlformats.org/drawingml/2006/main">
                    <a:graphicData uri="http://schemas.microsoft.com/office/word/2010/wordprocessingShape">
                      <wps:wsp>
                        <wps:cNvSpPr txBox="1"/>
                        <wps:spPr>
                          <a:xfrm>
                            <a:off x="0" y="0"/>
                            <a:ext cx="5715000" cy="276225"/>
                          </a:xfrm>
                          <a:prstGeom prst="rect">
                            <a:avLst/>
                          </a:prstGeom>
                          <a:solidFill>
                            <a:prstClr val="white"/>
                          </a:solidFill>
                          <a:ln>
                            <a:noFill/>
                          </a:ln>
                        </wps:spPr>
                        <wps:txbx>
                          <w:txbxContent>
                            <w:p w14:paraId="60AEC3B6" w14:textId="1181F96E" w:rsidR="009E4E78" w:rsidRPr="00E25F1F" w:rsidRDefault="009E4E78">
                              <w:pPr>
                                <w:pStyle w:val="Chuthich"/>
                                <w:rPr>
                                  <w:noProof/>
                                </w:rPr>
                                <w:pPrChange w:id="3655" w:author="Ly Tran Thi Ly" w:date="2019-06-14T15:52:00Z">
                                  <w:pPr>
                                    <w:ind w:firstLine="720"/>
                                    <w:jc w:val="both"/>
                                  </w:pPr>
                                </w:pPrChange>
                              </w:pPr>
                              <w:bookmarkStart w:id="3656" w:name="_Toc11500464"/>
                              <w:ins w:id="3657" w:author="Ly Tran Thi Ly" w:date="2019-06-14T15:52:00Z">
                                <w:r>
                                  <w:t xml:space="preserve">Hình 2. </w:t>
                                </w:r>
                                <w:r>
                                  <w:fldChar w:fldCharType="begin"/>
                                </w:r>
                                <w:r>
                                  <w:instrText xml:space="preserve"> SEQ Hình_2. \* ARABIC </w:instrText>
                                </w:r>
                              </w:ins>
                              <w:r>
                                <w:fldChar w:fldCharType="separate"/>
                              </w:r>
                              <w:ins w:id="3658" w:author="TRAN THI LY LY" w:date="2019-06-20T23:47:00Z">
                                <w:r w:rsidR="00887B15">
                                  <w:rPr>
                                    <w:noProof/>
                                  </w:rPr>
                                  <w:t>3</w:t>
                                </w:r>
                              </w:ins>
                              <w:ins w:id="3659" w:author="Ly Tran Thi Ly" w:date="2019-06-14T15:52:00Z">
                                <w:r>
                                  <w:fldChar w:fldCharType="end"/>
                                </w:r>
                                <w:r>
                                  <w:rPr>
                                    <w:lang w:val="vi-VN"/>
                                  </w:rPr>
                                  <w:t xml:space="preserve"> </w:t>
                                </w:r>
                                <w:r>
                                  <w:t>Các tiêu chí phân loại một QAS</w:t>
                                </w:r>
                              </w:ins>
                              <w:bookmarkEnd w:id="3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A0E6C" id="Text Box 238" o:spid="_x0000_s1031" type="#_x0000_t202" style="position:absolute;left:0;text-align:left;margin-left:398.8pt;margin-top:301.55pt;width:450pt;height:21.7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" stroked="f">
                  <v:textbox inset="0,0,0,0">
                    <w:txbxContent>
                      <w:p w14:paraId="60AEC3B6" w14:textId="1181F96E" w:rsidR="009E4E78" w:rsidRPr="00E25F1F" w:rsidRDefault="009E4E78">
                        <w:pPr>
                          <w:pStyle w:val="Chuthich"/>
                          <w:rPr>
                            <w:noProof/>
                          </w:rPr>
                          <w:pPrChange w:id="3660" w:author="Ly Tran Thi Ly" w:date="2019-06-14T15:52:00Z">
                            <w:pPr>
                              <w:ind w:firstLine="720"/>
                              <w:jc w:val="both"/>
                            </w:pPr>
                          </w:pPrChange>
                        </w:pPr>
                        <w:bookmarkStart w:id="3661" w:name="_Toc11500464"/>
                        <w:ins w:id="3662" w:author="Ly Tran Thi Ly" w:date="2019-06-14T15:52:00Z">
                          <w:r>
                            <w:t xml:space="preserve">Hình 2. </w:t>
                          </w:r>
                          <w:r>
                            <w:fldChar w:fldCharType="begin"/>
                          </w:r>
                          <w:r>
                            <w:instrText xml:space="preserve"> SEQ Hình_2. \* ARABIC </w:instrText>
                          </w:r>
                        </w:ins>
                        <w:r>
                          <w:fldChar w:fldCharType="separate"/>
                        </w:r>
                        <w:ins w:id="3663" w:author="TRAN THI LY LY" w:date="2019-06-20T23:47:00Z">
                          <w:r w:rsidR="00887B15">
                            <w:rPr>
                              <w:noProof/>
                            </w:rPr>
                            <w:t>3</w:t>
                          </w:r>
                        </w:ins>
                        <w:ins w:id="3664" w:author="Ly Tran Thi Ly" w:date="2019-06-14T15:52:00Z">
                          <w:r>
                            <w:fldChar w:fldCharType="end"/>
                          </w:r>
                          <w:r>
                            <w:rPr>
                              <w:lang w:val="vi-VN"/>
                            </w:rPr>
                            <w:t xml:space="preserve"> </w:t>
                          </w:r>
                          <w:r>
                            <w:t>Các tiêu chí phân loại một QAS</w:t>
                          </w:r>
                        </w:ins>
                        <w:bookmarkEnd w:id="3661"/>
                      </w:p>
                    </w:txbxContent>
                  </v:textbox>
                  <w10:wrap type="topAndBottom" anchorx="margin"/>
                </v:shape>
              </w:pict>
            </mc:Fallback>
          </mc:AlternateContent>
        </w:r>
      </w:ins>
      <w:ins w:id="3665" w:author="Ly Tran Thi Ly" w:date="2019-06-14T15:51:00Z">
        <w:r w:rsidRPr="001E1EDB">
          <w:rPr>
            <w:noProof/>
            <w:rPrChange w:id="3666" w:author="Ly Tran Thi Ly" w:date="2019-06-19T16:14:00Z">
              <w:rPr>
                <w:noProof/>
              </w:rPr>
            </w:rPrChange>
          </w:rPr>
          <w:drawing>
            <wp:anchor distT="0" distB="0" distL="114300" distR="114300" simplePos="0" relativeHeight="251809792" behindDoc="0" locked="0" layoutInCell="1" allowOverlap="1" wp14:anchorId="4B515BA7" wp14:editId="59825FC3">
              <wp:simplePos x="0" y="0"/>
              <wp:positionH relativeFrom="margin">
                <wp:align>right</wp:align>
              </wp:positionH>
              <wp:positionV relativeFrom="paragraph">
                <wp:posOffset>791210</wp:posOffset>
              </wp:positionV>
              <wp:extent cx="5715000" cy="293433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0" cy="2934335"/>
                      </a:xfrm>
                      <a:prstGeom prst="rect">
                        <a:avLst/>
                      </a:prstGeom>
                    </pic:spPr>
                  </pic:pic>
                </a:graphicData>
              </a:graphic>
            </wp:anchor>
          </w:drawing>
        </w:r>
      </w:ins>
      <w:ins w:id="3667" w:author="TRAN THI LY LY" w:date="2019-06-11T22:25:00Z">
        <w:del w:id="3668" w:author="Ly Tran Thi Ly" w:date="2019-06-14T15:51:00Z">
          <w:r w:rsidR="00E915D0" w:rsidRPr="001E1EDB" w:rsidDel="0066767A">
            <w:rPr>
              <w:noProof/>
              <w:rPrChange w:id="3669" w:author="Ly Tran Thi Ly" w:date="2019-06-19T16:14:00Z">
                <w:rPr>
                  <w:noProof/>
                </w:rPr>
              </w:rPrChange>
            </w:rPr>
            <mc:AlternateContent>
              <mc:Choice Requires="wps">
                <w:drawing>
                  <wp:anchor distT="0" distB="0" distL="114300" distR="114300" simplePos="0" relativeHeight="251787264" behindDoc="0" locked="0" layoutInCell="1" allowOverlap="1" wp14:anchorId="43838CF1" wp14:editId="16726B1D">
                    <wp:simplePos x="0" y="0"/>
                    <wp:positionH relativeFrom="margin">
                      <wp:align>right</wp:align>
                    </wp:positionH>
                    <wp:positionV relativeFrom="paragraph">
                      <wp:posOffset>4036695</wp:posOffset>
                    </wp:positionV>
                    <wp:extent cx="5715000" cy="285750"/>
                    <wp:effectExtent l="0" t="0" r="0" b="0"/>
                    <wp:wrapTopAndBottom/>
                    <wp:docPr id="29" name="Hộp Văn bản 29"/>
                    <wp:cNvGraphicFramePr/>
                    <a:graphic xmlns:a="http://schemas.openxmlformats.org/drawingml/2006/main">
                      <a:graphicData uri="http://schemas.microsoft.com/office/word/2010/wordprocessingShape">
                        <wps:wsp>
                          <wps:cNvSpPr txBox="1"/>
                          <wps:spPr>
                            <a:xfrm>
                              <a:off x="0" y="0"/>
                              <a:ext cx="5715000" cy="285750"/>
                            </a:xfrm>
                            <a:prstGeom prst="rect">
                              <a:avLst/>
                            </a:prstGeom>
                            <a:solidFill>
                              <a:prstClr val="white"/>
                            </a:solidFill>
                            <a:ln>
                              <a:noFill/>
                            </a:ln>
                          </wps:spPr>
                          <wps:txbx>
                            <w:txbxContent>
                              <w:p w14:paraId="0D8487A9" w14:textId="4E33D301" w:rsidR="009E4E78" w:rsidRPr="00926AEA" w:rsidRDefault="009E4E78">
                                <w:pPr>
                                  <w:pStyle w:val="Chuthich"/>
                                  <w:rPr>
                                    <w:noProof/>
                                  </w:rPr>
                                  <w:pPrChange w:id="3670" w:author="TRAN THI LY LY" w:date="2019-06-11T22:25:00Z">
                                    <w:pPr>
                                      <w:ind w:firstLine="720"/>
                                      <w:jc w:val="both"/>
                                    </w:pPr>
                                  </w:pPrChange>
                                </w:pPr>
                                <w:bookmarkStart w:id="3671" w:name="_Toc11500465"/>
                                <w:ins w:id="3672" w:author="TRAN THI LY LY" w:date="2019-06-11T22:25:00Z">
                                  <w:r>
                                    <w:t xml:space="preserve">Hình 2. </w:t>
                                  </w:r>
                                  <w:r>
                                    <w:fldChar w:fldCharType="begin"/>
                                  </w:r>
                                  <w:r>
                                    <w:instrText xml:space="preserve"> SEQ Hình_2. \* ARABIC </w:instrText>
                                  </w:r>
                                </w:ins>
                                <w:r>
                                  <w:fldChar w:fldCharType="separate"/>
                                </w:r>
                                <w:ins w:id="3673" w:author="TRAN THI LY LY" w:date="2019-06-20T23:47:00Z">
                                  <w:r w:rsidR="00887B15">
                                    <w:rPr>
                                      <w:noProof/>
                                    </w:rPr>
                                    <w:t>4</w:t>
                                  </w:r>
                                </w:ins>
                                <w:ins w:id="3674" w:author="TRAN THI LY LY" w:date="2019-06-11T22:25:00Z">
                                  <w:r>
                                    <w:fldChar w:fldCharType="end"/>
                                  </w:r>
                                  <w:r>
                                    <w:t xml:space="preserve"> Các tiêu chí phân loại một QAS</w:t>
                                  </w:r>
                                </w:ins>
                                <w:bookmarkEnd w:id="36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38CF1" id="Hộp Văn bản 29" o:spid="_x0000_s1032" type="#_x0000_t202" style="position:absolute;left:0;text-align:left;margin-left:398.8pt;margin-top:317.85pt;width:450pt;height:22.5pt;z-index:251787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" stroked="f">
                    <v:textbox inset="0,0,0,0">
                      <w:txbxContent>
                        <w:p w14:paraId="0D8487A9" w14:textId="4E33D301" w:rsidR="009E4E78" w:rsidRPr="00926AEA" w:rsidRDefault="009E4E78">
                          <w:pPr>
                            <w:pStyle w:val="Chuthich"/>
                            <w:rPr>
                              <w:noProof/>
                            </w:rPr>
                            <w:pPrChange w:id="3675" w:author="TRAN THI LY LY" w:date="2019-06-11T22:25:00Z">
                              <w:pPr>
                                <w:ind w:firstLine="720"/>
                                <w:jc w:val="both"/>
                              </w:pPr>
                            </w:pPrChange>
                          </w:pPr>
                          <w:bookmarkStart w:id="3676" w:name="_Toc11500465"/>
                          <w:ins w:id="3677" w:author="TRAN THI LY LY" w:date="2019-06-11T22:25:00Z">
                            <w:r>
                              <w:t xml:space="preserve">Hình 2. </w:t>
                            </w:r>
                            <w:r>
                              <w:fldChar w:fldCharType="begin"/>
                            </w:r>
                            <w:r>
                              <w:instrText xml:space="preserve"> SEQ Hình_2. \* ARABIC </w:instrText>
                            </w:r>
                          </w:ins>
                          <w:r>
                            <w:fldChar w:fldCharType="separate"/>
                          </w:r>
                          <w:ins w:id="3678" w:author="TRAN THI LY LY" w:date="2019-06-20T23:47:00Z">
                            <w:r w:rsidR="00887B15">
                              <w:rPr>
                                <w:noProof/>
                              </w:rPr>
                              <w:t>4</w:t>
                            </w:r>
                          </w:ins>
                          <w:ins w:id="3679" w:author="TRAN THI LY LY" w:date="2019-06-11T22:25:00Z">
                            <w:r>
                              <w:fldChar w:fldCharType="end"/>
                            </w:r>
                            <w:r>
                              <w:t xml:space="preserve"> Các tiêu chí phân loại một QAS</w:t>
                            </w:r>
                          </w:ins>
                          <w:bookmarkEnd w:id="3676"/>
                        </w:p>
                      </w:txbxContent>
                    </v:textbox>
                    <w10:wrap type="topAndBottom" anchorx="margin"/>
                  </v:shape>
                </w:pict>
              </mc:Fallback>
            </mc:AlternateContent>
          </w:r>
        </w:del>
      </w:ins>
      <w:ins w:id="3680" w:author="TRAN THI LY LY" w:date="2019-06-11T22:24:00Z">
        <w:del w:id="3681" w:author="Ly Tran Thi Ly" w:date="2019-06-14T15:51:00Z">
          <w:r w:rsidR="00E915D0" w:rsidRPr="001E1EDB" w:rsidDel="0066767A">
            <w:rPr>
              <w:noProof/>
              <w:rPrChange w:id="3682" w:author="Ly Tran Thi Ly" w:date="2019-06-19T16:14:00Z">
                <w:rPr>
                  <w:noProof/>
                </w:rPr>
              </w:rPrChange>
            </w:rPr>
            <w:drawing>
              <wp:anchor distT="0" distB="0" distL="114300" distR="114300" simplePos="0" relativeHeight="251785216" behindDoc="0" locked="0" layoutInCell="1" allowOverlap="1" wp14:anchorId="11B53450" wp14:editId="20726AF0">
                <wp:simplePos x="0" y="0"/>
                <wp:positionH relativeFrom="margin">
                  <wp:align>left</wp:align>
                </wp:positionH>
                <wp:positionV relativeFrom="paragraph">
                  <wp:posOffset>715010</wp:posOffset>
                </wp:positionV>
                <wp:extent cx="5831840" cy="3228975"/>
                <wp:effectExtent l="0" t="0" r="0" b="9525"/>
                <wp:wrapTopAndBottom/>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31840" cy="3228975"/>
                        </a:xfrm>
                        <a:prstGeom prst="rect">
                          <a:avLst/>
                        </a:prstGeom>
                      </pic:spPr>
                    </pic:pic>
                  </a:graphicData>
                </a:graphic>
                <wp14:sizeRelH relativeFrom="margin">
                  <wp14:pctWidth>0</wp14:pctWidth>
                </wp14:sizeRelH>
                <wp14:sizeRelV relativeFrom="margin">
                  <wp14:pctHeight>0</wp14:pctHeight>
                </wp14:sizeRelV>
              </wp:anchor>
            </w:drawing>
          </w:r>
        </w:del>
      </w:ins>
      <w:r w:rsidR="003503BC" w:rsidRPr="001E1EDB">
        <w:rPr>
          <w:rFonts w:ascii="Times New Roman" w:hAnsi="Times New Roman" w:cs="Times New Roman"/>
          <w:sz w:val="26"/>
          <w:szCs w:val="26"/>
          <w:rPrChange w:id="3683" w:author="Ly Tran Thi Ly" w:date="2019-06-19T16:14:00Z">
            <w:rPr>
              <w:rFonts w:ascii="Times New Roman" w:hAnsi="Times New Roman" w:cs="Times New Roman"/>
              <w:i/>
              <w:sz w:val="26"/>
              <w:szCs w:val="26"/>
            </w:rPr>
          </w:rPrChange>
        </w:rPr>
        <w:t>Có nhiều tiêu chí phân loại QAS, chúng tôi sẽ trình bày tất cả các tiêu chí và các loại trong từng tiêu chí. Cuối mỗi tiêu chí chúng tôi sẽ trình bày phân loại của đề tài và lí do tại sao đề tài lại được xếp vào phân loại đó</w:t>
      </w:r>
      <w:r w:rsidR="003503BC" w:rsidRPr="00A9201D">
        <w:rPr>
          <w:rFonts w:ascii="Times New Roman" w:hAnsi="Times New Roman" w:cs="Times New Roman"/>
          <w:i/>
          <w:sz w:val="26"/>
          <w:szCs w:val="26"/>
        </w:rPr>
        <w:t>.</w:t>
      </w:r>
      <w:ins w:id="3684" w:author="TRAN THI LY LY" w:date="2019-06-11T22:36:00Z">
        <w:r w:rsidR="001D6EC6">
          <w:rPr>
            <w:rFonts w:ascii="Times New Roman" w:hAnsi="Times New Roman" w:cs="Times New Roman"/>
            <w:i/>
            <w:sz w:val="26"/>
            <w:szCs w:val="26"/>
          </w:rPr>
          <w:t xml:space="preserve"> </w:t>
        </w:r>
      </w:ins>
    </w:p>
    <w:p w14:paraId="349AE4E9" w14:textId="77777777" w:rsidR="0066767A" w:rsidRPr="00A9201D" w:rsidRDefault="0066767A">
      <w:pPr>
        <w:ind w:firstLine="720"/>
        <w:jc w:val="both"/>
        <w:rPr>
          <w:rFonts w:ascii="Times New Roman" w:hAnsi="Times New Roman" w:cs="Times New Roman"/>
          <w:i/>
          <w:sz w:val="26"/>
          <w:szCs w:val="26"/>
        </w:rPr>
      </w:pPr>
    </w:p>
    <w:p w14:paraId="6002932F" w14:textId="2A043C9A" w:rsidR="00AE1D0F" w:rsidRDefault="003503BC" w:rsidP="007D3873">
      <w:pPr>
        <w:pStyle w:val="u4"/>
        <w:spacing w:before="0"/>
        <w:jc w:val="both"/>
        <w:rPr>
          <w:ins w:id="3685" w:author="Ly Tran Thi Ly" w:date="2019-06-10T16:03:00Z"/>
          <w:rFonts w:cs="Times New Roman"/>
          <w:szCs w:val="26"/>
        </w:rPr>
      </w:pPr>
      <w:r w:rsidRPr="00A9201D">
        <w:rPr>
          <w:rFonts w:cs="Times New Roman"/>
          <w:szCs w:val="26"/>
        </w:rPr>
        <w:lastRenderedPageBreak/>
        <w:t xml:space="preserve"> </w:t>
      </w:r>
      <w:bookmarkStart w:id="3686" w:name="_Toc11966298"/>
      <w:r w:rsidR="000824C2" w:rsidRPr="00A9201D">
        <w:rPr>
          <w:rFonts w:cs="Times New Roman"/>
          <w:szCs w:val="26"/>
        </w:rPr>
        <w:t xml:space="preserve">2.1.2.1 </w:t>
      </w:r>
      <w:bookmarkStart w:id="3687" w:name="_Hlk11183058"/>
      <w:r w:rsidR="000824C2" w:rsidRPr="00A9201D">
        <w:rPr>
          <w:rFonts w:cs="Times New Roman"/>
          <w:szCs w:val="26"/>
        </w:rPr>
        <w:t>Phân loại dựa trên miền</w:t>
      </w:r>
      <w:ins w:id="3688" w:author="TRAN THI LY LY" w:date="2019-06-11T22:30:00Z">
        <w:r w:rsidR="00710500">
          <w:rPr>
            <w:rFonts w:cs="Times New Roman"/>
            <w:szCs w:val="26"/>
          </w:rPr>
          <w:t xml:space="preserve"> </w:t>
        </w:r>
        <w:r w:rsidR="00710500" w:rsidRPr="00710500">
          <w:rPr>
            <w:rFonts w:cs="Times New Roman"/>
            <w:szCs w:val="26"/>
          </w:rPr>
          <w:t>kiến thức</w:t>
        </w:r>
      </w:ins>
      <w:r w:rsidR="000824C2" w:rsidRPr="00A9201D">
        <w:rPr>
          <w:rFonts w:cs="Times New Roman"/>
          <w:szCs w:val="26"/>
        </w:rPr>
        <w:t xml:space="preserve"> ứng dụng (Classification based on application domain)</w:t>
      </w:r>
      <w:bookmarkEnd w:id="3686"/>
      <w:bookmarkEnd w:id="3687"/>
    </w:p>
    <w:p w14:paraId="483D223C" w14:textId="5060B972" w:rsidR="001D6EC6" w:rsidRPr="00887B15" w:rsidRDefault="004E0017">
      <w:pPr>
        <w:jc w:val="both"/>
        <w:rPr>
          <w:rFonts w:cs="Times New Roman"/>
          <w:szCs w:val="26"/>
        </w:rPr>
        <w:pPrChange w:id="3689" w:author="Ly Tran Thi Ly" w:date="2019-06-10T16:10:00Z">
          <w:pPr>
            <w:pStyle w:val="u4"/>
            <w:spacing w:before="0"/>
            <w:jc w:val="both"/>
          </w:pPr>
        </w:pPrChange>
      </w:pPr>
      <w:ins w:id="3690" w:author="Ly Tran Thi Ly" w:date="2019-06-14T15:56:00Z">
        <w:r>
          <w:rPr>
            <w:noProof/>
          </w:rPr>
          <mc:AlternateContent>
            <mc:Choice Requires="wps">
              <w:drawing>
                <wp:anchor distT="0" distB="0" distL="114300" distR="114300" simplePos="0" relativeHeight="251814912" behindDoc="0" locked="0" layoutInCell="1" allowOverlap="1" wp14:anchorId="7D086475" wp14:editId="54EFCAD9">
                  <wp:simplePos x="0" y="0"/>
                  <wp:positionH relativeFrom="margin">
                    <wp:posOffset>476250</wp:posOffset>
                  </wp:positionH>
                  <wp:positionV relativeFrom="paragraph">
                    <wp:posOffset>3284220</wp:posOffset>
                  </wp:positionV>
                  <wp:extent cx="4762500" cy="400050"/>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4762500" cy="400050"/>
                          </a:xfrm>
                          <a:prstGeom prst="rect">
                            <a:avLst/>
                          </a:prstGeom>
                          <a:solidFill>
                            <a:prstClr val="white"/>
                          </a:solidFill>
                          <a:ln>
                            <a:noFill/>
                          </a:ln>
                        </wps:spPr>
                        <wps:txbx>
                          <w:txbxContent>
                            <w:p w14:paraId="2CD8D193" w14:textId="43C4E89D" w:rsidR="009E4E78" w:rsidRPr="0066767A" w:rsidRDefault="009E4E78">
                              <w:pPr>
                                <w:pStyle w:val="Chuthich"/>
                                <w:rPr>
                                  <w:noProof/>
                                  <w:lang w:val="vi-VN"/>
                                  <w:rPrChange w:id="3691" w:author="Ly Tran Thi Ly" w:date="2019-06-14T15:57:00Z">
                                    <w:rPr>
                                      <w:noProof/>
                                    </w:rPr>
                                  </w:rPrChange>
                                </w:rPr>
                                <w:pPrChange w:id="3692" w:author="Ly Tran Thi Ly" w:date="2019-06-14T15:56:00Z">
                                  <w:pPr>
                                    <w:jc w:val="both"/>
                                  </w:pPr>
                                </w:pPrChange>
                              </w:pPr>
                              <w:bookmarkStart w:id="3693" w:name="_Toc11500466"/>
                              <w:ins w:id="3694" w:author="Ly Tran Thi Ly" w:date="2019-06-14T15:56:00Z">
                                <w:r>
                                  <w:t xml:space="preserve">Hình 2. </w:t>
                                </w:r>
                                <w:r>
                                  <w:fldChar w:fldCharType="begin"/>
                                </w:r>
                                <w:r>
                                  <w:instrText xml:space="preserve"> SEQ Hình_2. \* ARABIC </w:instrText>
                                </w:r>
                              </w:ins>
                              <w:r>
                                <w:fldChar w:fldCharType="separate"/>
                              </w:r>
                              <w:ins w:id="3695" w:author="TRAN THI LY LY" w:date="2019-06-20T23:47:00Z">
                                <w:r w:rsidR="00887B15">
                                  <w:rPr>
                                    <w:noProof/>
                                  </w:rPr>
                                  <w:t>5</w:t>
                                </w:r>
                              </w:ins>
                              <w:ins w:id="3696" w:author="Ly Tran Thi Ly" w:date="2019-06-14T15:56:00Z">
                                <w:r>
                                  <w:fldChar w:fldCharType="end"/>
                                </w:r>
                              </w:ins>
                              <w:ins w:id="3697" w:author="Ly Tran Thi Ly" w:date="2019-06-14T15:57:00Z">
                                <w:r>
                                  <w:rPr>
                                    <w:lang w:val="vi-VN"/>
                                  </w:rPr>
                                  <w:t xml:space="preserve"> </w:t>
                                </w:r>
                                <w:r>
                                  <w:t>Sơ đồ các phân loại QAS dựa trên miền kiến thức ứng dụng</w:t>
                                </w:r>
                              </w:ins>
                              <w:bookmarkEnd w:id="36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86475" id="Text Box 240" o:spid="_x0000_s1033" type="#_x0000_t202" style="position:absolute;left:0;text-align:left;margin-left:37.5pt;margin-top:258.6pt;width:375pt;height:31.5pt;z-index:251814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" stroked="f">
                  <v:textbox inset="0,0,0,0">
                    <w:txbxContent>
                      <w:p w14:paraId="2CD8D193" w14:textId="43C4E89D" w:rsidR="009E4E78" w:rsidRPr="0066767A" w:rsidRDefault="009E4E78">
                        <w:pPr>
                          <w:pStyle w:val="Chuthich"/>
                          <w:rPr>
                            <w:noProof/>
                            <w:lang w:val="vi-VN"/>
                            <w:rPrChange w:id="3698" w:author="Ly Tran Thi Ly" w:date="2019-06-14T15:57:00Z">
                              <w:rPr>
                                <w:noProof/>
                              </w:rPr>
                            </w:rPrChange>
                          </w:rPr>
                          <w:pPrChange w:id="3699" w:author="Ly Tran Thi Ly" w:date="2019-06-14T15:56:00Z">
                            <w:pPr>
                              <w:jc w:val="both"/>
                            </w:pPr>
                          </w:pPrChange>
                        </w:pPr>
                        <w:bookmarkStart w:id="3700" w:name="_Toc11500466"/>
                        <w:ins w:id="3701" w:author="Ly Tran Thi Ly" w:date="2019-06-14T15:56:00Z">
                          <w:r>
                            <w:t xml:space="preserve">Hình 2. </w:t>
                          </w:r>
                          <w:r>
                            <w:fldChar w:fldCharType="begin"/>
                          </w:r>
                          <w:r>
                            <w:instrText xml:space="preserve"> SEQ Hình_2. \* ARABIC </w:instrText>
                          </w:r>
                        </w:ins>
                        <w:r>
                          <w:fldChar w:fldCharType="separate"/>
                        </w:r>
                        <w:ins w:id="3702" w:author="TRAN THI LY LY" w:date="2019-06-20T23:47:00Z">
                          <w:r w:rsidR="00887B15">
                            <w:rPr>
                              <w:noProof/>
                            </w:rPr>
                            <w:t>5</w:t>
                          </w:r>
                        </w:ins>
                        <w:ins w:id="3703" w:author="Ly Tran Thi Ly" w:date="2019-06-14T15:56:00Z">
                          <w:r>
                            <w:fldChar w:fldCharType="end"/>
                          </w:r>
                        </w:ins>
                        <w:ins w:id="3704" w:author="Ly Tran Thi Ly" w:date="2019-06-14T15:57:00Z">
                          <w:r>
                            <w:rPr>
                              <w:lang w:val="vi-VN"/>
                            </w:rPr>
                            <w:t xml:space="preserve"> </w:t>
                          </w:r>
                          <w:r>
                            <w:t>Sơ đồ các phân loại QAS dựa trên miền kiến thức ứng dụng</w:t>
                          </w:r>
                        </w:ins>
                        <w:bookmarkEnd w:id="3700"/>
                      </w:p>
                    </w:txbxContent>
                  </v:textbox>
                  <w10:wrap type="topAndBottom" anchorx="margin"/>
                </v:shape>
              </w:pict>
            </mc:Fallback>
          </mc:AlternateContent>
        </w:r>
        <w:r>
          <w:rPr>
            <w:noProof/>
          </w:rPr>
          <w:drawing>
            <wp:anchor distT="0" distB="0" distL="114300" distR="114300" simplePos="0" relativeHeight="251812864" behindDoc="0" locked="0" layoutInCell="1" allowOverlap="1" wp14:anchorId="08FD891A" wp14:editId="1E762CF6">
              <wp:simplePos x="0" y="0"/>
              <wp:positionH relativeFrom="margin">
                <wp:posOffset>476250</wp:posOffset>
              </wp:positionH>
              <wp:positionV relativeFrom="paragraph">
                <wp:posOffset>664845</wp:posOffset>
              </wp:positionV>
              <wp:extent cx="4762500" cy="2628900"/>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62500" cy="2628900"/>
                      </a:xfrm>
                      <a:prstGeom prst="rect">
                        <a:avLst/>
                      </a:prstGeom>
                    </pic:spPr>
                  </pic:pic>
                </a:graphicData>
              </a:graphic>
            </wp:anchor>
          </w:drawing>
        </w:r>
      </w:ins>
      <w:ins w:id="3705" w:author="TRAN THI LY LY" w:date="2019-06-11T22:34:00Z">
        <w:del w:id="3706" w:author="Ly Tran Thi Ly" w:date="2019-06-14T15:56:00Z">
          <w:r w:rsidR="00E915D0" w:rsidDel="0066767A">
            <w:rPr>
              <w:noProof/>
            </w:rPr>
            <mc:AlternateContent>
              <mc:Choice Requires="wps">
                <w:drawing>
                  <wp:anchor distT="0" distB="0" distL="114300" distR="114300" simplePos="0" relativeHeight="251790336" behindDoc="0" locked="0" layoutInCell="1" allowOverlap="1" wp14:anchorId="6C514D5C" wp14:editId="24828DD0">
                    <wp:simplePos x="0" y="0"/>
                    <wp:positionH relativeFrom="margin">
                      <wp:align>center</wp:align>
                    </wp:positionH>
                    <wp:positionV relativeFrom="paragraph">
                      <wp:posOffset>3453765</wp:posOffset>
                    </wp:positionV>
                    <wp:extent cx="4981575" cy="285750"/>
                    <wp:effectExtent l="0" t="0" r="9525" b="0"/>
                    <wp:wrapTopAndBottom/>
                    <wp:docPr id="223" name="Hộp Văn bản 223"/>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prstClr val="white"/>
                            </a:solidFill>
                            <a:ln>
                              <a:noFill/>
                            </a:ln>
                          </wps:spPr>
                          <wps:txbx>
                            <w:txbxContent>
                              <w:p w14:paraId="67CCCC4C" w14:textId="34066087" w:rsidR="009E4E78" w:rsidRPr="00D864A6" w:rsidRDefault="009E4E78">
                                <w:pPr>
                                  <w:pStyle w:val="Chuthich"/>
                                  <w:rPr>
                                    <w:noProof/>
                                  </w:rPr>
                                  <w:pPrChange w:id="3707" w:author="TRAN THI LY LY" w:date="2019-06-11T22:34:00Z">
                                    <w:pPr>
                                      <w:jc w:val="both"/>
                                    </w:pPr>
                                  </w:pPrChange>
                                </w:pPr>
                                <w:bookmarkStart w:id="3708" w:name="_Toc11500467"/>
                                <w:ins w:id="3709" w:author="TRAN THI LY LY" w:date="2019-06-11T22:34:00Z">
                                  <w:r>
                                    <w:t xml:space="preserve">Hình 2. </w:t>
                                  </w:r>
                                  <w:r>
                                    <w:fldChar w:fldCharType="begin"/>
                                  </w:r>
                                  <w:r>
                                    <w:instrText xml:space="preserve"> SEQ Hình_2. \* ARABIC </w:instrText>
                                  </w:r>
                                </w:ins>
                                <w:r>
                                  <w:fldChar w:fldCharType="separate"/>
                                </w:r>
                                <w:ins w:id="3710" w:author="TRAN THI LY LY" w:date="2019-06-20T23:47:00Z">
                                  <w:r w:rsidR="00887B15">
                                    <w:rPr>
                                      <w:noProof/>
                                    </w:rPr>
                                    <w:t>6</w:t>
                                  </w:r>
                                </w:ins>
                                <w:ins w:id="3711" w:author="TRAN THI LY LY" w:date="2019-06-11T22:34:00Z">
                                  <w:r>
                                    <w:fldChar w:fldCharType="end"/>
                                  </w:r>
                                  <w:r>
                                    <w:t xml:space="preserve"> </w:t>
                                  </w:r>
                                </w:ins>
                                <w:ins w:id="3712" w:author="TRAN THI LY LY" w:date="2019-06-11T22:55:00Z">
                                  <w:r>
                                    <w:t>Sơ đồ các p</w:t>
                                  </w:r>
                                </w:ins>
                                <w:ins w:id="3713" w:author="TRAN THI LY LY" w:date="2019-06-11T22:34:00Z">
                                  <w:r>
                                    <w:t>hân loại</w:t>
                                  </w:r>
                                </w:ins>
                                <w:ins w:id="3714" w:author="TRAN THI LY LY" w:date="2019-06-11T22:55:00Z">
                                  <w:r>
                                    <w:t xml:space="preserve"> QAS</w:t>
                                  </w:r>
                                </w:ins>
                                <w:ins w:id="3715" w:author="TRAN THI LY LY" w:date="2019-06-11T22:34:00Z">
                                  <w:r>
                                    <w:t xml:space="preserve"> dựa trên miền ki</w:t>
                                  </w:r>
                                </w:ins>
                                <w:ins w:id="3716" w:author="TRAN THI LY LY" w:date="2019-06-11T22:35:00Z">
                                  <w:r>
                                    <w:t>ến thức ứng dụng</w:t>
                                  </w:r>
                                </w:ins>
                                <w:bookmarkEnd w:id="37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14D5C" id="Hộp Văn bản 223" o:spid="_x0000_s1034" type="#_x0000_t202" style="position:absolute;left:0;text-align:left;margin-left:0;margin-top:271.95pt;width:392.25pt;height:22.5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" stroked="f">
                    <v:textbox inset="0,0,0,0">
                      <w:txbxContent>
                        <w:p w14:paraId="67CCCC4C" w14:textId="34066087" w:rsidR="009E4E78" w:rsidRPr="00D864A6" w:rsidRDefault="009E4E78">
                          <w:pPr>
                            <w:pStyle w:val="Chuthich"/>
                            <w:rPr>
                              <w:noProof/>
                            </w:rPr>
                            <w:pPrChange w:id="3717" w:author="TRAN THI LY LY" w:date="2019-06-11T22:34:00Z">
                              <w:pPr>
                                <w:jc w:val="both"/>
                              </w:pPr>
                            </w:pPrChange>
                          </w:pPr>
                          <w:bookmarkStart w:id="3718" w:name="_Toc11500467"/>
                          <w:ins w:id="3719" w:author="TRAN THI LY LY" w:date="2019-06-11T22:34:00Z">
                            <w:r>
                              <w:t xml:space="preserve">Hình 2. </w:t>
                            </w:r>
                            <w:r>
                              <w:fldChar w:fldCharType="begin"/>
                            </w:r>
                            <w:r>
                              <w:instrText xml:space="preserve"> SEQ Hình_2. \* ARABIC </w:instrText>
                            </w:r>
                          </w:ins>
                          <w:r>
                            <w:fldChar w:fldCharType="separate"/>
                          </w:r>
                          <w:ins w:id="3720" w:author="TRAN THI LY LY" w:date="2019-06-20T23:47:00Z">
                            <w:r w:rsidR="00887B15">
                              <w:rPr>
                                <w:noProof/>
                              </w:rPr>
                              <w:t>6</w:t>
                            </w:r>
                          </w:ins>
                          <w:ins w:id="3721" w:author="TRAN THI LY LY" w:date="2019-06-11T22:34:00Z">
                            <w:r>
                              <w:fldChar w:fldCharType="end"/>
                            </w:r>
                            <w:r>
                              <w:t xml:space="preserve"> </w:t>
                            </w:r>
                          </w:ins>
                          <w:ins w:id="3722" w:author="TRAN THI LY LY" w:date="2019-06-11T22:55:00Z">
                            <w:r>
                              <w:t>Sơ đồ các p</w:t>
                            </w:r>
                          </w:ins>
                          <w:ins w:id="3723" w:author="TRAN THI LY LY" w:date="2019-06-11T22:34:00Z">
                            <w:r>
                              <w:t>hân loại</w:t>
                            </w:r>
                          </w:ins>
                          <w:ins w:id="3724" w:author="TRAN THI LY LY" w:date="2019-06-11T22:55:00Z">
                            <w:r>
                              <w:t xml:space="preserve"> QAS</w:t>
                            </w:r>
                          </w:ins>
                          <w:ins w:id="3725" w:author="TRAN THI LY LY" w:date="2019-06-11T22:34:00Z">
                            <w:r>
                              <w:t xml:space="preserve"> dựa trên miền ki</w:t>
                            </w:r>
                          </w:ins>
                          <w:ins w:id="3726" w:author="TRAN THI LY LY" w:date="2019-06-11T22:35:00Z">
                            <w:r>
                              <w:t>ến thức ứng dụng</w:t>
                            </w:r>
                          </w:ins>
                          <w:bookmarkEnd w:id="3718"/>
                        </w:p>
                      </w:txbxContent>
                    </v:textbox>
                    <w10:wrap type="topAndBottom" anchorx="margin"/>
                  </v:shape>
                </w:pict>
              </mc:Fallback>
            </mc:AlternateContent>
          </w:r>
          <w:r w:rsidR="0066767A" w:rsidDel="0066767A">
            <w:rPr>
              <w:noProof/>
            </w:rPr>
            <w:drawing>
              <wp:anchor distT="0" distB="0" distL="114300" distR="114300" simplePos="0" relativeHeight="251788288" behindDoc="0" locked="0" layoutInCell="1" allowOverlap="1" wp14:anchorId="23E23E16" wp14:editId="3E087F2B">
                <wp:simplePos x="0" y="0"/>
                <wp:positionH relativeFrom="margin">
                  <wp:align>center</wp:align>
                </wp:positionH>
                <wp:positionV relativeFrom="paragraph">
                  <wp:posOffset>485775</wp:posOffset>
                </wp:positionV>
                <wp:extent cx="4981575" cy="2990850"/>
                <wp:effectExtent l="0" t="0" r="9525" b="0"/>
                <wp:wrapTopAndBottom/>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2990850"/>
                        </a:xfrm>
                        <a:prstGeom prst="rect">
                          <a:avLst/>
                        </a:prstGeom>
                      </pic:spPr>
                    </pic:pic>
                  </a:graphicData>
                </a:graphic>
                <wp14:sizeRelH relativeFrom="margin">
                  <wp14:pctWidth>0</wp14:pctWidth>
                </wp14:sizeRelH>
                <wp14:sizeRelV relativeFrom="margin">
                  <wp14:pctHeight>0</wp14:pctHeight>
                </wp14:sizeRelV>
              </wp:anchor>
            </w:drawing>
          </w:r>
        </w:del>
      </w:ins>
      <w:ins w:id="3727" w:author="Ly Tran Thi Ly" w:date="2019-06-10T16:03:00Z">
        <w:r w:rsidR="00EC5E70">
          <w:tab/>
        </w:r>
        <w:r w:rsidR="00EC5E70" w:rsidRPr="001E1EDB">
          <w:rPr>
            <w:rFonts w:ascii="Times New Roman" w:hAnsi="Times New Roman" w:cs="Times New Roman"/>
            <w:sz w:val="26"/>
            <w:szCs w:val="26"/>
            <w:rPrChange w:id="3728" w:author="Ly Tran Thi Ly" w:date="2019-06-19T16:14:00Z">
              <w:rPr/>
            </w:rPrChange>
          </w:rPr>
          <w:t xml:space="preserve">Tiêu chí này dựa trên </w:t>
        </w:r>
      </w:ins>
      <w:ins w:id="3729" w:author="Ly Tran Thi Ly" w:date="2019-06-10T16:04:00Z">
        <w:r w:rsidR="00EC5E70" w:rsidRPr="001E1EDB">
          <w:rPr>
            <w:rFonts w:ascii="Times New Roman" w:hAnsi="Times New Roman" w:cs="Times New Roman"/>
            <w:sz w:val="26"/>
            <w:szCs w:val="26"/>
            <w:rPrChange w:id="3730" w:author="Ly Tran Thi Ly" w:date="2019-06-19T16:14:00Z">
              <w:rPr/>
            </w:rPrChange>
          </w:rPr>
          <w:t>miền tri thức mà QAS tập trung vào, gồm 2 loại là</w:t>
        </w:r>
      </w:ins>
      <w:ins w:id="3731" w:author="Ly Tran Thi Ly" w:date="2019-06-20T10:20:00Z">
        <w:r w:rsidR="00B350D9">
          <w:rPr>
            <w:rFonts w:ascii="Times New Roman" w:hAnsi="Times New Roman" w:cs="Times New Roman"/>
            <w:sz w:val="26"/>
            <w:szCs w:val="26"/>
          </w:rPr>
          <w:t xml:space="preserve"> miền</w:t>
        </w:r>
      </w:ins>
      <w:ins w:id="3732" w:author="Ly Tran Thi Ly" w:date="2019-06-20T10:21:00Z">
        <w:r>
          <w:rPr>
            <w:rFonts w:ascii="Times New Roman" w:hAnsi="Times New Roman" w:cs="Times New Roman"/>
            <w:sz w:val="26"/>
            <w:szCs w:val="26"/>
          </w:rPr>
          <w:t xml:space="preserve"> kiến thức</w:t>
        </w:r>
      </w:ins>
      <w:ins w:id="3733" w:author="Ly Tran Thi Ly" w:date="2019-06-20T10:20:00Z">
        <w:r w:rsidR="00B350D9">
          <w:rPr>
            <w:rFonts w:ascii="Times New Roman" w:hAnsi="Times New Roman" w:cs="Times New Roman"/>
            <w:sz w:val="26"/>
            <w:szCs w:val="26"/>
          </w:rPr>
          <w:t xml:space="preserve"> không giới hạn</w:t>
        </w:r>
      </w:ins>
      <w:ins w:id="3734" w:author="Ly Tran Thi Ly" w:date="2019-06-10T16:04:00Z">
        <w:r w:rsidR="00EC5E70" w:rsidRPr="001E1EDB">
          <w:rPr>
            <w:rFonts w:ascii="Times New Roman" w:hAnsi="Times New Roman" w:cs="Times New Roman"/>
            <w:sz w:val="26"/>
            <w:szCs w:val="26"/>
            <w:rPrChange w:id="3735" w:author="Ly Tran Thi Ly" w:date="2019-06-19T16:14:00Z">
              <w:rPr/>
            </w:rPrChange>
          </w:rPr>
          <w:t xml:space="preserve"> </w:t>
        </w:r>
      </w:ins>
      <w:ins w:id="3736" w:author="Ly Tran Thi Ly" w:date="2019-06-20T10:20:00Z">
        <w:r w:rsidR="00B350D9">
          <w:rPr>
            <w:rFonts w:ascii="Times New Roman" w:hAnsi="Times New Roman" w:cs="Times New Roman"/>
            <w:sz w:val="26"/>
            <w:szCs w:val="26"/>
          </w:rPr>
          <w:t>(</w:t>
        </w:r>
      </w:ins>
      <w:ins w:id="3737" w:author="Ly Tran Thi Ly" w:date="2019-06-10T16:04:00Z">
        <w:r w:rsidR="00EC5E70" w:rsidRPr="001E1EDB">
          <w:rPr>
            <w:rFonts w:ascii="Times New Roman" w:hAnsi="Times New Roman" w:cs="Times New Roman"/>
            <w:sz w:val="26"/>
            <w:szCs w:val="26"/>
            <w:rPrChange w:id="3738" w:author="Ly Tran Thi Ly" w:date="2019-06-19T16:14:00Z">
              <w:rPr/>
            </w:rPrChange>
          </w:rPr>
          <w:t>general domain</w:t>
        </w:r>
      </w:ins>
      <w:ins w:id="3739" w:author="Ly Tran Thi Ly" w:date="2019-06-20T10:20:00Z">
        <w:r w:rsidR="00B350D9">
          <w:rPr>
            <w:rFonts w:ascii="Times New Roman" w:hAnsi="Times New Roman" w:cs="Times New Roman"/>
            <w:sz w:val="26"/>
            <w:szCs w:val="26"/>
          </w:rPr>
          <w:t xml:space="preserve">) </w:t>
        </w:r>
      </w:ins>
      <w:ins w:id="3740" w:author="Ly Tran Thi Ly" w:date="2019-06-10T16:05:00Z">
        <w:r w:rsidR="00EC5E70" w:rsidRPr="001E1EDB">
          <w:rPr>
            <w:rFonts w:ascii="Times New Roman" w:hAnsi="Times New Roman" w:cs="Times New Roman"/>
            <w:sz w:val="26"/>
            <w:szCs w:val="26"/>
            <w:rPrChange w:id="3741" w:author="Ly Tran Thi Ly" w:date="2019-06-19T16:14:00Z">
              <w:rPr/>
            </w:rPrChange>
          </w:rPr>
          <w:t xml:space="preserve">và </w:t>
        </w:r>
      </w:ins>
      <w:ins w:id="3742" w:author="Ly Tran Thi Ly" w:date="2019-06-10T16:06:00Z">
        <w:r w:rsidR="00EC5E70" w:rsidRPr="001E1EDB">
          <w:rPr>
            <w:rFonts w:ascii="Times New Roman" w:hAnsi="Times New Roman" w:cs="Times New Roman"/>
            <w:sz w:val="26"/>
            <w:szCs w:val="26"/>
            <w:rPrChange w:id="3743" w:author="Ly Tran Thi Ly" w:date="2019-06-19T16:14:00Z">
              <w:rPr/>
            </w:rPrChange>
          </w:rPr>
          <w:t>miền</w:t>
        </w:r>
      </w:ins>
      <w:ins w:id="3744" w:author="Ly Tran Thi Ly" w:date="2019-06-20T10:21:00Z">
        <w:r>
          <w:rPr>
            <w:rFonts w:ascii="Times New Roman" w:hAnsi="Times New Roman" w:cs="Times New Roman"/>
            <w:sz w:val="26"/>
            <w:szCs w:val="26"/>
          </w:rPr>
          <w:t xml:space="preserve"> kiến thức</w:t>
        </w:r>
      </w:ins>
      <w:ins w:id="3745" w:author="Ly Tran Thi Ly" w:date="2019-06-10T16:06:00Z">
        <w:r w:rsidR="00EC5E70" w:rsidRPr="001E1EDB">
          <w:rPr>
            <w:rFonts w:ascii="Times New Roman" w:hAnsi="Times New Roman" w:cs="Times New Roman"/>
            <w:sz w:val="26"/>
            <w:szCs w:val="26"/>
            <w:rPrChange w:id="3746" w:author="Ly Tran Thi Ly" w:date="2019-06-19T16:14:00Z">
              <w:rPr/>
            </w:rPrChange>
          </w:rPr>
          <w:t xml:space="preserve"> giới hạn</w:t>
        </w:r>
      </w:ins>
      <w:ins w:id="3747" w:author="Ly Tran Thi Ly" w:date="2019-06-10T16:05:00Z">
        <w:r w:rsidR="00B350D9">
          <w:rPr>
            <w:rFonts w:ascii="Times New Roman" w:hAnsi="Times New Roman" w:cs="Times New Roman"/>
            <w:sz w:val="26"/>
            <w:szCs w:val="26"/>
            <w:rPrChange w:id="3748" w:author="Ly Tran Thi Ly" w:date="2019-06-19T16:14:00Z">
              <w:rPr>
                <w:rFonts w:cs="Times New Roman"/>
                <w:szCs w:val="26"/>
              </w:rPr>
            </w:rPrChange>
          </w:rPr>
          <w:t xml:space="preserve"> (</w:t>
        </w:r>
      </w:ins>
      <w:ins w:id="3749" w:author="Ly Tran Thi Ly" w:date="2019-06-20T10:20:00Z">
        <w:r w:rsidR="00B350D9" w:rsidRPr="002169B5">
          <w:rPr>
            <w:rFonts w:ascii="Times New Roman" w:hAnsi="Times New Roman" w:cs="Times New Roman"/>
            <w:sz w:val="26"/>
            <w:szCs w:val="26"/>
          </w:rPr>
          <w:t>restricted domain</w:t>
        </w:r>
      </w:ins>
      <w:ins w:id="3750" w:author="Ly Tran Thi Ly" w:date="2019-06-10T16:05:00Z">
        <w:r w:rsidR="00B350D9">
          <w:rPr>
            <w:rFonts w:ascii="Times New Roman" w:hAnsi="Times New Roman" w:cs="Times New Roman"/>
            <w:sz w:val="26"/>
            <w:szCs w:val="26"/>
            <w:rPrChange w:id="3751" w:author="Ly Tran Thi Ly" w:date="2019-06-19T16:14:00Z">
              <w:rPr>
                <w:rFonts w:cs="Times New Roman"/>
                <w:szCs w:val="26"/>
              </w:rPr>
            </w:rPrChange>
          </w:rPr>
          <w:t>)</w:t>
        </w:r>
      </w:ins>
      <w:ins w:id="3752" w:author="Ly Tran Thi Ly" w:date="2019-06-10T16:06:00Z">
        <w:r w:rsidR="00EC5E70" w:rsidRPr="001E1EDB">
          <w:rPr>
            <w:rFonts w:ascii="Times New Roman" w:hAnsi="Times New Roman" w:cs="Times New Roman"/>
            <w:sz w:val="26"/>
            <w:szCs w:val="26"/>
            <w:rPrChange w:id="3753" w:author="Ly Tran Thi Ly" w:date="2019-06-19T16:14:00Z">
              <w:rPr/>
            </w:rPrChange>
          </w:rPr>
          <w:t>.</w:t>
        </w:r>
      </w:ins>
    </w:p>
    <w:p w14:paraId="5DD56743" w14:textId="28574B9D" w:rsidR="00CF24F9" w:rsidRPr="00A9201D" w:rsidRDefault="000824C2" w:rsidP="007D3873">
      <w:pPr>
        <w:pStyle w:val="u5"/>
        <w:spacing w:before="0"/>
        <w:jc w:val="both"/>
        <w:rPr>
          <w:rFonts w:cs="Times New Roman"/>
          <w:szCs w:val="26"/>
        </w:rPr>
      </w:pPr>
      <w:r w:rsidRPr="00A9201D">
        <w:rPr>
          <w:rFonts w:cs="Times New Roman"/>
          <w:szCs w:val="26"/>
        </w:rPr>
        <w:t xml:space="preserve">2.1.2.1.1 </w:t>
      </w:r>
      <w:ins w:id="3754" w:author="Ly Tran Thi Ly" w:date="2019-06-20T10:20:00Z">
        <w:r w:rsidR="004E0017">
          <w:rPr>
            <w:rFonts w:cs="Times New Roman"/>
            <w:szCs w:val="26"/>
          </w:rPr>
          <w:t xml:space="preserve">Miền kiến thức không giới hạn </w:t>
        </w:r>
      </w:ins>
      <w:ins w:id="3755" w:author="Ly Tran Thi Ly" w:date="2019-06-20T10:21:00Z">
        <w:r w:rsidR="004E0017">
          <w:rPr>
            <w:rFonts w:cs="Times New Roman"/>
            <w:szCs w:val="26"/>
          </w:rPr>
          <w:t>(</w:t>
        </w:r>
      </w:ins>
      <w:r w:rsidRPr="00A9201D">
        <w:rPr>
          <w:rFonts w:cs="Times New Roman"/>
          <w:szCs w:val="26"/>
        </w:rPr>
        <w:t>General domain QAS</w:t>
      </w:r>
      <w:ins w:id="3756" w:author="Ly Tran Thi Ly" w:date="2019-06-20T10:21:00Z">
        <w:r w:rsidR="004E0017">
          <w:rPr>
            <w:rFonts w:cs="Times New Roman"/>
            <w:szCs w:val="26"/>
          </w:rPr>
          <w:t>)</w:t>
        </w:r>
      </w:ins>
    </w:p>
    <w:p w14:paraId="5EE75279" w14:textId="6CDEFC99" w:rsidR="006E4221" w:rsidRPr="00A60A16" w:rsidRDefault="006E4221"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General domain QAS là phân loại mà miền kiến thức không có giới hạn. Câu hỏi của người dùng có thể là bất cứ thứ gì từ lịch sử, địa lí, xã hội,</w:t>
      </w:r>
      <w:ins w:id="3757" w:author="TRAN THI LY LY" w:date="2019-06-11T22:58:00Z">
        <w:r w:rsidR="00E915D0">
          <w:rPr>
            <w:rFonts w:ascii="Times New Roman" w:hAnsi="Times New Roman" w:cs="Times New Roman"/>
            <w:sz w:val="26"/>
            <w:szCs w:val="26"/>
          </w:rPr>
          <w:t xml:space="preserve"> </w:t>
        </w:r>
      </w:ins>
      <w:r w:rsidRPr="00A60A16">
        <w:rPr>
          <w:rFonts w:ascii="Times New Roman" w:hAnsi="Times New Roman" w:cs="Times New Roman"/>
          <w:sz w:val="26"/>
          <w:szCs w:val="26"/>
        </w:rPr>
        <w:t xml:space="preserve">… </w:t>
      </w:r>
    </w:p>
    <w:p w14:paraId="6B53E3B1" w14:textId="43944D9C" w:rsidR="006E4221" w:rsidRPr="00A60A16" w:rsidRDefault="006E4221" w:rsidP="00B2305C">
      <w:pPr>
        <w:pStyle w:val="oancuaDanhsach"/>
        <w:numPr>
          <w:ilvl w:val="1"/>
          <w:numId w:val="7"/>
        </w:numPr>
        <w:jc w:val="both"/>
        <w:rPr>
          <w:rFonts w:ascii="Times New Roman" w:hAnsi="Times New Roman" w:cs="Times New Roman"/>
          <w:sz w:val="26"/>
          <w:szCs w:val="26"/>
        </w:rPr>
      </w:pPr>
      <w:r w:rsidRPr="00A60A16">
        <w:rPr>
          <w:rFonts w:ascii="Times New Roman" w:hAnsi="Times New Roman" w:cs="Times New Roman"/>
          <w:sz w:val="26"/>
          <w:szCs w:val="26"/>
        </w:rPr>
        <w:t xml:space="preserve">Ưu điểm: </w:t>
      </w:r>
    </w:p>
    <w:p w14:paraId="0C52E12F" w14:textId="2597D665" w:rsidR="006E4221" w:rsidRPr="00A60A16" w:rsidRDefault="006E4221" w:rsidP="00B2305C">
      <w:pPr>
        <w:pStyle w:val="oancuaDanhsach"/>
        <w:numPr>
          <w:ilvl w:val="0"/>
          <w:numId w:val="7"/>
        </w:numPr>
        <w:jc w:val="both"/>
        <w:rPr>
          <w:rFonts w:ascii="Times New Roman" w:hAnsi="Times New Roman" w:cs="Times New Roman"/>
          <w:sz w:val="26"/>
          <w:szCs w:val="26"/>
        </w:rPr>
      </w:pPr>
      <w:r w:rsidRPr="00A60A16">
        <w:rPr>
          <w:rFonts w:ascii="Times New Roman" w:hAnsi="Times New Roman" w:cs="Times New Roman"/>
          <w:sz w:val="26"/>
          <w:szCs w:val="26"/>
        </w:rPr>
        <w:t>Phù hợp với lượng lớn người dùng. Người dùng có thể hỏi bất kì câu hỏi nào mà họ muốn.</w:t>
      </w:r>
    </w:p>
    <w:p w14:paraId="6295807E" w14:textId="60CEEA19" w:rsidR="006E4221" w:rsidRPr="00A60A16" w:rsidRDefault="006E4221" w:rsidP="00B2305C">
      <w:pPr>
        <w:pStyle w:val="oancuaDanhsach"/>
        <w:numPr>
          <w:ilvl w:val="0"/>
          <w:numId w:val="7"/>
        </w:numPr>
        <w:jc w:val="both"/>
        <w:rPr>
          <w:rFonts w:ascii="Times New Roman" w:hAnsi="Times New Roman" w:cs="Times New Roman"/>
          <w:sz w:val="26"/>
          <w:szCs w:val="26"/>
        </w:rPr>
      </w:pPr>
      <w:r w:rsidRPr="00A60A16">
        <w:rPr>
          <w:rFonts w:ascii="Times New Roman" w:hAnsi="Times New Roman" w:cs="Times New Roman"/>
          <w:sz w:val="26"/>
          <w:szCs w:val="26"/>
        </w:rPr>
        <w:t>Không yêu cầu một kho kiến thức chuyên môn cụ thể mà thường sẽ lấy kiến thức thông thường từ nhiều nguồn khác nhau. Có thể tận dụng Wikipedia hoặc các bài báo làm nguồn dữ liệu.</w:t>
      </w:r>
    </w:p>
    <w:p w14:paraId="1C6F595D" w14:textId="63B99F44" w:rsidR="006E4221" w:rsidRPr="00A60A16" w:rsidRDefault="006E4221" w:rsidP="00B2305C">
      <w:pPr>
        <w:pStyle w:val="oancuaDanhsach"/>
        <w:numPr>
          <w:ilvl w:val="0"/>
          <w:numId w:val="7"/>
        </w:numPr>
        <w:jc w:val="both"/>
        <w:rPr>
          <w:rFonts w:ascii="Times New Roman" w:hAnsi="Times New Roman" w:cs="Times New Roman"/>
          <w:sz w:val="26"/>
          <w:szCs w:val="26"/>
        </w:rPr>
      </w:pPr>
      <w:r w:rsidRPr="00A60A16">
        <w:rPr>
          <w:rFonts w:ascii="Times New Roman" w:hAnsi="Times New Roman" w:cs="Times New Roman"/>
          <w:sz w:val="26"/>
          <w:szCs w:val="26"/>
        </w:rPr>
        <w:t>Người dùng không cần phải biết chính xác keywords khi hỏi.</w:t>
      </w:r>
    </w:p>
    <w:p w14:paraId="76C3F45D" w14:textId="1E1499D9" w:rsidR="006E4221" w:rsidRPr="00A60A16" w:rsidRDefault="006E4221" w:rsidP="00B2305C">
      <w:pPr>
        <w:pStyle w:val="oancuaDanhsach"/>
        <w:numPr>
          <w:ilvl w:val="1"/>
          <w:numId w:val="7"/>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56827ABC" w14:textId="3FA2DF2F" w:rsidR="006E4221" w:rsidRPr="00A60A16" w:rsidRDefault="006E4221" w:rsidP="00B2305C">
      <w:pPr>
        <w:pStyle w:val="oancuaDanhsach"/>
        <w:numPr>
          <w:ilvl w:val="0"/>
          <w:numId w:val="7"/>
        </w:numPr>
        <w:jc w:val="both"/>
        <w:rPr>
          <w:rFonts w:ascii="Times New Roman" w:hAnsi="Times New Roman" w:cs="Times New Roman"/>
          <w:sz w:val="26"/>
          <w:szCs w:val="26"/>
        </w:rPr>
      </w:pPr>
      <w:r w:rsidRPr="00A60A16">
        <w:rPr>
          <w:rFonts w:ascii="Times New Roman" w:hAnsi="Times New Roman" w:cs="Times New Roman"/>
          <w:sz w:val="26"/>
          <w:szCs w:val="26"/>
        </w:rPr>
        <w:t>Chất lượng câu trả lời thấp. Tỉ lệ câu trả lời phù hợp với người dùng không cao, đôi khi câu này phù hợp với người này nhưng với người khác thì không.</w:t>
      </w:r>
    </w:p>
    <w:p w14:paraId="66AB6E50" w14:textId="461770FA" w:rsidR="006E4221" w:rsidRPr="00A60A16" w:rsidRDefault="006E4221" w:rsidP="00B2305C">
      <w:pPr>
        <w:pStyle w:val="oancuaDanhsach"/>
        <w:numPr>
          <w:ilvl w:val="0"/>
          <w:numId w:val="7"/>
        </w:numPr>
        <w:jc w:val="both"/>
        <w:rPr>
          <w:rFonts w:ascii="Times New Roman" w:hAnsi="Times New Roman" w:cs="Times New Roman"/>
          <w:sz w:val="26"/>
          <w:szCs w:val="26"/>
        </w:rPr>
      </w:pPr>
      <w:r w:rsidRPr="00A60A16">
        <w:rPr>
          <w:rFonts w:ascii="Times New Roman" w:hAnsi="Times New Roman" w:cs="Times New Roman"/>
          <w:sz w:val="26"/>
          <w:szCs w:val="26"/>
        </w:rPr>
        <w:t>Khó trả lời tốt với những câu hỏi mang kiến thức chuyên môn cao.</w:t>
      </w:r>
    </w:p>
    <w:p w14:paraId="59B3E21B" w14:textId="63A30AE5" w:rsidR="006E4221" w:rsidRPr="00FF35D0" w:rsidRDefault="006E4221" w:rsidP="007D3873">
      <w:pPr>
        <w:pStyle w:val="u5"/>
        <w:spacing w:before="0"/>
        <w:jc w:val="both"/>
        <w:rPr>
          <w:rFonts w:cs="Times New Roman"/>
          <w:szCs w:val="26"/>
        </w:rPr>
      </w:pPr>
      <w:r w:rsidRPr="00FF35D0">
        <w:rPr>
          <w:rFonts w:cs="Times New Roman"/>
          <w:szCs w:val="26"/>
        </w:rPr>
        <w:lastRenderedPageBreak/>
        <w:t>2.1.2.1.2</w:t>
      </w:r>
      <w:ins w:id="3758" w:author="Ly Tran Thi Ly" w:date="2019-06-20T10:21:00Z">
        <w:r w:rsidR="004E0017">
          <w:rPr>
            <w:rFonts w:cs="Times New Roman"/>
            <w:szCs w:val="26"/>
          </w:rPr>
          <w:t xml:space="preserve"> Miền kiến thức giới hạn</w:t>
        </w:r>
      </w:ins>
      <w:r w:rsidRPr="00FF35D0">
        <w:rPr>
          <w:rFonts w:cs="Times New Roman"/>
          <w:szCs w:val="26"/>
        </w:rPr>
        <w:t xml:space="preserve"> </w:t>
      </w:r>
      <w:bookmarkStart w:id="3759" w:name="_Hlk11184704"/>
      <w:ins w:id="3760" w:author="Ly Tran Thi Ly" w:date="2019-06-20T10:21:00Z">
        <w:r w:rsidR="004E0017">
          <w:rPr>
            <w:rFonts w:cs="Times New Roman"/>
            <w:szCs w:val="26"/>
          </w:rPr>
          <w:t>(</w:t>
        </w:r>
      </w:ins>
      <w:r w:rsidRPr="00FF35D0">
        <w:rPr>
          <w:rFonts w:cs="Times New Roman"/>
          <w:szCs w:val="26"/>
        </w:rPr>
        <w:t>Restricted domain QAS</w:t>
      </w:r>
      <w:bookmarkEnd w:id="3759"/>
      <w:ins w:id="3761" w:author="Ly Tran Thi Ly" w:date="2019-06-20T10:21:00Z">
        <w:r w:rsidR="004E0017">
          <w:rPr>
            <w:rFonts w:cs="Times New Roman"/>
            <w:szCs w:val="26"/>
          </w:rPr>
          <w:t>)</w:t>
        </w:r>
      </w:ins>
    </w:p>
    <w:p w14:paraId="64F606FD" w14:textId="77777777" w:rsidR="006E4221" w:rsidRPr="00A60A16" w:rsidRDefault="006E4221"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Restricted domain QAS là phân loại mà miền kiến thức là hạn chế. Chỉ gói gọn trong một lĩnh vực chuyên môn nhất định.</w:t>
      </w:r>
    </w:p>
    <w:p w14:paraId="4D77084D" w14:textId="77777777" w:rsidR="006E4221" w:rsidRPr="00A60A16" w:rsidRDefault="006E4221" w:rsidP="00B2305C">
      <w:pPr>
        <w:pStyle w:val="oancuaDanhsach"/>
        <w:numPr>
          <w:ilvl w:val="1"/>
          <w:numId w:val="8"/>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6A865D7E" w14:textId="77777777" w:rsidR="006E4221" w:rsidRPr="00A60A16" w:rsidRDefault="006E4221" w:rsidP="00B2305C">
      <w:pPr>
        <w:pStyle w:val="oancuaDanhsach"/>
        <w:numPr>
          <w:ilvl w:val="0"/>
          <w:numId w:val="8"/>
        </w:numPr>
        <w:jc w:val="both"/>
        <w:rPr>
          <w:rFonts w:ascii="Times New Roman" w:hAnsi="Times New Roman" w:cs="Times New Roman"/>
          <w:sz w:val="26"/>
          <w:szCs w:val="26"/>
        </w:rPr>
      </w:pPr>
      <w:r w:rsidRPr="00A60A16">
        <w:rPr>
          <w:rFonts w:ascii="Times New Roman" w:hAnsi="Times New Roman" w:cs="Times New Roman"/>
          <w:sz w:val="26"/>
          <w:szCs w:val="26"/>
        </w:rPr>
        <w:t>Phù hợp với những người dùng có chuyên môn thuộc lĩnh vực mà QAS hướng tới. Họ có thể có được câu trả lời cụ thể và chính xác, không bị nhập nhằng từ đồng nghĩa với các lĩnh vực khác.</w:t>
      </w:r>
    </w:p>
    <w:p w14:paraId="3FBD9DB7" w14:textId="77777777" w:rsidR="006E4221" w:rsidRPr="00A60A16" w:rsidRDefault="006E4221" w:rsidP="00B2305C">
      <w:pPr>
        <w:pStyle w:val="oancuaDanhsach"/>
        <w:numPr>
          <w:ilvl w:val="0"/>
          <w:numId w:val="8"/>
        </w:numPr>
        <w:jc w:val="both"/>
        <w:rPr>
          <w:rFonts w:ascii="Times New Roman" w:hAnsi="Times New Roman" w:cs="Times New Roman"/>
          <w:sz w:val="26"/>
          <w:szCs w:val="26"/>
        </w:rPr>
      </w:pPr>
      <w:r w:rsidRPr="00A60A16">
        <w:rPr>
          <w:rFonts w:ascii="Times New Roman" w:hAnsi="Times New Roman" w:cs="Times New Roman"/>
          <w:sz w:val="26"/>
          <w:szCs w:val="26"/>
        </w:rPr>
        <w:t>Chất lượng câu hỏi cao, cụ thể do hướng đúng đối tượng.</w:t>
      </w:r>
    </w:p>
    <w:p w14:paraId="68584161" w14:textId="77777777" w:rsidR="006E4221" w:rsidRPr="00A60A16" w:rsidRDefault="006E4221" w:rsidP="00B2305C">
      <w:pPr>
        <w:pStyle w:val="oancuaDanhsach"/>
        <w:numPr>
          <w:ilvl w:val="1"/>
          <w:numId w:val="8"/>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1CD12685" w14:textId="77777777" w:rsidR="006E4221" w:rsidRPr="00A60A16" w:rsidRDefault="006E4221" w:rsidP="00B2305C">
      <w:pPr>
        <w:pStyle w:val="oancuaDanhsach"/>
        <w:numPr>
          <w:ilvl w:val="0"/>
          <w:numId w:val="8"/>
        </w:numPr>
        <w:jc w:val="both"/>
        <w:rPr>
          <w:rFonts w:ascii="Times New Roman" w:hAnsi="Times New Roman" w:cs="Times New Roman"/>
          <w:sz w:val="26"/>
          <w:szCs w:val="26"/>
        </w:rPr>
      </w:pPr>
      <w:r w:rsidRPr="00A60A16">
        <w:rPr>
          <w:rFonts w:ascii="Times New Roman" w:hAnsi="Times New Roman" w:cs="Times New Roman"/>
          <w:sz w:val="26"/>
          <w:szCs w:val="26"/>
        </w:rPr>
        <w:t>Chỉ có thể trả lời một lượng hạn chế các câu hỏi.</w:t>
      </w:r>
    </w:p>
    <w:p w14:paraId="1EBF6E98" w14:textId="77777777" w:rsidR="006E4221" w:rsidRPr="001E1EDB" w:rsidRDefault="006E4221" w:rsidP="007D3873">
      <w:pPr>
        <w:ind w:firstLine="360"/>
        <w:jc w:val="both"/>
        <w:rPr>
          <w:rFonts w:ascii="Times New Roman" w:hAnsi="Times New Roman" w:cs="Times New Roman"/>
          <w:i/>
          <w:sz w:val="26"/>
          <w:szCs w:val="26"/>
          <w:rPrChange w:id="3762" w:author="Ly Tran Thi Ly" w:date="2019-06-19T16:16:00Z">
            <w:rPr>
              <w:rFonts w:ascii="Times New Roman" w:hAnsi="Times New Roman" w:cs="Times New Roman"/>
              <w:sz w:val="26"/>
              <w:szCs w:val="26"/>
            </w:rPr>
          </w:rPrChange>
        </w:rPr>
      </w:pPr>
      <w:r w:rsidRPr="00A60A16">
        <w:rPr>
          <w:rFonts w:ascii="Times New Roman" w:hAnsi="Times New Roman" w:cs="Times New Roman"/>
          <w:sz w:val="26"/>
          <w:szCs w:val="26"/>
        </w:rPr>
        <w:t xml:space="preserve">=&gt; </w:t>
      </w:r>
      <w:r w:rsidRPr="001E1EDB">
        <w:rPr>
          <w:rFonts w:ascii="Times New Roman" w:hAnsi="Times New Roman" w:cs="Times New Roman"/>
          <w:i/>
          <w:sz w:val="26"/>
          <w:szCs w:val="26"/>
          <w:rPrChange w:id="3763" w:author="Ly Tran Thi Ly" w:date="2019-06-19T16:16:00Z">
            <w:rPr>
              <w:rFonts w:ascii="Times New Roman" w:hAnsi="Times New Roman" w:cs="Times New Roman"/>
              <w:sz w:val="26"/>
              <w:szCs w:val="26"/>
            </w:rPr>
          </w:rPrChange>
        </w:rPr>
        <w:t xml:space="preserve">Sản phẩm của chúng tôi thuộc Restricted domain QAS, miền kiến thức tập trung ở đây là kiến thức liên quan đến các phần mềm kĩ thuật (cụ thể là AdobePhotoshop), hướng đến cộng đồng người dùng có sử dụng sản phầm phần mềm đó. </w:t>
      </w:r>
    </w:p>
    <w:p w14:paraId="3102927D" w14:textId="7695B9B1" w:rsidR="006E4221" w:rsidRDefault="006E4221" w:rsidP="007D3873">
      <w:pPr>
        <w:pStyle w:val="u4"/>
        <w:spacing w:before="0"/>
        <w:jc w:val="both"/>
        <w:rPr>
          <w:ins w:id="3764" w:author="Ly Tran Thi Ly" w:date="2019-06-10T16:06:00Z"/>
          <w:rFonts w:cs="Times New Roman"/>
          <w:szCs w:val="26"/>
        </w:rPr>
      </w:pPr>
      <w:bookmarkStart w:id="3765" w:name="_Toc3996749"/>
      <w:bookmarkStart w:id="3766" w:name="_Toc11966299"/>
      <w:r w:rsidRPr="00FF35D0">
        <w:rPr>
          <w:rFonts w:cs="Times New Roman"/>
          <w:szCs w:val="26"/>
        </w:rPr>
        <w:t xml:space="preserve">2.1.2.2 </w:t>
      </w:r>
      <w:bookmarkStart w:id="3767" w:name="_Hlk11183146"/>
      <w:r w:rsidRPr="00FF35D0">
        <w:rPr>
          <w:rFonts w:cs="Times New Roman"/>
          <w:szCs w:val="26"/>
        </w:rPr>
        <w:t>Phân loạ</w:t>
      </w:r>
      <w:r w:rsidRPr="004C6674">
        <w:rPr>
          <w:rFonts w:cs="Times New Roman"/>
          <w:szCs w:val="26"/>
        </w:rPr>
        <w:t>i dựa trên loại câu h</w:t>
      </w:r>
      <w:r w:rsidRPr="00A9201D">
        <w:rPr>
          <w:rFonts w:cs="Times New Roman"/>
          <w:szCs w:val="26"/>
        </w:rPr>
        <w:t>ỏi (Classification based on types of questions)</w:t>
      </w:r>
      <w:bookmarkEnd w:id="3765"/>
      <w:bookmarkEnd w:id="3766"/>
      <w:bookmarkEnd w:id="3767"/>
    </w:p>
    <w:p w14:paraId="02EA7A7D" w14:textId="0A18CF35" w:rsidR="00EC5E70" w:rsidRDefault="00915819">
      <w:pPr>
        <w:ind w:firstLine="720"/>
        <w:jc w:val="both"/>
        <w:rPr>
          <w:ins w:id="3768" w:author="TRAN THI LY LY" w:date="2019-06-11T22:54:00Z"/>
          <w:rFonts w:ascii="Times New Roman" w:hAnsi="Times New Roman" w:cs="Times New Roman"/>
          <w:i/>
          <w:sz w:val="26"/>
          <w:szCs w:val="26"/>
        </w:rPr>
      </w:pPr>
      <w:ins w:id="3769" w:author="Ly Tran Thi Ly" w:date="2019-06-14T15:48:00Z">
        <w:r w:rsidRPr="00887B15">
          <w:rPr>
            <w:noProof/>
          </w:rPr>
          <mc:AlternateContent>
            <mc:Choice Requires="wps">
              <w:drawing>
                <wp:anchor distT="0" distB="0" distL="114300" distR="114300" simplePos="0" relativeHeight="251808768" behindDoc="0" locked="0" layoutInCell="1" allowOverlap="1" wp14:anchorId="74D1E45A" wp14:editId="4C990BE1">
                  <wp:simplePos x="0" y="0"/>
                  <wp:positionH relativeFrom="column">
                    <wp:posOffset>0</wp:posOffset>
                  </wp:positionH>
                  <wp:positionV relativeFrom="paragraph">
                    <wp:posOffset>3681095</wp:posOffset>
                  </wp:positionV>
                  <wp:extent cx="571500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4F6C60F" w14:textId="1F611CAE" w:rsidR="009E4E78" w:rsidRPr="00915819" w:rsidRDefault="009E4E78">
                              <w:pPr>
                                <w:pStyle w:val="Chuthich"/>
                                <w:rPr>
                                  <w:noProof/>
                                  <w:lang w:val="vi-VN"/>
                                  <w:rPrChange w:id="3770" w:author="Ly Tran Thi Ly" w:date="2019-06-14T15:48:00Z">
                                    <w:rPr>
                                      <w:noProof/>
                                    </w:rPr>
                                  </w:rPrChange>
                                </w:rPr>
                                <w:pPrChange w:id="3771" w:author="Ly Tran Thi Ly" w:date="2019-06-14T15:48:00Z">
                                  <w:pPr>
                                    <w:ind w:firstLine="720"/>
                                    <w:jc w:val="both"/>
                                  </w:pPr>
                                </w:pPrChange>
                              </w:pPr>
                              <w:bookmarkStart w:id="3772" w:name="_Toc11500468"/>
                              <w:ins w:id="3773" w:author="Ly Tran Thi Ly" w:date="2019-06-14T15:48:00Z">
                                <w:r>
                                  <w:t xml:space="preserve">Hình 2. </w:t>
                                </w:r>
                                <w:r>
                                  <w:fldChar w:fldCharType="begin"/>
                                </w:r>
                                <w:r>
                                  <w:instrText xml:space="preserve"> SEQ Hình_2. \* ARABIC </w:instrText>
                                </w:r>
                              </w:ins>
                              <w:r>
                                <w:fldChar w:fldCharType="separate"/>
                              </w:r>
                              <w:ins w:id="3774" w:author="TRAN THI LY LY" w:date="2019-06-20T23:47:00Z">
                                <w:r w:rsidR="00887B15">
                                  <w:rPr>
                                    <w:noProof/>
                                  </w:rPr>
                                  <w:t>7</w:t>
                                </w:r>
                              </w:ins>
                              <w:ins w:id="3775" w:author="Ly Tran Thi Ly" w:date="2019-06-14T15:48:00Z">
                                <w:r>
                                  <w:fldChar w:fldCharType="end"/>
                                </w:r>
                                <w:r>
                                  <w:rPr>
                                    <w:lang w:val="vi-VN"/>
                                  </w:rPr>
                                  <w:t xml:space="preserve"> </w:t>
                                </w:r>
                                <w:r>
                                  <w:t>Sơ đồ các phân loại QAS dựa trên loại câu hỏi</w:t>
                                </w:r>
                              </w:ins>
                              <w:bookmarkEnd w:id="3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1E45A" id="Text Box 228" o:spid="_x0000_s1035" type="#_x0000_t202" style="position:absolute;left:0;text-align:left;margin-left:0;margin-top:289.85pt;width:450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" stroked="f">
                  <v:textbox style="mso-fit-shape-to-text:t" inset="0,0,0,0">
                    <w:txbxContent>
                      <w:p w14:paraId="04F6C60F" w14:textId="1F611CAE" w:rsidR="009E4E78" w:rsidRPr="00915819" w:rsidRDefault="009E4E78">
                        <w:pPr>
                          <w:pStyle w:val="Chuthich"/>
                          <w:rPr>
                            <w:noProof/>
                            <w:lang w:val="vi-VN"/>
                            <w:rPrChange w:id="3776" w:author="Ly Tran Thi Ly" w:date="2019-06-14T15:48:00Z">
                              <w:rPr>
                                <w:noProof/>
                              </w:rPr>
                            </w:rPrChange>
                          </w:rPr>
                          <w:pPrChange w:id="3777" w:author="Ly Tran Thi Ly" w:date="2019-06-14T15:48:00Z">
                            <w:pPr>
                              <w:ind w:firstLine="720"/>
                              <w:jc w:val="both"/>
                            </w:pPr>
                          </w:pPrChange>
                        </w:pPr>
                        <w:bookmarkStart w:id="3778" w:name="_Toc11500468"/>
                        <w:ins w:id="3779" w:author="Ly Tran Thi Ly" w:date="2019-06-14T15:48:00Z">
                          <w:r>
                            <w:t xml:space="preserve">Hình 2. </w:t>
                          </w:r>
                          <w:r>
                            <w:fldChar w:fldCharType="begin"/>
                          </w:r>
                          <w:r>
                            <w:instrText xml:space="preserve"> SEQ Hình_2. \* ARABIC </w:instrText>
                          </w:r>
                        </w:ins>
                        <w:r>
                          <w:fldChar w:fldCharType="separate"/>
                        </w:r>
                        <w:ins w:id="3780" w:author="TRAN THI LY LY" w:date="2019-06-20T23:47:00Z">
                          <w:r w:rsidR="00887B15">
                            <w:rPr>
                              <w:noProof/>
                            </w:rPr>
                            <w:t>7</w:t>
                          </w:r>
                        </w:ins>
                        <w:ins w:id="3781" w:author="Ly Tran Thi Ly" w:date="2019-06-14T15:48:00Z">
                          <w:r>
                            <w:fldChar w:fldCharType="end"/>
                          </w:r>
                          <w:r>
                            <w:rPr>
                              <w:lang w:val="vi-VN"/>
                            </w:rPr>
                            <w:t xml:space="preserve"> </w:t>
                          </w:r>
                          <w:r>
                            <w:t>Sơ đồ các phân loại QAS dựa trên loại câu hỏi</w:t>
                          </w:r>
                        </w:ins>
                        <w:bookmarkEnd w:id="3778"/>
                      </w:p>
                    </w:txbxContent>
                  </v:textbox>
                  <w10:wrap type="topAndBottom"/>
                </v:shape>
              </w:pict>
            </mc:Fallback>
          </mc:AlternateContent>
        </w:r>
        <w:r w:rsidRPr="001E1EDB">
          <w:rPr>
            <w:noProof/>
            <w:rPrChange w:id="3782" w:author="Ly Tran Thi Ly" w:date="2019-06-19T16:16:00Z">
              <w:rPr>
                <w:noProof/>
              </w:rPr>
            </w:rPrChange>
          </w:rPr>
          <w:drawing>
            <wp:anchor distT="0" distB="0" distL="114300" distR="114300" simplePos="0" relativeHeight="251806720" behindDoc="0" locked="0" layoutInCell="1" allowOverlap="1" wp14:anchorId="1CA33673" wp14:editId="151DED2A">
              <wp:simplePos x="0" y="0"/>
              <wp:positionH relativeFrom="margin">
                <wp:align>right</wp:align>
              </wp:positionH>
              <wp:positionV relativeFrom="paragraph">
                <wp:posOffset>739775</wp:posOffset>
              </wp:positionV>
              <wp:extent cx="5715000" cy="288417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15000" cy="2884170"/>
                      </a:xfrm>
                      <a:prstGeom prst="rect">
                        <a:avLst/>
                      </a:prstGeom>
                    </pic:spPr>
                  </pic:pic>
                </a:graphicData>
              </a:graphic>
            </wp:anchor>
          </w:drawing>
        </w:r>
      </w:ins>
      <w:ins w:id="3783" w:author="TRAN THI LY LY" w:date="2019-06-11T22:55:00Z">
        <w:del w:id="3784" w:author="Ly Tran Thi Ly" w:date="2019-06-14T15:48:00Z">
          <w:r w:rsidR="00E915D0" w:rsidRPr="001E1EDB" w:rsidDel="00915819">
            <w:rPr>
              <w:noProof/>
              <w:rPrChange w:id="3785" w:author="Ly Tran Thi Ly" w:date="2019-06-19T16:16:00Z">
                <w:rPr>
                  <w:noProof/>
                </w:rPr>
              </w:rPrChange>
            </w:rPr>
            <mc:AlternateContent>
              <mc:Choice Requires="wps">
                <w:drawing>
                  <wp:anchor distT="0" distB="0" distL="114300" distR="114300" simplePos="0" relativeHeight="251793408" behindDoc="0" locked="0" layoutInCell="1" allowOverlap="1" wp14:anchorId="54908887" wp14:editId="4D09FD04">
                    <wp:simplePos x="0" y="0"/>
                    <wp:positionH relativeFrom="margin">
                      <wp:posOffset>104775</wp:posOffset>
                    </wp:positionH>
                    <wp:positionV relativeFrom="paragraph">
                      <wp:posOffset>3712210</wp:posOffset>
                    </wp:positionV>
                    <wp:extent cx="5715000" cy="295275"/>
                    <wp:effectExtent l="0" t="0" r="0" b="9525"/>
                    <wp:wrapTopAndBottom/>
                    <wp:docPr id="225" name="Hộp Văn bản 225"/>
                    <wp:cNvGraphicFramePr/>
                    <a:graphic xmlns:a="http://schemas.openxmlformats.org/drawingml/2006/main">
                      <a:graphicData uri="http://schemas.microsoft.com/office/word/2010/wordprocessingShape">
                        <wps:wsp>
                          <wps:cNvSpPr txBox="1"/>
                          <wps:spPr>
                            <a:xfrm>
                              <a:off x="0" y="0"/>
                              <a:ext cx="5715000" cy="295275"/>
                            </a:xfrm>
                            <a:prstGeom prst="rect">
                              <a:avLst/>
                            </a:prstGeom>
                            <a:solidFill>
                              <a:prstClr val="white"/>
                            </a:solidFill>
                            <a:ln>
                              <a:noFill/>
                            </a:ln>
                          </wps:spPr>
                          <wps:txbx>
                            <w:txbxContent>
                              <w:p w14:paraId="3CC1F83D" w14:textId="5C994073" w:rsidR="009E4E78" w:rsidRPr="005205EB" w:rsidRDefault="009E4E78">
                                <w:pPr>
                                  <w:pStyle w:val="Chuthich"/>
                                  <w:rPr>
                                    <w:noProof/>
                                  </w:rPr>
                                  <w:pPrChange w:id="3786" w:author="TRAN THI LY LY" w:date="2019-06-11T22:55:00Z">
                                    <w:pPr>
                                      <w:ind w:firstLine="720"/>
                                      <w:jc w:val="both"/>
                                    </w:pPr>
                                  </w:pPrChange>
                                </w:pPr>
                                <w:bookmarkStart w:id="3787" w:name="_Toc11500469"/>
                                <w:ins w:id="3788" w:author="TRAN THI LY LY" w:date="2019-06-11T22:55:00Z">
                                  <w:r>
                                    <w:t xml:space="preserve">Hình 2. </w:t>
                                  </w:r>
                                  <w:r>
                                    <w:fldChar w:fldCharType="begin"/>
                                  </w:r>
                                  <w:r>
                                    <w:instrText xml:space="preserve"> SEQ Hình_2. \* ARABIC </w:instrText>
                                  </w:r>
                                </w:ins>
                                <w:r>
                                  <w:fldChar w:fldCharType="separate"/>
                                </w:r>
                                <w:ins w:id="3789" w:author="TRAN THI LY LY" w:date="2019-06-20T23:47:00Z">
                                  <w:r w:rsidR="00887B15">
                                    <w:rPr>
                                      <w:noProof/>
                                    </w:rPr>
                                    <w:t>8</w:t>
                                  </w:r>
                                </w:ins>
                                <w:ins w:id="3790" w:author="TRAN THI LY LY" w:date="2019-06-11T22:55:00Z">
                                  <w:r>
                                    <w:fldChar w:fldCharType="end"/>
                                  </w:r>
                                  <w:r>
                                    <w:t xml:space="preserve"> Sơ đồ các phân loại QAS dựa trên loại câu hỏi</w:t>
                                  </w:r>
                                </w:ins>
                                <w:bookmarkEnd w:id="37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08887" id="Hộp Văn bản 225" o:spid="_x0000_s1036" type="#_x0000_t202" style="position:absolute;left:0;text-align:left;margin-left:8.25pt;margin-top:292.3pt;width:450pt;height:23.25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" stroked="f">
                    <v:textbox inset="0,0,0,0">
                      <w:txbxContent>
                        <w:p w14:paraId="3CC1F83D" w14:textId="5C994073" w:rsidR="009E4E78" w:rsidRPr="005205EB" w:rsidRDefault="009E4E78">
                          <w:pPr>
                            <w:pStyle w:val="Chuthich"/>
                            <w:rPr>
                              <w:noProof/>
                            </w:rPr>
                            <w:pPrChange w:id="3791" w:author="TRAN THI LY LY" w:date="2019-06-11T22:55:00Z">
                              <w:pPr>
                                <w:ind w:firstLine="720"/>
                                <w:jc w:val="both"/>
                              </w:pPr>
                            </w:pPrChange>
                          </w:pPr>
                          <w:bookmarkStart w:id="3792" w:name="_Toc11500469"/>
                          <w:ins w:id="3793" w:author="TRAN THI LY LY" w:date="2019-06-11T22:55:00Z">
                            <w:r>
                              <w:t xml:space="preserve">Hình 2. </w:t>
                            </w:r>
                            <w:r>
                              <w:fldChar w:fldCharType="begin"/>
                            </w:r>
                            <w:r>
                              <w:instrText xml:space="preserve"> SEQ Hình_2. \* ARABIC </w:instrText>
                            </w:r>
                          </w:ins>
                          <w:r>
                            <w:fldChar w:fldCharType="separate"/>
                          </w:r>
                          <w:ins w:id="3794" w:author="TRAN THI LY LY" w:date="2019-06-20T23:47:00Z">
                            <w:r w:rsidR="00887B15">
                              <w:rPr>
                                <w:noProof/>
                              </w:rPr>
                              <w:t>8</w:t>
                            </w:r>
                          </w:ins>
                          <w:ins w:id="3795" w:author="TRAN THI LY LY" w:date="2019-06-11T22:55:00Z">
                            <w:r>
                              <w:fldChar w:fldCharType="end"/>
                            </w:r>
                            <w:r>
                              <w:t xml:space="preserve"> Sơ đồ các phân loại QAS dựa trên loại câu hỏi</w:t>
                            </w:r>
                          </w:ins>
                          <w:bookmarkEnd w:id="3792"/>
                        </w:p>
                      </w:txbxContent>
                    </v:textbox>
                    <w10:wrap type="topAndBottom" anchorx="margin"/>
                  </v:shape>
                </w:pict>
              </mc:Fallback>
            </mc:AlternateContent>
          </w:r>
        </w:del>
      </w:ins>
      <w:ins w:id="3796" w:author="TRAN THI LY LY" w:date="2019-06-11T22:54:00Z">
        <w:del w:id="3797" w:author="Ly Tran Thi Ly" w:date="2019-06-14T15:48:00Z">
          <w:r w:rsidR="00E915D0" w:rsidRPr="001E1EDB" w:rsidDel="00915819">
            <w:rPr>
              <w:noProof/>
              <w:rPrChange w:id="3798" w:author="Ly Tran Thi Ly" w:date="2019-06-19T16:16:00Z">
                <w:rPr>
                  <w:noProof/>
                </w:rPr>
              </w:rPrChange>
            </w:rPr>
            <w:drawing>
              <wp:anchor distT="0" distB="0" distL="114300" distR="114300" simplePos="0" relativeHeight="251791360" behindDoc="0" locked="0" layoutInCell="1" allowOverlap="1" wp14:anchorId="7BF79974" wp14:editId="3C11CE4A">
                <wp:simplePos x="0" y="0"/>
                <wp:positionH relativeFrom="margin">
                  <wp:posOffset>-635</wp:posOffset>
                </wp:positionH>
                <wp:positionV relativeFrom="paragraph">
                  <wp:posOffset>764540</wp:posOffset>
                </wp:positionV>
                <wp:extent cx="5975350" cy="2952750"/>
                <wp:effectExtent l="0" t="0" r="6350" b="0"/>
                <wp:wrapTopAndBottom/>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75350" cy="2952750"/>
                        </a:xfrm>
                        <a:prstGeom prst="rect">
                          <a:avLst/>
                        </a:prstGeom>
                      </pic:spPr>
                    </pic:pic>
                  </a:graphicData>
                </a:graphic>
                <wp14:sizeRelH relativeFrom="margin">
                  <wp14:pctWidth>0</wp14:pctWidth>
                </wp14:sizeRelH>
                <wp14:sizeRelV relativeFrom="margin">
                  <wp14:pctHeight>0</wp14:pctHeight>
                </wp14:sizeRelV>
              </wp:anchor>
            </w:drawing>
          </w:r>
        </w:del>
      </w:ins>
      <w:ins w:id="3799" w:author="Ly Tran Thi Ly" w:date="2019-06-10T16:07:00Z">
        <w:r w:rsidR="00EC5E70" w:rsidRPr="001E1EDB">
          <w:rPr>
            <w:rFonts w:ascii="Times New Roman" w:hAnsi="Times New Roman" w:cs="Times New Roman"/>
            <w:sz w:val="26"/>
            <w:szCs w:val="26"/>
            <w:rPrChange w:id="3800" w:author="Ly Tran Thi Ly" w:date="2019-06-19T16:16:00Z">
              <w:rPr/>
            </w:rPrChange>
          </w:rPr>
          <w:t xml:space="preserve">Tiêu chí này nhằm phân loại QAS theo độ phức tạp của loại câu hỏi đầu vào, đi từ đơn giản đến phức tạp </w:t>
        </w:r>
        <w:r w:rsidR="00D1667F" w:rsidRPr="001E1EDB">
          <w:rPr>
            <w:rFonts w:ascii="Times New Roman" w:hAnsi="Times New Roman" w:cs="Times New Roman"/>
            <w:sz w:val="26"/>
            <w:szCs w:val="26"/>
            <w:rPrChange w:id="3801" w:author="Ly Tran Thi Ly" w:date="2019-06-19T16:16:00Z">
              <w:rPr/>
            </w:rPrChange>
          </w:rPr>
          <w:t>ta có: factoid type questions</w:t>
        </w:r>
      </w:ins>
      <w:ins w:id="3802" w:author="Ly Tran Thi Ly" w:date="2019-06-10T16:08:00Z">
        <w:r w:rsidR="00D1667F" w:rsidRPr="001E1EDB">
          <w:rPr>
            <w:rFonts w:ascii="Times New Roman" w:hAnsi="Times New Roman" w:cs="Times New Roman"/>
            <w:sz w:val="26"/>
            <w:szCs w:val="26"/>
            <w:rPrChange w:id="3803" w:author="Ly Tran Thi Ly" w:date="2019-06-19T16:16:00Z">
              <w:rPr/>
            </w:rPrChange>
          </w:rPr>
          <w:t>, list type question</w:t>
        </w:r>
      </w:ins>
      <w:ins w:id="3804" w:author="Ly Tran Thi Ly" w:date="2019-06-10T16:09:00Z">
        <w:r w:rsidR="00D1667F" w:rsidRPr="001E1EDB">
          <w:rPr>
            <w:rFonts w:ascii="Times New Roman" w:hAnsi="Times New Roman" w:cs="Times New Roman"/>
            <w:sz w:val="26"/>
            <w:szCs w:val="26"/>
            <w:rPrChange w:id="3805" w:author="Ly Tran Thi Ly" w:date="2019-06-19T16:16:00Z">
              <w:rPr/>
            </w:rPrChange>
          </w:rPr>
          <w:t>s</w:t>
        </w:r>
      </w:ins>
      <w:ins w:id="3806" w:author="Ly Tran Thi Ly" w:date="2019-06-10T16:08:00Z">
        <w:r w:rsidR="00D1667F" w:rsidRPr="001E1EDB">
          <w:rPr>
            <w:rFonts w:ascii="Times New Roman" w:hAnsi="Times New Roman" w:cs="Times New Roman"/>
            <w:sz w:val="26"/>
            <w:szCs w:val="26"/>
            <w:rPrChange w:id="3807" w:author="Ly Tran Thi Ly" w:date="2019-06-19T16:16:00Z">
              <w:rPr/>
            </w:rPrChange>
          </w:rPr>
          <w:t xml:space="preserve">, </w:t>
        </w:r>
        <w:r w:rsidR="00D1667F" w:rsidRPr="001E1EDB">
          <w:rPr>
            <w:rFonts w:ascii="Times New Roman" w:hAnsi="Times New Roman" w:cs="Times New Roman"/>
            <w:sz w:val="26"/>
            <w:szCs w:val="26"/>
            <w:rPrChange w:id="3808" w:author="Ly Tran Thi Ly" w:date="2019-06-19T16:16:00Z">
              <w:rPr>
                <w:rFonts w:cs="Times New Roman"/>
                <w:szCs w:val="26"/>
              </w:rPr>
            </w:rPrChange>
          </w:rPr>
          <w:t>hypothetical type questions, causal questions,</w:t>
        </w:r>
      </w:ins>
      <w:ins w:id="3809" w:author="Ly Tran Thi Ly" w:date="2019-06-10T16:10:00Z">
        <w:r w:rsidR="00D1667F" w:rsidRPr="001E1EDB">
          <w:rPr>
            <w:rFonts w:ascii="Times New Roman" w:hAnsi="Times New Roman" w:cs="Times New Roman"/>
            <w:sz w:val="26"/>
            <w:szCs w:val="26"/>
            <w:rPrChange w:id="3810" w:author="Ly Tran Thi Ly" w:date="2019-06-19T16:16:00Z">
              <w:rPr>
                <w:rFonts w:cs="Times New Roman"/>
                <w:szCs w:val="26"/>
              </w:rPr>
            </w:rPrChange>
          </w:rPr>
          <w:t xml:space="preserve"> confirmation questions</w:t>
        </w:r>
        <w:r w:rsidR="00D1667F" w:rsidRPr="00D1667F">
          <w:rPr>
            <w:rFonts w:ascii="Times New Roman" w:hAnsi="Times New Roman" w:cs="Times New Roman"/>
            <w:i/>
            <w:sz w:val="26"/>
            <w:szCs w:val="26"/>
            <w:rPrChange w:id="3811" w:author="Ly Tran Thi Ly" w:date="2019-06-10T16:10:00Z">
              <w:rPr>
                <w:rFonts w:cs="Times New Roman"/>
                <w:szCs w:val="26"/>
              </w:rPr>
            </w:rPrChange>
          </w:rPr>
          <w:t>.</w:t>
        </w:r>
      </w:ins>
    </w:p>
    <w:p w14:paraId="12C496F8" w14:textId="10B0847F" w:rsidR="00E915D0" w:rsidRPr="00D1667F" w:rsidRDefault="00E915D0">
      <w:pPr>
        <w:ind w:firstLine="720"/>
        <w:jc w:val="both"/>
        <w:rPr>
          <w:rFonts w:cs="Times New Roman"/>
          <w:i/>
          <w:szCs w:val="26"/>
          <w:rPrChange w:id="3812" w:author="Ly Tran Thi Ly" w:date="2019-06-10T16:10:00Z">
            <w:rPr>
              <w:rFonts w:cs="Times New Roman"/>
              <w:szCs w:val="26"/>
            </w:rPr>
          </w:rPrChange>
        </w:rPr>
        <w:pPrChange w:id="3813" w:author="Ly Tran Thi Ly" w:date="2019-06-10T16:10:00Z">
          <w:pPr>
            <w:pStyle w:val="u4"/>
            <w:spacing w:before="0"/>
            <w:jc w:val="both"/>
          </w:pPr>
        </w:pPrChange>
      </w:pPr>
    </w:p>
    <w:p w14:paraId="4ABA9402" w14:textId="0D7BCDD4" w:rsidR="006E4221" w:rsidRPr="00A9201D" w:rsidRDefault="006E4221" w:rsidP="007D3873">
      <w:pPr>
        <w:pStyle w:val="u5"/>
        <w:spacing w:before="0"/>
        <w:jc w:val="both"/>
        <w:rPr>
          <w:rFonts w:cs="Times New Roman"/>
          <w:szCs w:val="26"/>
        </w:rPr>
      </w:pPr>
      <w:r w:rsidRPr="00A9201D">
        <w:rPr>
          <w:rFonts w:cs="Times New Roman"/>
          <w:szCs w:val="26"/>
        </w:rPr>
        <w:lastRenderedPageBreak/>
        <w:t xml:space="preserve">2.1.2.2.1 </w:t>
      </w:r>
      <w:bookmarkStart w:id="3814" w:name="_Hlk11185433"/>
      <w:ins w:id="3815" w:author="TRAN THI LY LY" w:date="2019-06-17T22:37:00Z">
        <w:r w:rsidR="00210634">
          <w:rPr>
            <w:rFonts w:cs="Times New Roman"/>
            <w:szCs w:val="26"/>
          </w:rPr>
          <w:t>Câu hỏi cơ bản, đơn giản (</w:t>
        </w:r>
      </w:ins>
      <w:r w:rsidRPr="00A9201D">
        <w:rPr>
          <w:rFonts w:cs="Times New Roman"/>
          <w:szCs w:val="26"/>
        </w:rPr>
        <w:t xml:space="preserve">Factoid type questions </w:t>
      </w:r>
      <w:bookmarkEnd w:id="3814"/>
      <w:ins w:id="3816" w:author="TRAN THI LY LY" w:date="2019-06-17T22:37:00Z">
        <w:r w:rsidR="00210634">
          <w:rPr>
            <w:rFonts w:cs="Times New Roman"/>
            <w:szCs w:val="26"/>
          </w:rPr>
          <w:t xml:space="preserve">- </w:t>
        </w:r>
      </w:ins>
      <w:del w:id="3817" w:author="TRAN THI LY LY" w:date="2019-06-17T22:37:00Z">
        <w:r w:rsidRPr="00A9201D" w:rsidDel="00210634">
          <w:rPr>
            <w:rFonts w:cs="Times New Roman"/>
            <w:szCs w:val="26"/>
          </w:rPr>
          <w:delText>(</w:delText>
        </w:r>
      </w:del>
      <w:r w:rsidRPr="00A9201D">
        <w:rPr>
          <w:rFonts w:cs="Times New Roman"/>
          <w:szCs w:val="26"/>
        </w:rPr>
        <w:t>what, when, which, who, how)</w:t>
      </w:r>
    </w:p>
    <w:p w14:paraId="72CCFF51" w14:textId="7A76DC74" w:rsidR="006E4221" w:rsidRPr="00A60A16" w:rsidRDefault="006E4221" w:rsidP="007D3873">
      <w:pPr>
        <w:ind w:firstLine="360"/>
        <w:jc w:val="both"/>
        <w:rPr>
          <w:rFonts w:ascii="Times New Roman" w:hAnsi="Times New Roman" w:cs="Times New Roman"/>
          <w:sz w:val="26"/>
          <w:szCs w:val="26"/>
        </w:rPr>
      </w:pPr>
      <w:commentRangeStart w:id="3818"/>
      <w:r w:rsidRPr="00A60A16">
        <w:rPr>
          <w:rFonts w:ascii="Times New Roman" w:hAnsi="Times New Roman" w:cs="Times New Roman"/>
          <w:sz w:val="26"/>
          <w:szCs w:val="26"/>
        </w:rPr>
        <w:t>Là những câu hỏi đơn giản, ngắn gọn, thực tế. Yêu cầu câu trả lời là ngắn gọn, chính xác và đúng đối tượng – ví dụ</w:t>
      </w:r>
      <w:ins w:id="3819" w:author="Cuong, Pham Nguyen" w:date="2019-06-10T12:47:00Z">
        <w:r w:rsidR="00A565FE">
          <w:rPr>
            <w:rFonts w:ascii="Times New Roman" w:hAnsi="Times New Roman" w:cs="Times New Roman"/>
            <w:sz w:val="26"/>
            <w:szCs w:val="26"/>
          </w:rPr>
          <w:t>:</w:t>
        </w:r>
      </w:ins>
      <w:r w:rsidRPr="00A60A16">
        <w:rPr>
          <w:rFonts w:ascii="Times New Roman" w:hAnsi="Times New Roman" w:cs="Times New Roman"/>
          <w:sz w:val="26"/>
          <w:szCs w:val="26"/>
        </w:rPr>
        <w:t xml:space="preserve"> </w:t>
      </w:r>
      <w:r w:rsidRPr="00A565FE">
        <w:rPr>
          <w:rFonts w:ascii="Times New Roman" w:hAnsi="Times New Roman" w:cs="Times New Roman"/>
          <w:i/>
          <w:sz w:val="26"/>
          <w:szCs w:val="26"/>
          <w:rPrChange w:id="3820" w:author="Cuong, Pham Nguyen" w:date="2019-06-10T12:47:00Z">
            <w:rPr>
              <w:rFonts w:ascii="Times New Roman" w:hAnsi="Times New Roman" w:cs="Times New Roman"/>
              <w:sz w:val="26"/>
              <w:szCs w:val="26"/>
            </w:rPr>
          </w:rPrChange>
        </w:rPr>
        <w:t>who is CEO of facebook? - Mark Zuckerberg</w:t>
      </w:r>
      <w:r w:rsidRPr="00A60A16">
        <w:rPr>
          <w:rFonts w:ascii="Times New Roman" w:hAnsi="Times New Roman" w:cs="Times New Roman"/>
          <w:sz w:val="26"/>
          <w:szCs w:val="26"/>
        </w:rPr>
        <w:t>.</w:t>
      </w:r>
    </w:p>
    <w:p w14:paraId="3D6BCA86" w14:textId="77777777" w:rsidR="006E4221" w:rsidRPr="00A60A16" w:rsidRDefault="006E4221" w:rsidP="00B2305C">
      <w:pPr>
        <w:pStyle w:val="oancuaDanhsach"/>
        <w:numPr>
          <w:ilvl w:val="0"/>
          <w:numId w:val="9"/>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6B455982" w14:textId="3BFA8CEF"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Loại câu trả lời mong đợi cho câu hỏi này thường là tên thực thể, có thể dễ dàng lấy được trong tài liệu bằng một số thuật toán nhận diện thực thể. Loại câu trả lời là tên riêng, địa chỉ, hay thời gian, địa điểm phụ thuộc vào loại câu hỏi who, when, which</w:t>
      </w:r>
      <w:del w:id="3821" w:author="Ly Tran Thi Ly" w:date="2019-06-20T10:22:00Z">
        <w:r w:rsidRPr="00A60A16" w:rsidDel="004E0017">
          <w:rPr>
            <w:rFonts w:ascii="Times New Roman" w:hAnsi="Times New Roman" w:cs="Times New Roman"/>
            <w:sz w:val="26"/>
            <w:szCs w:val="26"/>
          </w:rPr>
          <w:delText>,</w:delText>
        </w:r>
      </w:del>
      <w:ins w:id="3822" w:author="TRAN THI LY LY" w:date="2019-06-11T22:58:00Z">
        <w:r w:rsidR="00E915D0">
          <w:rPr>
            <w:rFonts w:ascii="Times New Roman" w:hAnsi="Times New Roman" w:cs="Times New Roman"/>
            <w:sz w:val="26"/>
            <w:szCs w:val="26"/>
          </w:rPr>
          <w:t xml:space="preserve"> </w:t>
        </w:r>
      </w:ins>
      <w:r w:rsidRPr="00A60A16">
        <w:rPr>
          <w:rFonts w:ascii="Times New Roman" w:hAnsi="Times New Roman" w:cs="Times New Roman"/>
          <w:sz w:val="26"/>
          <w:szCs w:val="26"/>
        </w:rPr>
        <w:t>… vì vậy có thể đạt được độ chính xác khá cao.</w:t>
      </w:r>
    </w:p>
    <w:p w14:paraId="5E87C078" w14:textId="32F161AE"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 xml:space="preserve">Nhiều QASs hiện tại đạt được </w:t>
      </w:r>
      <w:del w:id="3823" w:author="Ly Tran Thi Ly" w:date="2019-06-20T10:22:00Z">
        <w:r w:rsidRPr="00A60A16" w:rsidDel="004E0017">
          <w:rPr>
            <w:rFonts w:ascii="Times New Roman" w:hAnsi="Times New Roman" w:cs="Times New Roman"/>
            <w:sz w:val="26"/>
            <w:szCs w:val="26"/>
          </w:rPr>
          <w:delText xml:space="preserve">performance </w:delText>
        </w:r>
      </w:del>
      <w:ins w:id="3824" w:author="Ly Tran Thi Ly" w:date="2019-06-20T10:22:00Z">
        <w:r w:rsidR="004E0017">
          <w:rPr>
            <w:rFonts w:ascii="Times New Roman" w:hAnsi="Times New Roman" w:cs="Times New Roman"/>
            <w:sz w:val="26"/>
            <w:szCs w:val="26"/>
          </w:rPr>
          <w:t>hiệu năng</w:t>
        </w:r>
        <w:r w:rsidR="004E0017" w:rsidRPr="00A60A16">
          <w:rPr>
            <w:rFonts w:ascii="Times New Roman" w:hAnsi="Times New Roman" w:cs="Times New Roman"/>
            <w:sz w:val="26"/>
            <w:szCs w:val="26"/>
          </w:rPr>
          <w:t xml:space="preserve"> </w:t>
        </w:r>
      </w:ins>
      <w:r w:rsidRPr="00A60A16">
        <w:rPr>
          <w:rFonts w:ascii="Times New Roman" w:hAnsi="Times New Roman" w:cs="Times New Roman"/>
          <w:sz w:val="26"/>
          <w:szCs w:val="26"/>
        </w:rPr>
        <w:t>khá tốt trong xử lí câu hỏi dạng này.</w:t>
      </w:r>
    </w:p>
    <w:p w14:paraId="18EF9955"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Hiện nay đã có một lượng lớn dữ liệu cho câu hỏi dạng này.</w:t>
      </w:r>
    </w:p>
    <w:p w14:paraId="3ADA0E46"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Đối với câu hỏi dạng này, không cần phải thực hiện xử lí ngôn ngữ tự nhiên quá phức tạp để trích xuất câu trả lời.</w:t>
      </w:r>
    </w:p>
    <w:p w14:paraId="5A625657"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Có thể tận dụng Wikipedia hoặc các bài báo làm nguồn dữ liệu.</w:t>
      </w:r>
    </w:p>
    <w:p w14:paraId="09972951" w14:textId="77777777" w:rsidR="006E4221" w:rsidRPr="00A60A16" w:rsidRDefault="00DF1B74" w:rsidP="00B2305C">
      <w:pPr>
        <w:pStyle w:val="oancuaDanhsach"/>
        <w:numPr>
          <w:ilvl w:val="0"/>
          <w:numId w:val="10"/>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r w:rsidR="006E4221" w:rsidRPr="00A60A16">
        <w:rPr>
          <w:rFonts w:ascii="Times New Roman" w:hAnsi="Times New Roman" w:cs="Times New Roman"/>
          <w:sz w:val="26"/>
          <w:szCs w:val="26"/>
        </w:rPr>
        <w:t>:</w:t>
      </w:r>
    </w:p>
    <w:p w14:paraId="0718B683"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Một vấn đề đang được nghiên cứu hiện nay là việc nhận diện câu hỏi của người dùng là câu hỏi dạng factoid và dạng mở rộng của nó một cách tự động.</w:t>
      </w:r>
    </w:p>
    <w:p w14:paraId="5A1E67E6"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Descriptive type questions: là một nhánh của factoid, dạng câu hỏi yêu cầu tìm kiếm một định nghĩa hoặc mô tả của một sự kiện hay một thực thể. Nó thường bắt đầu với “what is”. Câu trả lời cho câu hỏi này có thể bị nhiễu loạn bởi nó có thể là bất kì sự kiện hoặc thực thể.</w:t>
      </w:r>
    </w:p>
    <w:p w14:paraId="5B84D81E" w14:textId="69E483D9"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Fuzzy questions: là những câu hỏi nhập nhằng, không thể xử lí thông tin mà người dùng cần một cách chính xác để đưa ra câu trả lời phù hợp, nó thường là những câu hỏi mà có tính từ đi kèm. Ví dụ</w:t>
      </w:r>
      <w:ins w:id="3825" w:author="Cuong, Pham Nguyen" w:date="2019-06-10T12:48:00Z">
        <w:r w:rsidR="00A565FE">
          <w:rPr>
            <w:rFonts w:ascii="Times New Roman" w:hAnsi="Times New Roman" w:cs="Times New Roman"/>
            <w:sz w:val="26"/>
            <w:szCs w:val="26"/>
          </w:rPr>
          <w:t>:</w:t>
        </w:r>
      </w:ins>
      <w:del w:id="3826" w:author="Cuong, Pham Nguyen" w:date="2019-06-10T12:48:00Z">
        <w:r w:rsidRPr="00A60A16" w:rsidDel="00A565FE">
          <w:rPr>
            <w:rFonts w:ascii="Times New Roman" w:hAnsi="Times New Roman" w:cs="Times New Roman"/>
            <w:sz w:val="26"/>
            <w:szCs w:val="26"/>
          </w:rPr>
          <w:delText xml:space="preserve"> như</w:delText>
        </w:r>
      </w:del>
      <w:r w:rsidRPr="00A60A16">
        <w:rPr>
          <w:rFonts w:ascii="Times New Roman" w:hAnsi="Times New Roman" w:cs="Times New Roman"/>
          <w:sz w:val="26"/>
          <w:szCs w:val="26"/>
        </w:rPr>
        <w:t xml:space="preserve"> ai là người phụ nữ đẹp nhất trong công ty?</w:t>
      </w:r>
    </w:p>
    <w:p w14:paraId="1263D084"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Relationship or information extraction (IE): việc chiết xuất thông tin hoặc các mối quan hệ giữa những thực thể với nhau để tìm ra câu trả lời phù hợp là một vấn đề cần phải suy nghĩ.</w:t>
      </w:r>
    </w:p>
    <w:p w14:paraId="1A4314B9"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Dialog questions: những câu hỏi thiếu thông tin hoặc là sai cú pháp, làm sao để hệ thống nhận diện được yêu cầu của người dùng để đưa ra phản hồi phù hợp.</w:t>
      </w:r>
    </w:p>
    <w:p w14:paraId="1A7EBC99"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 xml:space="preserve">Badly worded questions or ambiguous questions: những câu hỏi mà người dùng sử dụng từ đồng âm, teen code, nhập nhằng như là </w:t>
      </w:r>
      <w:r w:rsidRPr="00A565FE">
        <w:rPr>
          <w:rFonts w:ascii="Times New Roman" w:hAnsi="Times New Roman" w:cs="Times New Roman"/>
          <w:i/>
          <w:sz w:val="26"/>
          <w:szCs w:val="26"/>
          <w:rPrChange w:id="3827" w:author="Cuong, Pham Nguyen" w:date="2019-06-10T12:48:00Z">
            <w:rPr>
              <w:rFonts w:ascii="Times New Roman" w:hAnsi="Times New Roman" w:cs="Times New Roman"/>
              <w:sz w:val="26"/>
              <w:szCs w:val="26"/>
            </w:rPr>
          </w:rPrChange>
        </w:rPr>
        <w:t>what makes him coooool?</w:t>
      </w:r>
      <w:commentRangeEnd w:id="3818"/>
      <w:r w:rsidR="00920A7B">
        <w:rPr>
          <w:rStyle w:val="ThamchiuChuthich"/>
        </w:rPr>
        <w:commentReference w:id="3818"/>
      </w:r>
    </w:p>
    <w:p w14:paraId="0B1606B0" w14:textId="04EC77D5" w:rsidR="006E4221" w:rsidRPr="00FF35D0" w:rsidRDefault="006E4221" w:rsidP="007D3873">
      <w:pPr>
        <w:pStyle w:val="u5"/>
        <w:spacing w:before="0"/>
        <w:jc w:val="both"/>
        <w:rPr>
          <w:rFonts w:cs="Times New Roman"/>
          <w:szCs w:val="26"/>
        </w:rPr>
      </w:pPr>
      <w:r w:rsidRPr="00FF35D0">
        <w:rPr>
          <w:rFonts w:cs="Times New Roman"/>
          <w:szCs w:val="26"/>
        </w:rPr>
        <w:t xml:space="preserve">2.1.2.2.2 </w:t>
      </w:r>
      <w:ins w:id="3828" w:author="TRAN THI LY LY" w:date="2019-06-17T22:37:00Z">
        <w:r w:rsidR="00210634">
          <w:rPr>
            <w:rFonts w:cs="Times New Roman"/>
            <w:szCs w:val="26"/>
          </w:rPr>
          <w:t>Câu hỏi về một danh sách (</w:t>
        </w:r>
      </w:ins>
      <w:r w:rsidRPr="00FF35D0">
        <w:rPr>
          <w:rFonts w:cs="Times New Roman"/>
          <w:szCs w:val="26"/>
        </w:rPr>
        <w:t>List type questions</w:t>
      </w:r>
      <w:ins w:id="3829" w:author="TRAN THI LY LY" w:date="2019-06-17T22:37:00Z">
        <w:r w:rsidR="00210634">
          <w:rPr>
            <w:rFonts w:cs="Times New Roman"/>
            <w:szCs w:val="26"/>
          </w:rPr>
          <w:t>)</w:t>
        </w:r>
      </w:ins>
    </w:p>
    <w:p w14:paraId="670B3DE4" w14:textId="77777777" w:rsidR="006E4221" w:rsidRPr="00A60A16" w:rsidRDefault="006E4221"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 xml:space="preserve">Là dạng câu hỏi mà yêu cầu câu trả lời là một danh sách các thực thể. Có thể ví loại câu hỏi này như factoid question nhưng được hỏi đi hỏi lại nhiều lần, mà mỗi lần </w:t>
      </w:r>
      <w:r w:rsidRPr="00A60A16">
        <w:rPr>
          <w:rFonts w:ascii="Times New Roman" w:hAnsi="Times New Roman" w:cs="Times New Roman"/>
          <w:sz w:val="26"/>
          <w:szCs w:val="26"/>
        </w:rPr>
        <w:lastRenderedPageBreak/>
        <w:t>lại cần câu trả lời khác nhau. Ví dụ hỏi danh sách những tỉ phú thế giới năm 2019? – Bill gate, Mark Zuckerberg, Phạm Nhật Vượng</w:t>
      </w:r>
      <w:del w:id="3830" w:author="TRAN THI LY LY" w:date="2019-06-17T22:41:00Z">
        <w:r w:rsidRPr="00A60A16" w:rsidDel="003F0B81">
          <w:rPr>
            <w:rFonts w:ascii="Times New Roman" w:hAnsi="Times New Roman" w:cs="Times New Roman"/>
            <w:sz w:val="26"/>
            <w:szCs w:val="26"/>
          </w:rPr>
          <w:delText>,</w:delText>
        </w:r>
      </w:del>
      <w:r w:rsidRPr="00A60A16">
        <w:rPr>
          <w:rFonts w:ascii="Times New Roman" w:hAnsi="Times New Roman" w:cs="Times New Roman"/>
          <w:sz w:val="26"/>
          <w:szCs w:val="26"/>
        </w:rPr>
        <w:t>….</w:t>
      </w:r>
    </w:p>
    <w:p w14:paraId="35523742" w14:textId="77777777" w:rsidR="006E4221" w:rsidRPr="00A60A16" w:rsidRDefault="006E4221" w:rsidP="00B2305C">
      <w:pPr>
        <w:pStyle w:val="oancuaDanhsach"/>
        <w:numPr>
          <w:ilvl w:val="0"/>
          <w:numId w:val="10"/>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2E1EBA3E"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Loại câu trả lời mong đợi cho câu hỏi này thường là danh sách các thực thể. Vì vậy có thể đạt được độ chính xác khá cao.</w:t>
      </w:r>
    </w:p>
    <w:p w14:paraId="6BDB9923" w14:textId="516E15C6"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 xml:space="preserve">Có thể sử dụng lại công nghệ cho </w:t>
      </w:r>
      <w:del w:id="3831" w:author="Ly Tran Thi Ly" w:date="2019-06-20T10:23:00Z">
        <w:r w:rsidRPr="00A60A16" w:rsidDel="00915750">
          <w:rPr>
            <w:rFonts w:ascii="Times New Roman" w:hAnsi="Times New Roman" w:cs="Times New Roman"/>
            <w:sz w:val="26"/>
            <w:szCs w:val="26"/>
          </w:rPr>
          <w:delText xml:space="preserve">câu hỏi </w:delText>
        </w:r>
      </w:del>
      <w:r w:rsidRPr="00A60A16">
        <w:rPr>
          <w:rFonts w:ascii="Times New Roman" w:hAnsi="Times New Roman" w:cs="Times New Roman"/>
          <w:sz w:val="26"/>
          <w:szCs w:val="26"/>
        </w:rPr>
        <w:t>factoid</w:t>
      </w:r>
      <w:ins w:id="3832" w:author="Ly Tran Thi Ly" w:date="2019-06-20T10:23:00Z">
        <w:r w:rsidR="00915750">
          <w:rPr>
            <w:rFonts w:ascii="Times New Roman" w:hAnsi="Times New Roman" w:cs="Times New Roman"/>
            <w:sz w:val="26"/>
            <w:szCs w:val="26"/>
          </w:rPr>
          <w:t xml:space="preserve"> type</w:t>
        </w:r>
      </w:ins>
      <w:r w:rsidRPr="00A60A16">
        <w:rPr>
          <w:rFonts w:ascii="Times New Roman" w:hAnsi="Times New Roman" w:cs="Times New Roman"/>
          <w:sz w:val="26"/>
          <w:szCs w:val="26"/>
        </w:rPr>
        <w:t xml:space="preserve"> question áp dụng vào list type questions.</w:t>
      </w:r>
    </w:p>
    <w:p w14:paraId="628ED1E4" w14:textId="77777777" w:rsidR="006E4221"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Không yêu cầu xử lí ngôn ngữ tự nhiên quá nhiều cho việc trích xuất câu trả lời.</w:t>
      </w:r>
    </w:p>
    <w:p w14:paraId="1C17138A" w14:textId="77777777" w:rsidR="006E4221" w:rsidRPr="00A60A16" w:rsidRDefault="006E4221" w:rsidP="00B2305C">
      <w:pPr>
        <w:pStyle w:val="oancuaDanhsach"/>
        <w:numPr>
          <w:ilvl w:val="0"/>
          <w:numId w:val="10"/>
        </w:numPr>
        <w:jc w:val="both"/>
        <w:rPr>
          <w:rFonts w:ascii="Times New Roman" w:hAnsi="Times New Roman" w:cs="Times New Roman"/>
          <w:sz w:val="26"/>
          <w:szCs w:val="26"/>
        </w:rPr>
      </w:pPr>
      <w:r w:rsidRPr="00A60A16">
        <w:rPr>
          <w:rFonts w:ascii="Times New Roman" w:hAnsi="Times New Roman" w:cs="Times New Roman"/>
          <w:sz w:val="26"/>
          <w:szCs w:val="26"/>
        </w:rPr>
        <w:t>Khó khăn:</w:t>
      </w:r>
    </w:p>
    <w:p w14:paraId="3C554457" w14:textId="77777777" w:rsidR="00CF24F9" w:rsidRPr="00A60A16" w:rsidRDefault="006E4221"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 xml:space="preserve">Cần để ý vấn đề về thiết lập ngưỡng giá trị trả về. </w:t>
      </w:r>
    </w:p>
    <w:p w14:paraId="2E2B81B7" w14:textId="76C4DC6B" w:rsidR="000824C2" w:rsidRPr="00FF35D0" w:rsidRDefault="000824C2" w:rsidP="007D3873">
      <w:pPr>
        <w:pStyle w:val="u5"/>
        <w:spacing w:before="0"/>
        <w:jc w:val="both"/>
        <w:rPr>
          <w:rFonts w:cs="Times New Roman"/>
          <w:szCs w:val="26"/>
        </w:rPr>
      </w:pPr>
      <w:r w:rsidRPr="00FF35D0">
        <w:rPr>
          <w:rFonts w:cs="Times New Roman"/>
          <w:szCs w:val="26"/>
        </w:rPr>
        <w:t xml:space="preserve">2.1.2.2.3 </w:t>
      </w:r>
      <w:bookmarkStart w:id="3833" w:name="_Hlk11185857"/>
      <w:ins w:id="3834" w:author="TRAN THI LY LY" w:date="2019-06-17T22:38:00Z">
        <w:r w:rsidR="00210634">
          <w:rPr>
            <w:rFonts w:cs="Times New Roman"/>
            <w:szCs w:val="26"/>
          </w:rPr>
          <w:t>Câu hỏi giả thuyết (</w:t>
        </w:r>
      </w:ins>
      <w:r w:rsidRPr="00FF35D0">
        <w:rPr>
          <w:rFonts w:cs="Times New Roman"/>
          <w:szCs w:val="26"/>
        </w:rPr>
        <w:t>Hypothetical type questions</w:t>
      </w:r>
      <w:bookmarkEnd w:id="3833"/>
      <w:ins w:id="3835" w:author="TRAN THI LY LY" w:date="2019-06-17T22:38:00Z">
        <w:r w:rsidR="00210634">
          <w:rPr>
            <w:rFonts w:cs="Times New Roman"/>
            <w:szCs w:val="26"/>
          </w:rPr>
          <w:t>)</w:t>
        </w:r>
      </w:ins>
    </w:p>
    <w:p w14:paraId="561C2797" w14:textId="77777777" w:rsidR="00CF24F9" w:rsidRPr="00A60A16" w:rsidRDefault="00B61E89"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Những câu hỏi giả thuyết (hypothetical) này hỏi các thông tin liên quan đến bất cứ sự kiện giả thiết nào. Dạng câu hỏi này thường bắt đầu với “</w:t>
      </w:r>
      <w:r w:rsidRPr="00A565FE">
        <w:rPr>
          <w:rFonts w:ascii="Times New Roman" w:hAnsi="Times New Roman" w:cs="Times New Roman"/>
          <w:i/>
          <w:sz w:val="26"/>
          <w:szCs w:val="26"/>
          <w:rPrChange w:id="3836" w:author="Cuong, Pham Nguyen" w:date="2019-06-10T12:50:00Z">
            <w:rPr>
              <w:rFonts w:ascii="Times New Roman" w:hAnsi="Times New Roman" w:cs="Times New Roman"/>
              <w:sz w:val="26"/>
              <w:szCs w:val="26"/>
            </w:rPr>
          </w:rPrChange>
        </w:rPr>
        <w:t>what would happen if – chuyện gì sẽ xảy ra nếu</w:t>
      </w:r>
      <w:r w:rsidRPr="00A60A16">
        <w:rPr>
          <w:rFonts w:ascii="Times New Roman" w:hAnsi="Times New Roman" w:cs="Times New Roman"/>
          <w:sz w:val="26"/>
          <w:szCs w:val="26"/>
        </w:rPr>
        <w:t>”. QASs yêu cầu phải có các kĩ thuật truy xuất kiến thức để tạo câu trả lời. Câu trả lời cho dạng này chỉ là một câu hỏi chủ quan chứ không thể có một đáp án đúng chính xác.</w:t>
      </w:r>
    </w:p>
    <w:p w14:paraId="1127AB18" w14:textId="77777777" w:rsidR="00B61E89" w:rsidRPr="00A60A16" w:rsidRDefault="00B61E89" w:rsidP="00B2305C">
      <w:pPr>
        <w:pStyle w:val="oancuaDanhsach"/>
        <w:numPr>
          <w:ilvl w:val="0"/>
          <w:numId w:val="10"/>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39DB6606" w14:textId="77777777" w:rsidR="0059101F" w:rsidRPr="00A60A16" w:rsidRDefault="0059101F"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Một số người dùng chuyên gia sẽ thích tìm kiếm câu trả lời tối ưu cho câu hỏi giả thuyết, bởi câu hỏi dạng này thường yêu cầu kiến thức rộ</w:t>
      </w:r>
      <w:r w:rsidR="000A02B4" w:rsidRPr="00A60A16">
        <w:rPr>
          <w:rFonts w:ascii="Times New Roman" w:hAnsi="Times New Roman" w:cs="Times New Roman"/>
          <w:sz w:val="26"/>
          <w:szCs w:val="26"/>
        </w:rPr>
        <w:t>ng</w:t>
      </w:r>
      <w:r w:rsidRPr="00A60A16">
        <w:rPr>
          <w:rFonts w:ascii="Times New Roman" w:hAnsi="Times New Roman" w:cs="Times New Roman"/>
          <w:sz w:val="26"/>
          <w:szCs w:val="26"/>
        </w:rPr>
        <w:t xml:space="preserve"> và khả năng lập luận tốt.</w:t>
      </w:r>
    </w:p>
    <w:p w14:paraId="30E5D7C3" w14:textId="77777777" w:rsidR="0059101F" w:rsidRPr="00A60A16" w:rsidRDefault="00DF1B74" w:rsidP="00B2305C">
      <w:pPr>
        <w:pStyle w:val="oancuaDanhsach"/>
        <w:numPr>
          <w:ilvl w:val="0"/>
          <w:numId w:val="10"/>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r w:rsidR="0059101F" w:rsidRPr="00A60A16">
        <w:rPr>
          <w:rFonts w:ascii="Times New Roman" w:hAnsi="Times New Roman" w:cs="Times New Roman"/>
          <w:sz w:val="26"/>
          <w:szCs w:val="26"/>
        </w:rPr>
        <w:t>:</w:t>
      </w:r>
    </w:p>
    <w:p w14:paraId="7C9316AC" w14:textId="77777777" w:rsidR="0059101F" w:rsidRPr="00A60A16" w:rsidRDefault="0059101F"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Độ chính xác thấp.</w:t>
      </w:r>
    </w:p>
    <w:p w14:paraId="31D9C596" w14:textId="77777777" w:rsidR="0059101F" w:rsidRPr="00A60A16" w:rsidRDefault="0059101F"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Công nghệ áp dụng thành công cho factoid type questions thường không áp dụng lại được.</w:t>
      </w:r>
    </w:p>
    <w:p w14:paraId="0A7DE423" w14:textId="77777777" w:rsidR="00B61E89" w:rsidRPr="00A60A16" w:rsidRDefault="0059101F"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 xml:space="preserve">Độ tin cậy thấp, tùy thuộc vào người dùng và ngữ cảnh. </w:t>
      </w:r>
    </w:p>
    <w:p w14:paraId="1AA5C19F" w14:textId="19771084" w:rsidR="000824C2" w:rsidRPr="00FF35D0" w:rsidRDefault="000824C2" w:rsidP="007D3873">
      <w:pPr>
        <w:pStyle w:val="u5"/>
        <w:spacing w:before="0"/>
        <w:jc w:val="both"/>
        <w:rPr>
          <w:rFonts w:cs="Times New Roman"/>
          <w:szCs w:val="26"/>
        </w:rPr>
      </w:pPr>
      <w:r w:rsidRPr="00FF35D0">
        <w:rPr>
          <w:rFonts w:cs="Times New Roman"/>
          <w:szCs w:val="26"/>
        </w:rPr>
        <w:t xml:space="preserve">2.1.2.2.4 </w:t>
      </w:r>
      <w:bookmarkStart w:id="3837" w:name="_Hlk11185923"/>
      <w:ins w:id="3838" w:author="TRAN THI LY LY" w:date="2019-06-17T22:38:00Z">
        <w:r w:rsidR="00210634">
          <w:rPr>
            <w:rFonts w:cs="Times New Roman"/>
            <w:szCs w:val="26"/>
          </w:rPr>
          <w:t>Câu hỏi nguyên nhân – kết quả (</w:t>
        </w:r>
      </w:ins>
      <w:r w:rsidRPr="00FF35D0">
        <w:rPr>
          <w:rFonts w:cs="Times New Roman"/>
          <w:szCs w:val="26"/>
        </w:rPr>
        <w:t xml:space="preserve">Causal questions </w:t>
      </w:r>
      <w:bookmarkEnd w:id="3837"/>
      <w:ins w:id="3839" w:author="TRAN THI LY LY" w:date="2019-06-17T22:38:00Z">
        <w:r w:rsidR="00210634">
          <w:rPr>
            <w:rFonts w:cs="Times New Roman"/>
            <w:szCs w:val="26"/>
          </w:rPr>
          <w:t xml:space="preserve">- </w:t>
        </w:r>
      </w:ins>
      <w:del w:id="3840" w:author="TRAN THI LY LY" w:date="2019-06-17T22:38:00Z">
        <w:r w:rsidRPr="00FF35D0" w:rsidDel="00210634">
          <w:rPr>
            <w:rFonts w:cs="Times New Roman"/>
            <w:szCs w:val="26"/>
          </w:rPr>
          <w:delText>(</w:delText>
        </w:r>
      </w:del>
      <w:r w:rsidRPr="00FF35D0">
        <w:rPr>
          <w:rFonts w:cs="Times New Roman"/>
          <w:szCs w:val="26"/>
        </w:rPr>
        <w:t>how, why)</w:t>
      </w:r>
    </w:p>
    <w:p w14:paraId="6401BF5C" w14:textId="52F58815" w:rsidR="00CF24F9" w:rsidRPr="00A60A16" w:rsidRDefault="0059101F" w:rsidP="007D3873">
      <w:pPr>
        <w:ind w:firstLine="360"/>
        <w:jc w:val="both"/>
        <w:rPr>
          <w:rFonts w:ascii="Times New Roman" w:hAnsi="Times New Roman" w:cs="Times New Roman"/>
          <w:sz w:val="26"/>
          <w:szCs w:val="26"/>
        </w:rPr>
      </w:pPr>
      <w:r w:rsidRPr="00A60A16">
        <w:rPr>
          <w:rFonts w:ascii="Times New Roman" w:hAnsi="Times New Roman" w:cs="Times New Roman"/>
          <w:sz w:val="26"/>
          <w:szCs w:val="26"/>
        </w:rPr>
        <w:t>Câu hỏi nguyên nhân – kết quả (causal questions) là dạng câu hỏi mà yêu cầu sự giải thích về một vấn đề, thực thể nào đó. Câu trả lời không đơn giản như factoid</w:t>
      </w:r>
      <w:ins w:id="3841" w:author="Ly Tran Thi Ly" w:date="2019-06-20T10:24:00Z">
        <w:r w:rsidR="00915750">
          <w:rPr>
            <w:rFonts w:ascii="Times New Roman" w:hAnsi="Times New Roman" w:cs="Times New Roman"/>
            <w:sz w:val="26"/>
            <w:szCs w:val="26"/>
          </w:rPr>
          <w:t xml:space="preserve"> type</w:t>
        </w:r>
      </w:ins>
      <w:r w:rsidRPr="00A60A16">
        <w:rPr>
          <w:rFonts w:ascii="Times New Roman" w:hAnsi="Times New Roman" w:cs="Times New Roman"/>
          <w:sz w:val="26"/>
          <w:szCs w:val="26"/>
        </w:rPr>
        <w:t xml:space="preserve"> question mà nó đòi hỏi một kĩ thuật </w:t>
      </w:r>
      <w:r w:rsidR="007B09DB" w:rsidRPr="00A60A16">
        <w:rPr>
          <w:rFonts w:ascii="Times New Roman" w:hAnsi="Times New Roman" w:cs="Times New Roman"/>
          <w:sz w:val="26"/>
          <w:szCs w:val="26"/>
        </w:rPr>
        <w:t>cao trong xử lí ngôn ngữ tự nhiên để phân tích văn bản ngữ dụng và trình độ ngôn từ nhằm tạo ra câu trả lời.</w:t>
      </w:r>
    </w:p>
    <w:p w14:paraId="32171B04" w14:textId="77777777" w:rsidR="007B09DB" w:rsidRPr="00A60A16" w:rsidRDefault="007B09DB" w:rsidP="00B2305C">
      <w:pPr>
        <w:pStyle w:val="oancuaDanhsach"/>
        <w:numPr>
          <w:ilvl w:val="0"/>
          <w:numId w:val="11"/>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3B744630" w14:textId="16FF4F0C" w:rsidR="007B09DB" w:rsidRPr="00A60A16" w:rsidRDefault="007B09DB"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Những câu hỏi của người dùng đều sẽ liên quan đến những sự kiện và đối tượng cụ thể, do khi hỏi câu hỏi dạng này, người dùng đã có hiểu biết về các sự ki</w:t>
      </w:r>
      <w:ins w:id="3842" w:author="Ly Tran Thi Ly" w:date="2019-06-20T10:24:00Z">
        <w:r w:rsidR="00915750">
          <w:rPr>
            <w:rFonts w:ascii="Times New Roman" w:hAnsi="Times New Roman" w:cs="Times New Roman"/>
            <w:sz w:val="26"/>
            <w:szCs w:val="26"/>
          </w:rPr>
          <w:t>ệ</w:t>
        </w:r>
      </w:ins>
      <w:del w:id="3843" w:author="Ly Tran Thi Ly" w:date="2019-06-20T10:24:00Z">
        <w:r w:rsidRPr="00A60A16" w:rsidDel="00915750">
          <w:rPr>
            <w:rFonts w:ascii="Times New Roman" w:hAnsi="Times New Roman" w:cs="Times New Roman"/>
            <w:sz w:val="26"/>
            <w:szCs w:val="26"/>
          </w:rPr>
          <w:delText>ế</w:delText>
        </w:r>
      </w:del>
      <w:r w:rsidRPr="00A60A16">
        <w:rPr>
          <w:rFonts w:ascii="Times New Roman" w:hAnsi="Times New Roman" w:cs="Times New Roman"/>
          <w:sz w:val="26"/>
          <w:szCs w:val="26"/>
        </w:rPr>
        <w:t>n</w:t>
      </w:r>
      <w:ins w:id="3844" w:author="Ly Tran Thi Ly" w:date="2019-06-20T10:24:00Z">
        <w:r w:rsidR="00915750">
          <w:rPr>
            <w:rFonts w:ascii="Times New Roman" w:hAnsi="Times New Roman" w:cs="Times New Roman"/>
            <w:sz w:val="26"/>
            <w:szCs w:val="26"/>
          </w:rPr>
          <w:t>,</w:t>
        </w:r>
      </w:ins>
      <w:r w:rsidRPr="00A60A16">
        <w:rPr>
          <w:rFonts w:ascii="Times New Roman" w:hAnsi="Times New Roman" w:cs="Times New Roman"/>
          <w:sz w:val="26"/>
          <w:szCs w:val="26"/>
        </w:rPr>
        <w:t xml:space="preserve"> đối tượng.</w:t>
      </w:r>
    </w:p>
    <w:p w14:paraId="76B58231" w14:textId="77777777" w:rsidR="007B09DB" w:rsidRPr="00A60A16" w:rsidRDefault="007B09DB" w:rsidP="00B2305C">
      <w:pPr>
        <w:pStyle w:val="oancuaDanhsach"/>
        <w:numPr>
          <w:ilvl w:val="0"/>
          <w:numId w:val="11"/>
        </w:numPr>
        <w:jc w:val="both"/>
        <w:rPr>
          <w:rFonts w:ascii="Times New Roman" w:hAnsi="Times New Roman" w:cs="Times New Roman"/>
          <w:sz w:val="26"/>
          <w:szCs w:val="26"/>
        </w:rPr>
      </w:pPr>
      <w:r w:rsidRPr="00A60A16">
        <w:rPr>
          <w:rFonts w:ascii="Times New Roman" w:hAnsi="Times New Roman" w:cs="Times New Roman"/>
          <w:sz w:val="26"/>
          <w:szCs w:val="26"/>
        </w:rPr>
        <w:lastRenderedPageBreak/>
        <w:t>Nhược điểm:</w:t>
      </w:r>
    </w:p>
    <w:p w14:paraId="2C507B14" w14:textId="77777777" w:rsidR="0008365E" w:rsidRPr="00A60A16" w:rsidRDefault="007B09DB" w:rsidP="007D3873">
      <w:pPr>
        <w:pStyle w:val="oancuaDanhsach"/>
        <w:numPr>
          <w:ilvl w:val="0"/>
          <w:numId w:val="2"/>
        </w:numPr>
        <w:jc w:val="both"/>
        <w:rPr>
          <w:rFonts w:ascii="Times New Roman" w:hAnsi="Times New Roman" w:cs="Times New Roman"/>
          <w:sz w:val="26"/>
          <w:szCs w:val="26"/>
        </w:rPr>
      </w:pPr>
      <w:r w:rsidRPr="00A60A16">
        <w:rPr>
          <w:rFonts w:ascii="Times New Roman" w:hAnsi="Times New Roman" w:cs="Times New Roman"/>
          <w:sz w:val="26"/>
          <w:szCs w:val="26"/>
        </w:rPr>
        <w:t>Vấn đề trong việc xác định sự liên quan hay tìm câu trả lời đơn nhất cho câu hỏ</w:t>
      </w:r>
      <w:r w:rsidR="0008365E" w:rsidRPr="00A60A16">
        <w:rPr>
          <w:rFonts w:ascii="Times New Roman" w:hAnsi="Times New Roman" w:cs="Times New Roman"/>
          <w:sz w:val="26"/>
          <w:szCs w:val="26"/>
        </w:rPr>
        <w:t xml:space="preserve">i bởi câu trả lời có thể là một câu, một đoạn văn thậm chí là một tập tài liệu. Một câu trả lời có thể bị hiểu theo nhiều cách khác nhau tùy theo sự phiên dịch. Lấy ví dụ với câu why x took a lecture in class 2 – </w:t>
      </w:r>
      <w:r w:rsidR="0008365E" w:rsidRPr="00A565FE">
        <w:rPr>
          <w:rFonts w:ascii="Times New Roman" w:hAnsi="Times New Roman" w:cs="Times New Roman"/>
          <w:i/>
          <w:sz w:val="26"/>
          <w:szCs w:val="26"/>
          <w:rPrChange w:id="3845" w:author="Cuong, Pham Nguyen" w:date="2019-06-10T12:52:00Z">
            <w:rPr>
              <w:rFonts w:ascii="Times New Roman" w:hAnsi="Times New Roman" w:cs="Times New Roman"/>
              <w:sz w:val="26"/>
              <w:szCs w:val="26"/>
            </w:rPr>
          </w:rPrChange>
        </w:rPr>
        <w:t>Tại sao X lấy bài giảng của lớp 2?</w:t>
      </w:r>
      <w:r w:rsidR="0008365E" w:rsidRPr="00A60A16">
        <w:rPr>
          <w:rFonts w:ascii="Times New Roman" w:hAnsi="Times New Roman" w:cs="Times New Roman"/>
          <w:sz w:val="26"/>
          <w:szCs w:val="26"/>
        </w:rPr>
        <w:t xml:space="preserve"> Có thể có 3 cách phiên dịch khác nhau như sau: </w:t>
      </w:r>
    </w:p>
    <w:p w14:paraId="268E69B0" w14:textId="77777777" w:rsidR="0008365E" w:rsidRPr="00A565FE" w:rsidRDefault="0008365E" w:rsidP="00B2305C">
      <w:pPr>
        <w:pStyle w:val="oancuaDanhsach"/>
        <w:numPr>
          <w:ilvl w:val="1"/>
          <w:numId w:val="12"/>
        </w:numPr>
        <w:jc w:val="both"/>
        <w:rPr>
          <w:rFonts w:ascii="Times New Roman" w:hAnsi="Times New Roman" w:cs="Times New Roman"/>
          <w:i/>
          <w:sz w:val="26"/>
          <w:szCs w:val="26"/>
          <w:rPrChange w:id="3846" w:author="Cuong, Pham Nguyen" w:date="2019-06-10T12:51:00Z">
            <w:rPr>
              <w:rFonts w:ascii="Times New Roman" w:hAnsi="Times New Roman" w:cs="Times New Roman"/>
              <w:sz w:val="26"/>
              <w:szCs w:val="26"/>
            </w:rPr>
          </w:rPrChange>
        </w:rPr>
      </w:pPr>
      <w:r w:rsidRPr="00A60A16">
        <w:rPr>
          <w:rFonts w:ascii="Times New Roman" w:hAnsi="Times New Roman" w:cs="Times New Roman"/>
          <w:sz w:val="26"/>
          <w:szCs w:val="26"/>
        </w:rPr>
        <w:t xml:space="preserve">Why X? – </w:t>
      </w:r>
      <w:r w:rsidRPr="00A565FE">
        <w:rPr>
          <w:rFonts w:ascii="Times New Roman" w:hAnsi="Times New Roman" w:cs="Times New Roman"/>
          <w:i/>
          <w:sz w:val="26"/>
          <w:szCs w:val="26"/>
          <w:rPrChange w:id="3847" w:author="Cuong, Pham Nguyen" w:date="2019-06-10T12:51:00Z">
            <w:rPr>
              <w:rFonts w:ascii="Times New Roman" w:hAnsi="Times New Roman" w:cs="Times New Roman"/>
              <w:sz w:val="26"/>
              <w:szCs w:val="26"/>
            </w:rPr>
          </w:rPrChange>
        </w:rPr>
        <w:t>Tại sao người lấy bài giảng của lớp 2 lại là X?</w:t>
      </w:r>
    </w:p>
    <w:p w14:paraId="407939FD" w14:textId="77777777" w:rsidR="0008365E" w:rsidRPr="00A565FE" w:rsidRDefault="0008365E" w:rsidP="00B2305C">
      <w:pPr>
        <w:pStyle w:val="oancuaDanhsach"/>
        <w:numPr>
          <w:ilvl w:val="1"/>
          <w:numId w:val="12"/>
        </w:numPr>
        <w:jc w:val="both"/>
        <w:rPr>
          <w:rFonts w:ascii="Times New Roman" w:hAnsi="Times New Roman" w:cs="Times New Roman"/>
          <w:i/>
          <w:sz w:val="26"/>
          <w:szCs w:val="26"/>
          <w:rPrChange w:id="3848" w:author="Cuong, Pham Nguyen" w:date="2019-06-10T12:51:00Z">
            <w:rPr>
              <w:rFonts w:ascii="Times New Roman" w:hAnsi="Times New Roman" w:cs="Times New Roman"/>
              <w:sz w:val="26"/>
              <w:szCs w:val="26"/>
            </w:rPr>
          </w:rPrChange>
        </w:rPr>
      </w:pPr>
      <w:r w:rsidRPr="00A60A16">
        <w:rPr>
          <w:rFonts w:ascii="Times New Roman" w:hAnsi="Times New Roman" w:cs="Times New Roman"/>
          <w:sz w:val="26"/>
          <w:szCs w:val="26"/>
        </w:rPr>
        <w:t xml:space="preserve">Why took lecture? – </w:t>
      </w:r>
      <w:r w:rsidRPr="00A565FE">
        <w:rPr>
          <w:rFonts w:ascii="Times New Roman" w:hAnsi="Times New Roman" w:cs="Times New Roman"/>
          <w:i/>
          <w:sz w:val="26"/>
          <w:szCs w:val="26"/>
          <w:rPrChange w:id="3849" w:author="Cuong, Pham Nguyen" w:date="2019-06-10T12:51:00Z">
            <w:rPr>
              <w:rFonts w:ascii="Times New Roman" w:hAnsi="Times New Roman" w:cs="Times New Roman"/>
              <w:sz w:val="26"/>
              <w:szCs w:val="26"/>
            </w:rPr>
          </w:rPrChange>
        </w:rPr>
        <w:t>Tại sao lại lấy bài giảng?</w:t>
      </w:r>
    </w:p>
    <w:p w14:paraId="05B26978" w14:textId="77777777" w:rsidR="0008365E" w:rsidRPr="00A565FE" w:rsidRDefault="0008365E" w:rsidP="00B2305C">
      <w:pPr>
        <w:pStyle w:val="oancuaDanhsach"/>
        <w:numPr>
          <w:ilvl w:val="1"/>
          <w:numId w:val="12"/>
        </w:numPr>
        <w:jc w:val="both"/>
        <w:rPr>
          <w:rFonts w:ascii="Times New Roman" w:hAnsi="Times New Roman" w:cs="Times New Roman"/>
          <w:i/>
          <w:sz w:val="26"/>
          <w:szCs w:val="26"/>
          <w:rPrChange w:id="3850" w:author="Cuong, Pham Nguyen" w:date="2019-06-10T12:51:00Z">
            <w:rPr>
              <w:rFonts w:ascii="Times New Roman" w:hAnsi="Times New Roman" w:cs="Times New Roman"/>
              <w:sz w:val="26"/>
              <w:szCs w:val="26"/>
            </w:rPr>
          </w:rPrChange>
        </w:rPr>
      </w:pPr>
      <w:r w:rsidRPr="00A60A16">
        <w:rPr>
          <w:rFonts w:ascii="Times New Roman" w:hAnsi="Times New Roman" w:cs="Times New Roman"/>
          <w:sz w:val="26"/>
          <w:szCs w:val="26"/>
        </w:rPr>
        <w:t xml:space="preserve">Why in class 2? – </w:t>
      </w:r>
      <w:r w:rsidRPr="00A565FE">
        <w:rPr>
          <w:rFonts w:ascii="Times New Roman" w:hAnsi="Times New Roman" w:cs="Times New Roman"/>
          <w:i/>
          <w:sz w:val="26"/>
          <w:szCs w:val="26"/>
          <w:rPrChange w:id="3851" w:author="Cuong, Pham Nguyen" w:date="2019-06-10T12:51:00Z">
            <w:rPr>
              <w:rFonts w:ascii="Times New Roman" w:hAnsi="Times New Roman" w:cs="Times New Roman"/>
              <w:sz w:val="26"/>
              <w:szCs w:val="26"/>
            </w:rPr>
          </w:rPrChange>
        </w:rPr>
        <w:t>Tại sao lại lấy của lớp 2 mà không phải là lớp 1?</w:t>
      </w:r>
    </w:p>
    <w:p w14:paraId="2884C9CE" w14:textId="6D258D2B" w:rsidR="0008365E" w:rsidRPr="00A60A16" w:rsidRDefault="0008365E"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 xml:space="preserve">Vấn đề liên quan đến hiệu quả truy xuất models trong why QAS </w:t>
      </w:r>
      <w:ins w:id="3852" w:author="Ly Tran Thi Ly" w:date="2019-06-20T10:26:00Z">
        <w:r w:rsidR="00915750">
          <w:rPr>
            <w:rFonts w:ascii="Times New Roman" w:hAnsi="Times New Roman" w:cs="Times New Roman"/>
            <w:sz w:val="26"/>
            <w:szCs w:val="26"/>
          </w:rPr>
          <w:t>là</w:t>
        </w:r>
      </w:ins>
      <w:del w:id="3853" w:author="Ly Tran Thi Ly" w:date="2019-06-20T10:26:00Z">
        <w:r w:rsidRPr="00A60A16" w:rsidDel="00915750">
          <w:rPr>
            <w:rFonts w:ascii="Times New Roman" w:hAnsi="Times New Roman" w:cs="Times New Roman"/>
            <w:sz w:val="26"/>
            <w:szCs w:val="26"/>
          </w:rPr>
          <w:delText>–</w:delText>
        </w:r>
      </w:del>
      <w:r w:rsidRPr="00A60A16">
        <w:rPr>
          <w:rFonts w:ascii="Times New Roman" w:hAnsi="Times New Roman" w:cs="Times New Roman"/>
          <w:sz w:val="26"/>
          <w:szCs w:val="26"/>
        </w:rPr>
        <w:t xml:space="preserve"> hầu hết các </w:t>
      </w:r>
      <w:ins w:id="3854" w:author="Cuong, Pham Nguyen" w:date="2019-06-10T12:52:00Z">
        <w:r w:rsidR="00A565FE">
          <w:rPr>
            <w:rFonts w:ascii="Times New Roman" w:hAnsi="Times New Roman" w:cs="Times New Roman"/>
            <w:sz w:val="26"/>
            <w:szCs w:val="26"/>
          </w:rPr>
          <w:t xml:space="preserve">mô hình </w:t>
        </w:r>
      </w:ins>
      <w:del w:id="3855" w:author="Cuong, Pham Nguyen" w:date="2019-06-10T12:52:00Z">
        <w:r w:rsidRPr="00A60A16" w:rsidDel="00A565FE">
          <w:rPr>
            <w:rFonts w:ascii="Times New Roman" w:hAnsi="Times New Roman" w:cs="Times New Roman"/>
            <w:sz w:val="26"/>
            <w:szCs w:val="26"/>
          </w:rPr>
          <w:delText xml:space="preserve">models </w:delText>
        </w:r>
      </w:del>
      <w:r w:rsidRPr="00A60A16">
        <w:rPr>
          <w:rFonts w:ascii="Times New Roman" w:hAnsi="Times New Roman" w:cs="Times New Roman"/>
          <w:sz w:val="26"/>
          <w:szCs w:val="26"/>
        </w:rPr>
        <w:t xml:space="preserve">hiện tại dựa trên bag of words model – một mô hình thường dùng trong </w:t>
      </w:r>
      <w:r w:rsidR="00A64A0F" w:rsidRPr="00A60A16">
        <w:rPr>
          <w:rFonts w:ascii="Times New Roman" w:hAnsi="Times New Roman" w:cs="Times New Roman"/>
          <w:sz w:val="26"/>
          <w:szCs w:val="26"/>
        </w:rPr>
        <w:t xml:space="preserve">phân loại văn bản (text classification), thống kê số lần xuất hiện của các từ trong văn bản. Model này còn nhiều vấn đề trong xử lí các từ đồng nghĩa (synonymy), đồng âm (homonymy), đa nghĩa (polysemy). Hơn nữa, câu trả lời có thể từ vài câu </w:t>
      </w:r>
      <w:ins w:id="3856" w:author="Cuong, Pham Nguyen" w:date="2019-06-10T12:53:00Z">
        <w:r w:rsidR="00A565FE">
          <w:rPr>
            <w:rFonts w:ascii="Times New Roman" w:hAnsi="Times New Roman" w:cs="Times New Roman"/>
            <w:sz w:val="26"/>
            <w:szCs w:val="26"/>
          </w:rPr>
          <w:t>đến</w:t>
        </w:r>
      </w:ins>
      <w:del w:id="3857" w:author="Cuong, Pham Nguyen" w:date="2019-06-10T12:53:00Z">
        <w:r w:rsidR="00A64A0F" w:rsidRPr="00A60A16" w:rsidDel="00A565FE">
          <w:rPr>
            <w:rFonts w:ascii="Times New Roman" w:hAnsi="Times New Roman" w:cs="Times New Roman"/>
            <w:sz w:val="26"/>
            <w:szCs w:val="26"/>
          </w:rPr>
          <w:delText>d61ến</w:delText>
        </w:r>
      </w:del>
      <w:r w:rsidR="00A64A0F" w:rsidRPr="00A60A16">
        <w:rPr>
          <w:rFonts w:ascii="Times New Roman" w:hAnsi="Times New Roman" w:cs="Times New Roman"/>
          <w:sz w:val="26"/>
          <w:szCs w:val="26"/>
        </w:rPr>
        <w:t xml:space="preserve"> vài đoạn và việc nhận định mối quan hệ nghị luận trong tài liệu nguồn là tối quan trọng để có thể tạo ra câu trả lời tốt.</w:t>
      </w:r>
    </w:p>
    <w:p w14:paraId="093EB9EF" w14:textId="46596513" w:rsidR="000824C2" w:rsidRPr="00FF35D0" w:rsidRDefault="000824C2" w:rsidP="007D3873">
      <w:pPr>
        <w:pStyle w:val="u5"/>
        <w:spacing w:before="0"/>
        <w:jc w:val="both"/>
        <w:rPr>
          <w:rFonts w:cs="Times New Roman"/>
          <w:szCs w:val="26"/>
        </w:rPr>
      </w:pPr>
      <w:r w:rsidRPr="00FF35D0">
        <w:rPr>
          <w:rFonts w:cs="Times New Roman"/>
          <w:szCs w:val="26"/>
        </w:rPr>
        <w:t xml:space="preserve">2.1.2.2.5 </w:t>
      </w:r>
      <w:bookmarkStart w:id="3858" w:name="_Hlk11185979"/>
      <w:ins w:id="3859" w:author="TRAN THI LY LY" w:date="2019-06-17T22:38:00Z">
        <w:r w:rsidR="00210634">
          <w:rPr>
            <w:rFonts w:cs="Times New Roman"/>
            <w:szCs w:val="26"/>
          </w:rPr>
          <w:t>Câu hỏi xác nhận lại (</w:t>
        </w:r>
      </w:ins>
      <w:r w:rsidRPr="00FF35D0">
        <w:rPr>
          <w:rFonts w:cs="Times New Roman"/>
          <w:szCs w:val="26"/>
        </w:rPr>
        <w:t>Confirmation questions</w:t>
      </w:r>
      <w:bookmarkEnd w:id="3858"/>
      <w:ins w:id="3860" w:author="TRAN THI LY LY" w:date="2019-06-17T22:38:00Z">
        <w:r w:rsidR="00210634">
          <w:rPr>
            <w:rFonts w:cs="Times New Roman"/>
            <w:szCs w:val="26"/>
          </w:rPr>
          <w:t>)</w:t>
        </w:r>
      </w:ins>
    </w:p>
    <w:p w14:paraId="466FADFC" w14:textId="77777777" w:rsidR="00CF24F9" w:rsidRPr="00A60A16" w:rsidRDefault="000A02B4"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Câu hỏi xác nhận lại (confirmation question) là những câu hỏi nhằm xác nhận lại thông tin, nó yêu cầu câu trả lời là đúng hoặc sai. Hệ thống yêu cầu phải có cơ chế suy luận, kiến thức rộng và khả năng lập luận tốt để tạo ra câu trả lời.</w:t>
      </w:r>
    </w:p>
    <w:p w14:paraId="4572842C" w14:textId="77777777" w:rsidR="000A02B4" w:rsidRPr="00A60A16" w:rsidRDefault="000A02B4" w:rsidP="00B2305C">
      <w:pPr>
        <w:pStyle w:val="oancuaDanhsach"/>
        <w:numPr>
          <w:ilvl w:val="0"/>
          <w:numId w:val="11"/>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55456DD7" w14:textId="77777777" w:rsidR="000A02B4" w:rsidRPr="00A60A16" w:rsidRDefault="000A02B4"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Một số người dùng chuyên gia có thể thích tìm kiếm thông tin mà yêu cầu kiến thức rộng và lập luận tốt để học kiến thức mới.</w:t>
      </w:r>
    </w:p>
    <w:p w14:paraId="6393B37C" w14:textId="77777777" w:rsidR="000A02B4" w:rsidRPr="00A60A16" w:rsidRDefault="000A02B4" w:rsidP="00B2305C">
      <w:pPr>
        <w:pStyle w:val="oancuaDanhsach"/>
        <w:numPr>
          <w:ilvl w:val="0"/>
          <w:numId w:val="11"/>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345988D8" w14:textId="77777777" w:rsidR="000A02B4" w:rsidRPr="00A60A16" w:rsidRDefault="0003197A"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Đây là dạng câu hỏi khá khó, nhiều thách thức đặt ra đối với các dự án QASs cho dạng câu hỏi này.</w:t>
      </w:r>
    </w:p>
    <w:p w14:paraId="69E3966A" w14:textId="5D19ACC0" w:rsidR="0003197A" w:rsidRPr="00A60A16" w:rsidRDefault="0003197A" w:rsidP="007D3873">
      <w:pPr>
        <w:ind w:firstLine="360"/>
        <w:jc w:val="both"/>
        <w:rPr>
          <w:rFonts w:ascii="Times New Roman" w:hAnsi="Times New Roman" w:cs="Times New Roman"/>
          <w:sz w:val="26"/>
          <w:szCs w:val="26"/>
        </w:rPr>
      </w:pPr>
      <w:r w:rsidRPr="00A60A16">
        <w:rPr>
          <w:rFonts w:ascii="Times New Roman" w:hAnsi="Times New Roman" w:cs="Times New Roman"/>
          <w:sz w:val="26"/>
          <w:szCs w:val="26"/>
        </w:rPr>
        <w:t xml:space="preserve">=&gt; </w:t>
      </w:r>
      <w:r w:rsidRPr="001E1EDB">
        <w:rPr>
          <w:rFonts w:ascii="Times New Roman" w:hAnsi="Times New Roman" w:cs="Times New Roman"/>
          <w:i/>
          <w:sz w:val="26"/>
          <w:szCs w:val="26"/>
          <w:rPrChange w:id="3861" w:author="Ly Tran Thi Ly" w:date="2019-06-19T16:16:00Z">
            <w:rPr>
              <w:rFonts w:ascii="Times New Roman" w:hAnsi="Times New Roman" w:cs="Times New Roman"/>
              <w:sz w:val="26"/>
              <w:szCs w:val="26"/>
            </w:rPr>
          </w:rPrChange>
        </w:rPr>
        <w:t>Hệ thống của chúng tôi tập trung vào câu hỏi What – How thuộc nhánh Factoid</w:t>
      </w:r>
      <w:ins w:id="3862" w:author="Ly Tran Thi Ly" w:date="2019-06-20T10:27:00Z">
        <w:r w:rsidR="00915750">
          <w:rPr>
            <w:rFonts w:ascii="Times New Roman" w:hAnsi="Times New Roman" w:cs="Times New Roman"/>
            <w:i/>
            <w:sz w:val="26"/>
            <w:szCs w:val="26"/>
          </w:rPr>
          <w:t xml:space="preserve"> type</w:t>
        </w:r>
      </w:ins>
      <w:r w:rsidRPr="001E1EDB">
        <w:rPr>
          <w:rFonts w:ascii="Times New Roman" w:hAnsi="Times New Roman" w:cs="Times New Roman"/>
          <w:i/>
          <w:sz w:val="26"/>
          <w:szCs w:val="26"/>
          <w:rPrChange w:id="3863" w:author="Ly Tran Thi Ly" w:date="2019-06-19T16:16:00Z">
            <w:rPr>
              <w:rFonts w:ascii="Times New Roman" w:hAnsi="Times New Roman" w:cs="Times New Roman"/>
              <w:sz w:val="26"/>
              <w:szCs w:val="26"/>
            </w:rPr>
          </w:rPrChange>
        </w:rPr>
        <w:t xml:space="preserve"> question. Là những câu hỏi cơ bản nhất, tạo nguồn dữ liệu cơ sở để các nghiên cứu sau này có thể mở rộng ra các loại câu hỏi khác.</w:t>
      </w:r>
    </w:p>
    <w:p w14:paraId="5B0E5971" w14:textId="516750C1" w:rsidR="000824C2" w:rsidRDefault="000824C2" w:rsidP="007D3873">
      <w:pPr>
        <w:pStyle w:val="u4"/>
        <w:spacing w:before="0"/>
        <w:jc w:val="both"/>
        <w:rPr>
          <w:ins w:id="3864" w:author="Ly Tran Thi Ly" w:date="2019-06-10T16:11:00Z"/>
          <w:rFonts w:cs="Times New Roman"/>
          <w:szCs w:val="26"/>
        </w:rPr>
      </w:pPr>
      <w:bookmarkStart w:id="3865" w:name="_Toc11966300"/>
      <w:r w:rsidRPr="00FF35D0">
        <w:rPr>
          <w:rFonts w:cs="Times New Roman"/>
          <w:szCs w:val="26"/>
        </w:rPr>
        <w:t xml:space="preserve">2.1.2.3 </w:t>
      </w:r>
      <w:bookmarkStart w:id="3866" w:name="_Hlk11183332"/>
      <w:r w:rsidRPr="00FF35D0">
        <w:rPr>
          <w:rFonts w:cs="Times New Roman"/>
          <w:szCs w:val="26"/>
        </w:rPr>
        <w:t>Phân loạ</w:t>
      </w:r>
      <w:r w:rsidRPr="004C6674">
        <w:rPr>
          <w:rFonts w:cs="Times New Roman"/>
          <w:szCs w:val="26"/>
        </w:rPr>
        <w:t>i dựa trên loạ</w:t>
      </w:r>
      <w:r w:rsidRPr="00A9201D">
        <w:rPr>
          <w:rFonts w:cs="Times New Roman"/>
          <w:szCs w:val="26"/>
        </w:rPr>
        <w:t xml:space="preserve">i </w:t>
      </w:r>
      <w:r w:rsidR="00E46D9F" w:rsidRPr="00A9201D">
        <w:rPr>
          <w:rFonts w:cs="Times New Roman"/>
          <w:szCs w:val="26"/>
        </w:rPr>
        <w:t>phương pháp phân tích</w:t>
      </w:r>
      <w:r w:rsidR="00EE3F7E" w:rsidRPr="00A9201D">
        <w:rPr>
          <w:rFonts w:cs="Times New Roman"/>
          <w:szCs w:val="26"/>
        </w:rPr>
        <w:t xml:space="preserve"> </w:t>
      </w:r>
      <w:r w:rsidRPr="00A9201D">
        <w:rPr>
          <w:rFonts w:cs="Times New Roman"/>
          <w:szCs w:val="26"/>
        </w:rPr>
        <w:t>được thực hiện trên câu hỏi (Classification base on type of analysis done on question)</w:t>
      </w:r>
      <w:bookmarkEnd w:id="3865"/>
      <w:bookmarkEnd w:id="3866"/>
    </w:p>
    <w:p w14:paraId="6FBFCBDB" w14:textId="645BA2B1" w:rsidR="005E3881" w:rsidRPr="00B27690" w:rsidRDefault="00D1667F">
      <w:pPr>
        <w:ind w:firstLine="720"/>
        <w:jc w:val="both"/>
        <w:rPr>
          <w:rFonts w:cs="Times New Roman"/>
          <w:i/>
          <w:szCs w:val="26"/>
          <w:rPrChange w:id="3867" w:author="Ly Tran Thi Ly" w:date="2019-06-13T09:58:00Z">
            <w:rPr/>
          </w:rPrChange>
        </w:rPr>
        <w:pPrChange w:id="3868" w:author="Ly Tran Thi Ly" w:date="2019-06-13T09:58:00Z">
          <w:pPr>
            <w:pStyle w:val="u4"/>
            <w:spacing w:before="0"/>
            <w:jc w:val="both"/>
          </w:pPr>
        </w:pPrChange>
      </w:pPr>
      <w:ins w:id="3869" w:author="Ly Tran Thi Ly" w:date="2019-06-10T16:13:00Z">
        <w:r w:rsidRPr="001E1EDB">
          <w:rPr>
            <w:rFonts w:ascii="Times New Roman" w:hAnsi="Times New Roman" w:cs="Times New Roman"/>
            <w:sz w:val="26"/>
            <w:szCs w:val="26"/>
            <w:rPrChange w:id="3870" w:author="Ly Tran Thi Ly" w:date="2019-06-19T16:16:00Z">
              <w:rPr/>
            </w:rPrChange>
          </w:rPr>
          <w:t>Có nhiều cách để phân tích nội dung đầu vào</w:t>
        </w:r>
      </w:ins>
      <w:ins w:id="3871" w:author="Ly Tran Thi Ly" w:date="2019-06-10T16:15:00Z">
        <w:r w:rsidRPr="001E1EDB">
          <w:rPr>
            <w:rFonts w:ascii="Times New Roman" w:hAnsi="Times New Roman" w:cs="Times New Roman"/>
            <w:sz w:val="26"/>
            <w:szCs w:val="26"/>
            <w:rPrChange w:id="3872" w:author="Ly Tran Thi Ly" w:date="2019-06-19T16:16:00Z">
              <w:rPr/>
            </w:rPrChange>
          </w:rPr>
          <w:t xml:space="preserve"> </w:t>
        </w:r>
      </w:ins>
      <w:ins w:id="3873" w:author="Ly Tran Thi Ly" w:date="2019-06-20T10:27:00Z">
        <w:r w:rsidR="00915750">
          <w:rPr>
            <w:rFonts w:ascii="Times New Roman" w:hAnsi="Times New Roman" w:cs="Times New Roman"/>
            <w:sz w:val="26"/>
            <w:szCs w:val="26"/>
          </w:rPr>
          <w:t xml:space="preserve">của một văn bản. </w:t>
        </w:r>
      </w:ins>
      <w:ins w:id="3874" w:author="Ly Tran Thi Ly" w:date="2019-06-10T16:14:00Z">
        <w:r w:rsidRPr="001E1EDB">
          <w:rPr>
            <w:rFonts w:ascii="Times New Roman" w:hAnsi="Times New Roman" w:cs="Times New Roman"/>
            <w:sz w:val="26"/>
            <w:szCs w:val="26"/>
            <w:rPrChange w:id="3875" w:author="Ly Tran Thi Ly" w:date="2019-06-19T16:16:00Z">
              <w:rPr/>
            </w:rPrChange>
          </w:rPr>
          <w:t>Tiêu chí này phân loại QAS dựa trên loại phương pháp phân tích được dùng</w:t>
        </w:r>
      </w:ins>
      <w:ins w:id="3876" w:author="Ly Tran Thi Ly" w:date="2019-06-10T16:15:00Z">
        <w:r w:rsidRPr="001E1EDB">
          <w:rPr>
            <w:rFonts w:ascii="Times New Roman" w:hAnsi="Times New Roman" w:cs="Times New Roman"/>
            <w:sz w:val="26"/>
            <w:szCs w:val="26"/>
            <w:rPrChange w:id="3877" w:author="Ly Tran Thi Ly" w:date="2019-06-19T16:16:00Z">
              <w:rPr/>
            </w:rPrChange>
          </w:rPr>
          <w:t xml:space="preserve">, </w:t>
        </w:r>
      </w:ins>
      <w:ins w:id="3878" w:author="Ly Tran Thi Ly" w:date="2019-06-12T16:02:00Z">
        <w:r w:rsidR="005E3881" w:rsidRPr="001E1EDB">
          <w:rPr>
            <w:rFonts w:ascii="Times New Roman" w:hAnsi="Times New Roman" w:cs="Times New Roman"/>
            <w:sz w:val="26"/>
            <w:szCs w:val="26"/>
            <w:rPrChange w:id="3879" w:author="Ly Tran Thi Ly" w:date="2019-06-19T16:16:00Z">
              <w:rPr>
                <w:rFonts w:cs="Times New Roman"/>
                <w:b w:val="0"/>
                <w:i/>
                <w:iCs w:val="0"/>
                <w:szCs w:val="26"/>
              </w:rPr>
            </w:rPrChange>
          </w:rPr>
          <w:t>phần này sẽ</w:t>
        </w:r>
      </w:ins>
      <w:ins w:id="3880" w:author="Ly Tran Thi Ly" w:date="2019-06-10T16:15:00Z">
        <w:r w:rsidRPr="001E1EDB">
          <w:rPr>
            <w:rFonts w:ascii="Times New Roman" w:hAnsi="Times New Roman" w:cs="Times New Roman"/>
            <w:sz w:val="26"/>
            <w:szCs w:val="26"/>
            <w:rPrChange w:id="3881" w:author="Ly Tran Thi Ly" w:date="2019-06-19T16:16:00Z">
              <w:rPr/>
            </w:rPrChange>
          </w:rPr>
          <w:t xml:space="preserve"> giải thích ý nghĩa </w:t>
        </w:r>
        <w:r w:rsidRPr="001E1EDB">
          <w:rPr>
            <w:rFonts w:ascii="Times New Roman" w:hAnsi="Times New Roman" w:cs="Times New Roman"/>
            <w:sz w:val="26"/>
            <w:szCs w:val="26"/>
            <w:rPrChange w:id="3882" w:author="Ly Tran Thi Ly" w:date="2019-06-19T16:16:00Z">
              <w:rPr/>
            </w:rPrChange>
          </w:rPr>
          <w:lastRenderedPageBreak/>
          <w:t>từng phương pháp và ưu khuyết điểm của mỗi loại</w:t>
        </w:r>
      </w:ins>
      <w:ins w:id="3883" w:author="Ly Tran Thi Ly" w:date="2019-06-12T16:03:00Z">
        <w:r w:rsidR="005E3881" w:rsidRPr="001E1EDB">
          <w:rPr>
            <w:rFonts w:ascii="Times New Roman" w:hAnsi="Times New Roman" w:cs="Times New Roman"/>
            <w:sz w:val="26"/>
            <w:szCs w:val="26"/>
            <w:rPrChange w:id="3884" w:author="Ly Tran Thi Ly" w:date="2019-06-19T16:16:00Z">
              <w:rPr>
                <w:rFonts w:cs="Times New Roman"/>
                <w:b w:val="0"/>
                <w:i/>
                <w:iCs w:val="0"/>
                <w:szCs w:val="26"/>
              </w:rPr>
            </w:rPrChange>
          </w:rPr>
          <w:t xml:space="preserve">, sau đó sẽ trình bày ba kĩ thuật chính thường được </w:t>
        </w:r>
      </w:ins>
      <w:ins w:id="3885" w:author="Ly Tran Thi Ly" w:date="2019-06-13T09:57:00Z">
        <w:r w:rsidR="00B27690" w:rsidRPr="00887B15">
          <w:rPr>
            <w:noProof/>
          </w:rPr>
          <mc:AlternateContent>
            <mc:Choice Requires="wps">
              <w:drawing>
                <wp:anchor distT="0" distB="0" distL="114300" distR="114300" simplePos="0" relativeHeight="251796480" behindDoc="0" locked="0" layoutInCell="1" allowOverlap="1" wp14:anchorId="0A2971D6" wp14:editId="57C3BB7B">
                  <wp:simplePos x="0" y="0"/>
                  <wp:positionH relativeFrom="margin">
                    <wp:align>right</wp:align>
                  </wp:positionH>
                  <wp:positionV relativeFrom="paragraph">
                    <wp:posOffset>3634740</wp:posOffset>
                  </wp:positionV>
                  <wp:extent cx="5715000" cy="514350"/>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715000" cy="514350"/>
                          </a:xfrm>
                          <a:prstGeom prst="rect">
                            <a:avLst/>
                          </a:prstGeom>
                          <a:solidFill>
                            <a:prstClr val="white"/>
                          </a:solidFill>
                          <a:ln>
                            <a:noFill/>
                          </a:ln>
                        </wps:spPr>
                        <wps:txbx>
                          <w:txbxContent>
                            <w:p w14:paraId="1C055BEF" w14:textId="63A6282A" w:rsidR="009E4E78" w:rsidRPr="00384825" w:rsidRDefault="009E4E78">
                              <w:pPr>
                                <w:pStyle w:val="Chuthich"/>
                                <w:rPr>
                                  <w:rFonts w:cs="Times New Roman"/>
                                  <w:szCs w:val="26"/>
                                </w:rPr>
                                <w:pPrChange w:id="3886" w:author="Ly Tran Thi Ly" w:date="2019-06-13T09:57:00Z">
                                  <w:pPr>
                                    <w:ind w:firstLine="720"/>
                                    <w:jc w:val="both"/>
                                  </w:pPr>
                                </w:pPrChange>
                              </w:pPr>
                              <w:bookmarkStart w:id="3887" w:name="_Toc11500470"/>
                              <w:ins w:id="3888" w:author="Ly Tran Thi Ly" w:date="2019-06-13T09:57:00Z">
                                <w:r>
                                  <w:t xml:space="preserve">Hình 2. </w:t>
                                </w:r>
                                <w:r>
                                  <w:fldChar w:fldCharType="begin"/>
                                </w:r>
                                <w:r>
                                  <w:instrText xml:space="preserve"> SEQ Hình_2. \* ARABIC </w:instrText>
                                </w:r>
                              </w:ins>
                              <w:r>
                                <w:fldChar w:fldCharType="separate"/>
                              </w:r>
                              <w:ins w:id="3889" w:author="TRAN THI LY LY" w:date="2019-06-20T23:47:00Z">
                                <w:r w:rsidR="00887B15">
                                  <w:rPr>
                                    <w:noProof/>
                                  </w:rPr>
                                  <w:t>9</w:t>
                                </w:r>
                              </w:ins>
                              <w:ins w:id="3890" w:author="Ly Tran Thi Ly" w:date="2019-06-13T09:57:00Z">
                                <w:r>
                                  <w:fldChar w:fldCharType="end"/>
                                </w:r>
                                <w:r>
                                  <w:t xml:space="preserve"> Sơ đồ phân loại QAS dựa trên loại phương pháp phân tích được thực hiện trên câu hỏi.</w:t>
                                </w:r>
                              </w:ins>
                              <w:bookmarkEnd w:id="38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971D6" id="Text Box 230" o:spid="_x0000_s1037" type="#_x0000_t202" style="position:absolute;left:0;text-align:left;margin-left:398.8pt;margin-top:286.2pt;width:450pt;height:40.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" stroked="f">
                  <v:textbox inset="0,0,0,0">
                    <w:txbxContent>
                      <w:p w14:paraId="1C055BEF" w14:textId="63A6282A" w:rsidR="009E4E78" w:rsidRPr="00384825" w:rsidRDefault="009E4E78">
                        <w:pPr>
                          <w:pStyle w:val="Chuthich"/>
                          <w:rPr>
                            <w:rFonts w:cs="Times New Roman"/>
                            <w:szCs w:val="26"/>
                          </w:rPr>
                          <w:pPrChange w:id="3891" w:author="Ly Tran Thi Ly" w:date="2019-06-13T09:57:00Z">
                            <w:pPr>
                              <w:ind w:firstLine="720"/>
                              <w:jc w:val="both"/>
                            </w:pPr>
                          </w:pPrChange>
                        </w:pPr>
                        <w:bookmarkStart w:id="3892" w:name="_Toc11500470"/>
                        <w:ins w:id="3893" w:author="Ly Tran Thi Ly" w:date="2019-06-13T09:57:00Z">
                          <w:r>
                            <w:t xml:space="preserve">Hình 2. </w:t>
                          </w:r>
                          <w:r>
                            <w:fldChar w:fldCharType="begin"/>
                          </w:r>
                          <w:r>
                            <w:instrText xml:space="preserve"> SEQ Hình_2. \* ARABIC </w:instrText>
                          </w:r>
                        </w:ins>
                        <w:r>
                          <w:fldChar w:fldCharType="separate"/>
                        </w:r>
                        <w:ins w:id="3894" w:author="TRAN THI LY LY" w:date="2019-06-20T23:47:00Z">
                          <w:r w:rsidR="00887B15">
                            <w:rPr>
                              <w:noProof/>
                            </w:rPr>
                            <w:t>9</w:t>
                          </w:r>
                        </w:ins>
                        <w:ins w:id="3895" w:author="Ly Tran Thi Ly" w:date="2019-06-13T09:57:00Z">
                          <w:r>
                            <w:fldChar w:fldCharType="end"/>
                          </w:r>
                          <w:r>
                            <w:t xml:space="preserve"> Sơ đồ phân loại QAS dựa trên loại phương pháp phân tích được thực hiện trên câu hỏi.</w:t>
                          </w:r>
                        </w:ins>
                        <w:bookmarkEnd w:id="3892"/>
                      </w:p>
                    </w:txbxContent>
                  </v:textbox>
                  <w10:wrap type="topAndBottom" anchorx="margin"/>
                </v:shape>
              </w:pict>
            </mc:Fallback>
          </mc:AlternateContent>
        </w:r>
      </w:ins>
      <w:ins w:id="3896" w:author="Ly Tran Thi Ly" w:date="2019-06-13T09:56:00Z">
        <w:r w:rsidR="00B27690" w:rsidRPr="001E1EDB">
          <w:rPr>
            <w:noProof/>
            <w:rPrChange w:id="3897" w:author="Ly Tran Thi Ly" w:date="2019-06-19T16:16:00Z">
              <w:rPr>
                <w:b w:val="0"/>
                <w:iCs w:val="0"/>
                <w:noProof/>
              </w:rPr>
            </w:rPrChange>
          </w:rPr>
          <w:drawing>
            <wp:anchor distT="0" distB="0" distL="114300" distR="114300" simplePos="0" relativeHeight="251794432" behindDoc="0" locked="0" layoutInCell="1" allowOverlap="1" wp14:anchorId="0BF11C85" wp14:editId="1C015B4E">
              <wp:simplePos x="0" y="0"/>
              <wp:positionH relativeFrom="margin">
                <wp:align>right</wp:align>
              </wp:positionH>
              <wp:positionV relativeFrom="paragraph">
                <wp:posOffset>701040</wp:posOffset>
              </wp:positionV>
              <wp:extent cx="5715000" cy="2880995"/>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15000" cy="2880995"/>
                      </a:xfrm>
                      <a:prstGeom prst="rect">
                        <a:avLst/>
                      </a:prstGeom>
                    </pic:spPr>
                  </pic:pic>
                </a:graphicData>
              </a:graphic>
            </wp:anchor>
          </w:drawing>
        </w:r>
      </w:ins>
      <w:ins w:id="3898" w:author="Ly Tran Thi Ly" w:date="2019-06-12T16:03:00Z">
        <w:r w:rsidR="005E3881" w:rsidRPr="001E1EDB">
          <w:rPr>
            <w:rFonts w:ascii="Times New Roman" w:hAnsi="Times New Roman" w:cs="Times New Roman"/>
            <w:sz w:val="26"/>
            <w:szCs w:val="26"/>
            <w:rPrChange w:id="3899" w:author="Ly Tran Thi Ly" w:date="2019-06-19T16:16:00Z">
              <w:rPr>
                <w:rFonts w:cs="Times New Roman"/>
                <w:b w:val="0"/>
                <w:i/>
                <w:iCs w:val="0"/>
                <w:szCs w:val="26"/>
              </w:rPr>
            </w:rPrChange>
          </w:rPr>
          <w:t>dùng để phân tích câu hỏi</w:t>
        </w:r>
      </w:ins>
      <w:ins w:id="3900" w:author="Ly Tran Thi Ly" w:date="2019-06-10T16:15:00Z">
        <w:r w:rsidRPr="00D1667F">
          <w:rPr>
            <w:rFonts w:ascii="Times New Roman" w:hAnsi="Times New Roman" w:cs="Times New Roman"/>
            <w:i/>
            <w:sz w:val="26"/>
            <w:szCs w:val="26"/>
            <w:rPrChange w:id="3901" w:author="Ly Tran Thi Ly" w:date="2019-06-10T16:18:00Z">
              <w:rPr/>
            </w:rPrChange>
          </w:rPr>
          <w:t>.</w:t>
        </w:r>
      </w:ins>
    </w:p>
    <w:p w14:paraId="508A2455" w14:textId="41C39553" w:rsidR="000824C2" w:rsidRPr="00A9201D" w:rsidRDefault="000824C2" w:rsidP="007D3873">
      <w:pPr>
        <w:pStyle w:val="u5"/>
        <w:spacing w:before="0"/>
        <w:jc w:val="both"/>
        <w:rPr>
          <w:rFonts w:cs="Times New Roman"/>
          <w:szCs w:val="26"/>
        </w:rPr>
      </w:pPr>
      <w:r w:rsidRPr="00A9201D">
        <w:rPr>
          <w:rFonts w:cs="Times New Roman"/>
          <w:szCs w:val="26"/>
        </w:rPr>
        <w:t xml:space="preserve">2.1.2.3.1 </w:t>
      </w:r>
      <w:ins w:id="3902" w:author="TRAN THI LY LY" w:date="2019-06-17T22:32:00Z">
        <w:r w:rsidR="0063510B">
          <w:rPr>
            <w:rFonts w:cs="Times New Roman"/>
            <w:szCs w:val="26"/>
          </w:rPr>
          <w:t>Phân t</w:t>
        </w:r>
      </w:ins>
      <w:ins w:id="3903" w:author="TRAN THI LY LY" w:date="2019-06-17T22:33:00Z">
        <w:r w:rsidR="0063510B">
          <w:rPr>
            <w:rFonts w:cs="Times New Roman"/>
            <w:szCs w:val="26"/>
          </w:rPr>
          <w:t>ích hình vị (</w:t>
        </w:r>
      </w:ins>
      <w:commentRangeStart w:id="3904"/>
      <w:r w:rsidRPr="00A9201D">
        <w:rPr>
          <w:rFonts w:cs="Times New Roman"/>
          <w:szCs w:val="26"/>
        </w:rPr>
        <w:t>Morphological analysis</w:t>
      </w:r>
      <w:commentRangeEnd w:id="3904"/>
      <w:ins w:id="3905" w:author="TRAN THI LY LY" w:date="2019-06-17T22:33:00Z">
        <w:r w:rsidR="0063510B">
          <w:rPr>
            <w:rFonts w:cs="Times New Roman"/>
            <w:szCs w:val="26"/>
          </w:rPr>
          <w:t>)</w:t>
        </w:r>
      </w:ins>
      <w:r w:rsidR="00920A7B">
        <w:rPr>
          <w:rStyle w:val="ThamchiuChuthich"/>
          <w:rFonts w:asciiTheme="minorHAnsi" w:eastAsiaTheme="minorHAnsi" w:hAnsiTheme="minorHAnsi" w:cstheme="minorBidi"/>
          <w:i w:val="0"/>
          <w:color w:val="auto"/>
          <w:u w:val="none"/>
        </w:rPr>
        <w:commentReference w:id="3904"/>
      </w:r>
    </w:p>
    <w:p w14:paraId="5EA0BA60" w14:textId="68F9F87C" w:rsidR="00CF24F9" w:rsidRPr="00A60A16" w:rsidRDefault="0003197A"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Phân tích hình vị nhằm mục đích chia tách các từ thành những hình vị độc lập và gán lớp cho mỗi hình vị. Ví dụ “plays”, “playes”, “played” sẽ được phân vào lớp “play”</w:t>
      </w:r>
      <w:r w:rsidR="00CA4D9B" w:rsidRPr="00A60A16">
        <w:rPr>
          <w:rFonts w:ascii="Times New Roman" w:hAnsi="Times New Roman" w:cs="Times New Roman"/>
          <w:sz w:val="26"/>
          <w:szCs w:val="26"/>
        </w:rPr>
        <w:t>.</w:t>
      </w:r>
      <w:ins w:id="3906" w:author="Ly Tran Thi Ly" w:date="2019-06-11T14:13:00Z">
        <w:r w:rsidR="00D75F41">
          <w:rPr>
            <w:rFonts w:ascii="Times New Roman" w:hAnsi="Times New Roman" w:cs="Times New Roman"/>
            <w:sz w:val="26"/>
            <w:szCs w:val="26"/>
          </w:rPr>
          <w:t xml:space="preserve"> Phương pháp này sử dụng</w:t>
        </w:r>
      </w:ins>
      <w:r w:rsidR="00CA4D9B" w:rsidRPr="00A60A16">
        <w:rPr>
          <w:rFonts w:ascii="Times New Roman" w:hAnsi="Times New Roman" w:cs="Times New Roman"/>
          <w:sz w:val="26"/>
          <w:szCs w:val="26"/>
        </w:rPr>
        <w:t xml:space="preserve"> </w:t>
      </w:r>
      <w:ins w:id="3907" w:author="Ly Tran Thi Ly" w:date="2019-06-11T14:13:00Z">
        <w:r w:rsidR="00D75F41">
          <w:rPr>
            <w:rFonts w:ascii="Times New Roman" w:hAnsi="Times New Roman" w:cs="Times New Roman"/>
            <w:sz w:val="26"/>
            <w:szCs w:val="26"/>
          </w:rPr>
          <w:t>s</w:t>
        </w:r>
      </w:ins>
      <w:commentRangeStart w:id="3908"/>
      <w:del w:id="3909" w:author="Ly Tran Thi Ly" w:date="2019-06-11T14:13:00Z">
        <w:r w:rsidR="00CA4D9B" w:rsidRPr="00A60A16" w:rsidDel="00D75F41">
          <w:rPr>
            <w:rFonts w:ascii="Times New Roman" w:hAnsi="Times New Roman" w:cs="Times New Roman"/>
            <w:sz w:val="26"/>
            <w:szCs w:val="26"/>
          </w:rPr>
          <w:delText>S</w:delText>
        </w:r>
      </w:del>
      <w:r w:rsidR="00CA4D9B" w:rsidRPr="00A60A16">
        <w:rPr>
          <w:rFonts w:ascii="Times New Roman" w:hAnsi="Times New Roman" w:cs="Times New Roman"/>
          <w:sz w:val="26"/>
          <w:szCs w:val="26"/>
        </w:rPr>
        <w:t>temming và lemmatizations</w:t>
      </w:r>
      <w:r w:rsidR="00EE3F7E" w:rsidRPr="00A60A16">
        <w:rPr>
          <w:rFonts w:ascii="Times New Roman" w:hAnsi="Times New Roman" w:cs="Times New Roman"/>
          <w:sz w:val="26"/>
          <w:szCs w:val="26"/>
        </w:rPr>
        <w:t xml:space="preserve"> </w:t>
      </w:r>
      <w:commentRangeEnd w:id="3908"/>
      <w:r w:rsidR="0026127D">
        <w:rPr>
          <w:rStyle w:val="ThamchiuChuthich"/>
        </w:rPr>
        <w:commentReference w:id="3908"/>
      </w:r>
      <w:r w:rsidR="00EE3F7E" w:rsidRPr="00A60A16">
        <w:rPr>
          <w:rFonts w:ascii="Times New Roman" w:hAnsi="Times New Roman" w:cs="Times New Roman"/>
          <w:sz w:val="26"/>
          <w:szCs w:val="26"/>
        </w:rPr>
        <w:t xml:space="preserve">– cách biến đổi một từ về dạng nguyên mẫu </w:t>
      </w:r>
      <w:del w:id="3910" w:author="Ly Tran Thi Ly" w:date="2019-06-11T14:14:00Z">
        <w:r w:rsidR="00EE3F7E" w:rsidRPr="00A60A16" w:rsidDel="00D75F41">
          <w:rPr>
            <w:rFonts w:ascii="Times New Roman" w:hAnsi="Times New Roman" w:cs="Times New Roman"/>
            <w:sz w:val="26"/>
            <w:szCs w:val="26"/>
          </w:rPr>
          <w:delText>-</w:delText>
        </w:r>
      </w:del>
      <w:ins w:id="3911" w:author="Ly Tran Thi Ly" w:date="2019-06-11T14:14:00Z">
        <w:r w:rsidR="00D75F41">
          <w:rPr>
            <w:rFonts w:ascii="Times New Roman" w:hAnsi="Times New Roman" w:cs="Times New Roman"/>
            <w:sz w:val="26"/>
            <w:szCs w:val="26"/>
          </w:rPr>
          <w:t>–</w:t>
        </w:r>
      </w:ins>
      <w:del w:id="3912" w:author="Ly Tran Thi Ly" w:date="2019-06-11T14:13:00Z">
        <w:r w:rsidR="00CA4D9B" w:rsidRPr="00A60A16" w:rsidDel="00D75F41">
          <w:rPr>
            <w:rFonts w:ascii="Times New Roman" w:hAnsi="Times New Roman" w:cs="Times New Roman"/>
            <w:sz w:val="26"/>
            <w:szCs w:val="26"/>
          </w:rPr>
          <w:delText xml:space="preserve"> </w:delText>
        </w:r>
      </w:del>
      <w:ins w:id="3913" w:author="Ly Tran Thi Ly" w:date="2019-06-11T14:14:00Z">
        <w:r w:rsidR="00D75F41">
          <w:rPr>
            <w:rFonts w:ascii="Times New Roman" w:hAnsi="Times New Roman" w:cs="Times New Roman"/>
            <w:sz w:val="26"/>
            <w:szCs w:val="26"/>
          </w:rPr>
          <w:t>như đã giải thích ở phần trước để phân tích hình vị của từ.</w:t>
        </w:r>
      </w:ins>
      <w:del w:id="3914" w:author="Ly Tran Thi Ly" w:date="2019-06-11T14:13:00Z">
        <w:r w:rsidR="00CA4D9B" w:rsidRPr="00A60A16" w:rsidDel="00D75F41">
          <w:rPr>
            <w:rFonts w:ascii="Times New Roman" w:hAnsi="Times New Roman" w:cs="Times New Roman"/>
            <w:sz w:val="26"/>
            <w:szCs w:val="26"/>
          </w:rPr>
          <w:delText xml:space="preserve">là </w:delText>
        </w:r>
        <w:r w:rsidR="00EE3F7E" w:rsidRPr="00A60A16" w:rsidDel="00D75F41">
          <w:rPr>
            <w:rFonts w:ascii="Times New Roman" w:hAnsi="Times New Roman" w:cs="Times New Roman"/>
            <w:sz w:val="26"/>
            <w:szCs w:val="26"/>
          </w:rPr>
          <w:delText>khái niệm</w:delText>
        </w:r>
        <w:r w:rsidR="00CA4D9B" w:rsidRPr="00A60A16" w:rsidDel="00D75F41">
          <w:rPr>
            <w:rFonts w:ascii="Times New Roman" w:hAnsi="Times New Roman" w:cs="Times New Roman"/>
            <w:sz w:val="26"/>
            <w:szCs w:val="26"/>
          </w:rPr>
          <w:delText xml:space="preserve"> xử lí ngôn ngữ tự nhiên được dù</w:delText>
        </w:r>
        <w:r w:rsidR="00EE3F7E" w:rsidRPr="00A60A16" w:rsidDel="00D75F41">
          <w:rPr>
            <w:rFonts w:ascii="Times New Roman" w:hAnsi="Times New Roman" w:cs="Times New Roman"/>
            <w:sz w:val="26"/>
            <w:szCs w:val="26"/>
          </w:rPr>
          <w:delText xml:space="preserve">ng trong morphological analysis mà chúng ta phải tìm hiểu thêm sử dụng phương pháp </w:delText>
        </w:r>
        <w:r w:rsidR="00950102" w:rsidRPr="00A60A16" w:rsidDel="00D75F41">
          <w:rPr>
            <w:rFonts w:ascii="Times New Roman" w:hAnsi="Times New Roman" w:cs="Times New Roman"/>
            <w:sz w:val="26"/>
            <w:szCs w:val="26"/>
          </w:rPr>
          <w:delText xml:space="preserve">phân tích </w:delText>
        </w:r>
        <w:r w:rsidR="00EE3F7E" w:rsidRPr="00A60A16" w:rsidDel="00D75F41">
          <w:rPr>
            <w:rFonts w:ascii="Times New Roman" w:hAnsi="Times New Roman" w:cs="Times New Roman"/>
            <w:sz w:val="26"/>
            <w:szCs w:val="26"/>
          </w:rPr>
          <w:delText>này</w:delText>
        </w:r>
      </w:del>
      <w:r w:rsidR="00EE3F7E" w:rsidRPr="00A60A16">
        <w:rPr>
          <w:rFonts w:ascii="Times New Roman" w:hAnsi="Times New Roman" w:cs="Times New Roman"/>
          <w:sz w:val="26"/>
          <w:szCs w:val="26"/>
        </w:rPr>
        <w:t>.</w:t>
      </w:r>
    </w:p>
    <w:p w14:paraId="571AEB7C" w14:textId="77777777" w:rsidR="00CA4D9B" w:rsidRPr="00A60A16" w:rsidRDefault="00CA4D9B" w:rsidP="00B2305C">
      <w:pPr>
        <w:pStyle w:val="oancuaDanhsach"/>
        <w:numPr>
          <w:ilvl w:val="0"/>
          <w:numId w:val="13"/>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3EC8E27E" w14:textId="77777777" w:rsidR="00CA4D9B" w:rsidRPr="00A60A16" w:rsidRDefault="00EE3F7E"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Những từ ngữ dư thừa sẽ dược loại bỏ trong suốt quá trình truy xuất thông tin.</w:t>
      </w:r>
    </w:p>
    <w:p w14:paraId="3BA5CB93" w14:textId="77777777" w:rsidR="00EE3F7E" w:rsidRPr="00A60A16" w:rsidRDefault="00EE3F7E" w:rsidP="00B2305C">
      <w:pPr>
        <w:pStyle w:val="oancuaDanhsach"/>
        <w:numPr>
          <w:ilvl w:val="0"/>
          <w:numId w:val="13"/>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627F8B09" w14:textId="431FA105" w:rsidR="00EE3F7E" w:rsidRPr="00A60A16" w:rsidRDefault="00EE3F7E"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 xml:space="preserve">Đôi khi quá trình </w:t>
      </w:r>
      <w:ins w:id="3915" w:author="TRAN THI LY LY" w:date="2019-06-17T22:33:00Z">
        <w:r w:rsidR="0063510B">
          <w:rPr>
            <w:rFonts w:ascii="Times New Roman" w:hAnsi="Times New Roman" w:cs="Times New Roman"/>
            <w:sz w:val="26"/>
            <w:szCs w:val="26"/>
          </w:rPr>
          <w:t>s</w:t>
        </w:r>
        <w:commentRangeStart w:id="3916"/>
        <w:r w:rsidR="0063510B" w:rsidRPr="00A60A16">
          <w:rPr>
            <w:rFonts w:ascii="Times New Roman" w:hAnsi="Times New Roman" w:cs="Times New Roman"/>
            <w:sz w:val="26"/>
            <w:szCs w:val="26"/>
          </w:rPr>
          <w:t xml:space="preserve">temming và lemmatizations </w:t>
        </w:r>
        <w:commentRangeEnd w:id="3916"/>
        <w:r w:rsidR="0063510B">
          <w:rPr>
            <w:rStyle w:val="ThamchiuChuthich"/>
          </w:rPr>
          <w:commentReference w:id="3916"/>
        </w:r>
      </w:ins>
      <w:del w:id="3917" w:author="TRAN THI LY LY" w:date="2019-06-17T22:33:00Z">
        <w:r w:rsidRPr="00920A7B" w:rsidDel="0063510B">
          <w:rPr>
            <w:rFonts w:ascii="Times New Roman" w:hAnsi="Times New Roman" w:cs="Times New Roman"/>
            <w:sz w:val="26"/>
            <w:szCs w:val="26"/>
            <w:highlight w:val="yellow"/>
            <w:rPrChange w:id="3918" w:author="Cuong, Pham Nguyen" w:date="2019-06-17T11:11:00Z">
              <w:rPr>
                <w:rFonts w:ascii="Times New Roman" w:hAnsi="Times New Roman" w:cs="Times New Roman"/>
                <w:sz w:val="26"/>
                <w:szCs w:val="26"/>
              </w:rPr>
            </w:rPrChange>
          </w:rPr>
          <w:delText>stemming</w:delText>
        </w:r>
        <w:r w:rsidRPr="00A60A16" w:rsidDel="0063510B">
          <w:rPr>
            <w:rFonts w:ascii="Times New Roman" w:hAnsi="Times New Roman" w:cs="Times New Roman"/>
            <w:sz w:val="26"/>
            <w:szCs w:val="26"/>
          </w:rPr>
          <w:delText xml:space="preserve"> </w:delText>
        </w:r>
      </w:del>
      <w:r w:rsidRPr="00A60A16">
        <w:rPr>
          <w:rFonts w:ascii="Times New Roman" w:hAnsi="Times New Roman" w:cs="Times New Roman"/>
          <w:sz w:val="26"/>
          <w:szCs w:val="26"/>
        </w:rPr>
        <w:t xml:space="preserve">sẽ khiến các từ bị sai về mặt ngữ nghĩa. Ví dụ với từ “compute” và “computer” qua quá trình </w:t>
      </w:r>
      <w:ins w:id="3919" w:author="TRAN THI LY LY" w:date="2019-06-17T22:33:00Z">
        <w:r w:rsidR="0063510B">
          <w:rPr>
            <w:rFonts w:ascii="Times New Roman" w:hAnsi="Times New Roman" w:cs="Times New Roman"/>
            <w:sz w:val="26"/>
            <w:szCs w:val="26"/>
          </w:rPr>
          <w:t>s</w:t>
        </w:r>
        <w:commentRangeStart w:id="3920"/>
        <w:r w:rsidR="0063510B" w:rsidRPr="00A60A16">
          <w:rPr>
            <w:rFonts w:ascii="Times New Roman" w:hAnsi="Times New Roman" w:cs="Times New Roman"/>
            <w:sz w:val="26"/>
            <w:szCs w:val="26"/>
          </w:rPr>
          <w:t xml:space="preserve">temming và lemmatizations </w:t>
        </w:r>
        <w:commentRangeEnd w:id="3920"/>
        <w:r w:rsidR="0063510B">
          <w:rPr>
            <w:rStyle w:val="ThamchiuChuthich"/>
          </w:rPr>
          <w:commentReference w:id="3920"/>
        </w:r>
      </w:ins>
      <w:del w:id="3921" w:author="TRAN THI LY LY" w:date="2019-06-17T22:33:00Z">
        <w:r w:rsidRPr="00920A7B" w:rsidDel="0063510B">
          <w:rPr>
            <w:rFonts w:ascii="Times New Roman" w:hAnsi="Times New Roman" w:cs="Times New Roman"/>
            <w:sz w:val="26"/>
            <w:szCs w:val="26"/>
            <w:highlight w:val="yellow"/>
            <w:rPrChange w:id="3922" w:author="Cuong, Pham Nguyen" w:date="2019-06-17T11:11:00Z">
              <w:rPr>
                <w:rFonts w:ascii="Times New Roman" w:hAnsi="Times New Roman" w:cs="Times New Roman"/>
                <w:sz w:val="26"/>
                <w:szCs w:val="26"/>
              </w:rPr>
            </w:rPrChange>
          </w:rPr>
          <w:delText>stemming</w:delText>
        </w:r>
        <w:r w:rsidRPr="00A60A16" w:rsidDel="0063510B">
          <w:rPr>
            <w:rFonts w:ascii="Times New Roman" w:hAnsi="Times New Roman" w:cs="Times New Roman"/>
            <w:sz w:val="26"/>
            <w:szCs w:val="26"/>
          </w:rPr>
          <w:delText xml:space="preserve"> </w:delText>
        </w:r>
      </w:del>
      <w:r w:rsidRPr="00A60A16">
        <w:rPr>
          <w:rFonts w:ascii="Times New Roman" w:hAnsi="Times New Roman" w:cs="Times New Roman"/>
          <w:sz w:val="26"/>
          <w:szCs w:val="26"/>
        </w:rPr>
        <w:t>có thể bị sai khi cùng được phân vào lớp “compute”</w:t>
      </w:r>
      <w:r w:rsidR="00AC3FB5" w:rsidRPr="00A60A16">
        <w:rPr>
          <w:rFonts w:ascii="Times New Roman" w:hAnsi="Times New Roman" w:cs="Times New Roman"/>
          <w:sz w:val="26"/>
          <w:szCs w:val="26"/>
        </w:rPr>
        <w:t xml:space="preserve"> (điều này là do quá trình stemming thường không quan tâm đến ngữ nghĩa, mà sẽ loại từ đi theo cách thông thường nhất, do đó những từ có đuôi –er như programer, manager sẽ bị bỏ đi chữ r thành programe, manage)</w:t>
      </w:r>
    </w:p>
    <w:p w14:paraId="5205C0CB" w14:textId="3AF4F0F1" w:rsidR="000824C2" w:rsidRPr="00FF35D0" w:rsidRDefault="000824C2" w:rsidP="007D3873">
      <w:pPr>
        <w:pStyle w:val="u5"/>
        <w:spacing w:before="0"/>
        <w:jc w:val="both"/>
        <w:rPr>
          <w:rFonts w:cs="Times New Roman"/>
          <w:szCs w:val="26"/>
        </w:rPr>
      </w:pPr>
      <w:r w:rsidRPr="00FF35D0">
        <w:rPr>
          <w:rFonts w:cs="Times New Roman"/>
          <w:szCs w:val="26"/>
        </w:rPr>
        <w:lastRenderedPageBreak/>
        <w:t xml:space="preserve">2.1.2.3.2 </w:t>
      </w:r>
      <w:ins w:id="3923" w:author="TRAN THI LY LY" w:date="2019-06-17T22:33:00Z">
        <w:r w:rsidR="0063510B">
          <w:rPr>
            <w:rFonts w:cs="Times New Roman"/>
            <w:szCs w:val="26"/>
          </w:rPr>
          <w:t>Phân tích cú pháp (</w:t>
        </w:r>
      </w:ins>
      <w:r w:rsidRPr="00FF35D0">
        <w:rPr>
          <w:rFonts w:cs="Times New Roman"/>
          <w:szCs w:val="26"/>
        </w:rPr>
        <w:t>Syntactical analysis</w:t>
      </w:r>
      <w:ins w:id="3924" w:author="TRAN THI LY LY" w:date="2019-06-17T22:33:00Z">
        <w:r w:rsidR="0063510B">
          <w:rPr>
            <w:rFonts w:cs="Times New Roman"/>
            <w:szCs w:val="26"/>
          </w:rPr>
          <w:t>)</w:t>
        </w:r>
      </w:ins>
    </w:p>
    <w:p w14:paraId="41C2147F" w14:textId="41578FB5" w:rsidR="00CF24F9" w:rsidRPr="00A60A16" w:rsidRDefault="00AC3FB5"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Là phương pháp phân tích ngữ pháp, loại từ của các từ trong câu hỏi hoặc tài liệu nguồn. Thông thường, một câu sau khi phân tích sẽ gồm các thành phần chính sau (noun – danh từ, verbs – động từ, adjectives – tính từ, adverbs – trạng từ)</w:t>
      </w:r>
      <w:r w:rsidR="0081246E" w:rsidRPr="00A60A16">
        <w:rPr>
          <w:rFonts w:ascii="Times New Roman" w:hAnsi="Times New Roman" w:cs="Times New Roman"/>
          <w:sz w:val="26"/>
          <w:szCs w:val="26"/>
        </w:rPr>
        <w:t xml:space="preserve">. Đối với loại phân tích này, QASs sẽ tạo ra </w:t>
      </w:r>
      <w:ins w:id="3925" w:author="Ly Tran Thi Ly" w:date="2019-06-20T10:30:00Z">
        <w:r w:rsidR="005B52B5" w:rsidRPr="00A60A16">
          <w:rPr>
            <w:rFonts w:ascii="Times New Roman" w:hAnsi="Times New Roman" w:cs="Times New Roman"/>
            <w:sz w:val="26"/>
            <w:szCs w:val="26"/>
          </w:rPr>
          <w:t xml:space="preserve">cây ngữ nghĩa </w:t>
        </w:r>
      </w:ins>
      <w:del w:id="3926" w:author="Ly Tran Thi Ly" w:date="2019-06-20T10:30:00Z">
        <w:r w:rsidR="0081246E" w:rsidRPr="00A60A16" w:rsidDel="005B52B5">
          <w:rPr>
            <w:rFonts w:ascii="Times New Roman" w:hAnsi="Times New Roman" w:cs="Times New Roman"/>
            <w:sz w:val="26"/>
            <w:szCs w:val="26"/>
          </w:rPr>
          <w:delText xml:space="preserve">parse tree </w:delText>
        </w:r>
      </w:del>
      <w:r w:rsidR="0081246E" w:rsidRPr="00A60A16">
        <w:rPr>
          <w:rFonts w:ascii="Times New Roman" w:hAnsi="Times New Roman" w:cs="Times New Roman"/>
          <w:sz w:val="26"/>
          <w:szCs w:val="26"/>
        </w:rPr>
        <w:t>(</w:t>
      </w:r>
      <w:del w:id="3927" w:author="Ly Tran Thi Ly" w:date="2019-06-20T10:30:00Z">
        <w:r w:rsidR="0081246E" w:rsidRPr="00A60A16" w:rsidDel="005B52B5">
          <w:rPr>
            <w:rFonts w:ascii="Times New Roman" w:hAnsi="Times New Roman" w:cs="Times New Roman"/>
            <w:sz w:val="26"/>
            <w:szCs w:val="26"/>
          </w:rPr>
          <w:delText>cây ngữ nghĩa</w:delText>
        </w:r>
      </w:del>
      <w:ins w:id="3928" w:author="Ly Tran Thi Ly" w:date="2019-06-20T10:30:00Z">
        <w:r w:rsidR="005B52B5">
          <w:rPr>
            <w:rFonts w:ascii="Times New Roman" w:hAnsi="Times New Roman" w:cs="Times New Roman"/>
            <w:sz w:val="26"/>
            <w:szCs w:val="26"/>
          </w:rPr>
          <w:t>parse tree</w:t>
        </w:r>
      </w:ins>
      <w:r w:rsidR="0081246E" w:rsidRPr="00A60A16">
        <w:rPr>
          <w:rFonts w:ascii="Times New Roman" w:hAnsi="Times New Roman" w:cs="Times New Roman"/>
          <w:sz w:val="26"/>
          <w:szCs w:val="26"/>
        </w:rPr>
        <w:t xml:space="preserve"> – như hình</w:t>
      </w:r>
      <w:ins w:id="3929" w:author="Ly Tran Thi Ly" w:date="2019-06-20T10:29:00Z">
        <w:r w:rsidR="00915750">
          <w:rPr>
            <w:rFonts w:ascii="Times New Roman" w:hAnsi="Times New Roman" w:cs="Times New Roman"/>
            <w:sz w:val="26"/>
            <w:szCs w:val="26"/>
          </w:rPr>
          <w:t xml:space="preserve"> 2.1</w:t>
        </w:r>
      </w:ins>
      <w:del w:id="3930" w:author="Ly Tran Thi Ly" w:date="2019-06-20T10:29:00Z">
        <w:r w:rsidR="0081246E" w:rsidRPr="00A60A16" w:rsidDel="00915750">
          <w:rPr>
            <w:rFonts w:ascii="Times New Roman" w:hAnsi="Times New Roman" w:cs="Times New Roman"/>
            <w:sz w:val="26"/>
            <w:szCs w:val="26"/>
          </w:rPr>
          <w:delText xml:space="preserve"> …</w:delText>
        </w:r>
      </w:del>
      <w:r w:rsidR="0081246E" w:rsidRPr="00A60A16">
        <w:rPr>
          <w:rFonts w:ascii="Times New Roman" w:hAnsi="Times New Roman" w:cs="Times New Roman"/>
          <w:sz w:val="26"/>
          <w:szCs w:val="26"/>
        </w:rPr>
        <w:t xml:space="preserve">) sau quá trình xử lí câu hỏi hoặc tài liệu. Hệ thống có loại phân tích này thì sẽ giảm được tập tài liệu tìm kiếm. Ví dụ với câu </w:t>
      </w:r>
      <w:r w:rsidR="0081246E" w:rsidRPr="0067080E">
        <w:rPr>
          <w:rFonts w:ascii="Times New Roman" w:hAnsi="Times New Roman" w:cs="Times New Roman"/>
          <w:i/>
          <w:sz w:val="26"/>
          <w:szCs w:val="26"/>
          <w:rPrChange w:id="3931" w:author="Cuong, Pham Nguyen" w:date="2019-06-10T12:57:00Z">
            <w:rPr>
              <w:rFonts w:ascii="Times New Roman" w:hAnsi="Times New Roman" w:cs="Times New Roman"/>
              <w:sz w:val="26"/>
              <w:szCs w:val="26"/>
            </w:rPr>
          </w:rPrChange>
        </w:rPr>
        <w:t>which play did xyz work?</w:t>
      </w:r>
      <w:r w:rsidR="0081246E" w:rsidRPr="00A60A16">
        <w:rPr>
          <w:rFonts w:ascii="Times New Roman" w:hAnsi="Times New Roman" w:cs="Times New Roman"/>
          <w:sz w:val="26"/>
          <w:szCs w:val="26"/>
        </w:rPr>
        <w:t xml:space="preserve"> Thì hệ thống sẽ tìm những câu có chứa từ “play” dưới dạ</w:t>
      </w:r>
      <w:r w:rsidR="00E02308" w:rsidRPr="00A60A16">
        <w:rPr>
          <w:rFonts w:ascii="Times New Roman" w:hAnsi="Times New Roman" w:cs="Times New Roman"/>
          <w:sz w:val="26"/>
          <w:szCs w:val="26"/>
        </w:rPr>
        <w:t>ng là động từ thay vì danh từ</w:t>
      </w:r>
      <w:r w:rsidR="0081246E" w:rsidRPr="00A60A16">
        <w:rPr>
          <w:rFonts w:ascii="Times New Roman" w:hAnsi="Times New Roman" w:cs="Times New Roman"/>
          <w:sz w:val="26"/>
          <w:szCs w:val="26"/>
        </w:rPr>
        <w:t xml:space="preserve">. </w:t>
      </w:r>
    </w:p>
    <w:p w14:paraId="4D99236D" w14:textId="77777777" w:rsidR="00E02308" w:rsidRPr="00A60A16" w:rsidRDefault="00E02308" w:rsidP="00B2305C">
      <w:pPr>
        <w:pStyle w:val="oancuaDanhsach"/>
        <w:numPr>
          <w:ilvl w:val="0"/>
          <w:numId w:val="14"/>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06F0FDE5" w14:textId="77777777" w:rsidR="00E02308" w:rsidRPr="00A60A16" w:rsidRDefault="00E02308"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Những từ ngữ dư thừa sẽ dược loại bỏ trong suốt quá trình truy xuất thông tin.</w:t>
      </w:r>
    </w:p>
    <w:p w14:paraId="6648DFE1" w14:textId="77777777" w:rsidR="00E02308" w:rsidRPr="00A60A16" w:rsidRDefault="00E02308" w:rsidP="00B2305C">
      <w:pPr>
        <w:pStyle w:val="oancuaDanhsach"/>
        <w:numPr>
          <w:ilvl w:val="0"/>
          <w:numId w:val="14"/>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14C1A298" w14:textId="77777777" w:rsidR="00E02308" w:rsidRPr="00A60A16" w:rsidRDefault="00E02308"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Hiện vẫn chưa có bất kì một thuật toán nào có thể phân tích ngữ pháp đúng 100%, vì vậy đôi khi việc phân tích theo cú pháp, ngữ pháp vẫn có thể bị sai.</w:t>
      </w:r>
    </w:p>
    <w:p w14:paraId="63874B40" w14:textId="7D66EEE4" w:rsidR="000824C2" w:rsidRPr="00FF35D0" w:rsidRDefault="000824C2" w:rsidP="007D3873">
      <w:pPr>
        <w:pStyle w:val="u5"/>
        <w:spacing w:before="0"/>
        <w:jc w:val="both"/>
        <w:rPr>
          <w:rFonts w:cs="Times New Roman"/>
          <w:szCs w:val="26"/>
        </w:rPr>
      </w:pPr>
      <w:r w:rsidRPr="00FF35D0">
        <w:rPr>
          <w:rFonts w:cs="Times New Roman"/>
          <w:szCs w:val="26"/>
        </w:rPr>
        <w:t xml:space="preserve">2.1.2.3.3 </w:t>
      </w:r>
      <w:ins w:id="3932" w:author="TRAN THI LY LY" w:date="2019-06-17T22:33:00Z">
        <w:r w:rsidR="0063510B">
          <w:rPr>
            <w:rFonts w:cs="Times New Roman"/>
            <w:szCs w:val="26"/>
          </w:rPr>
          <w:t>Phân tích ngữ nghĩa (</w:t>
        </w:r>
      </w:ins>
      <w:r w:rsidRPr="00FF35D0">
        <w:rPr>
          <w:rFonts w:cs="Times New Roman"/>
          <w:szCs w:val="26"/>
        </w:rPr>
        <w:t>Semantic analysis</w:t>
      </w:r>
      <w:ins w:id="3933" w:author="TRAN THI LY LY" w:date="2019-06-17T22:33:00Z">
        <w:r w:rsidR="0063510B">
          <w:rPr>
            <w:rFonts w:cs="Times New Roman"/>
            <w:szCs w:val="26"/>
          </w:rPr>
          <w:t>)</w:t>
        </w:r>
      </w:ins>
    </w:p>
    <w:p w14:paraId="585ED2A1" w14:textId="4CD7A8ED" w:rsidR="00CF24F9" w:rsidRPr="00A60A16" w:rsidRDefault="00E02308"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 xml:space="preserve">Là loại phân tích đoán nghĩa của câu hỏi dựa trên các từ sử dụng trong câu. Nó thường sử dụng </w:t>
      </w:r>
      <w:ins w:id="3934" w:author="Ly Tran Thi Ly" w:date="2019-06-20T10:38:00Z">
        <w:r w:rsidR="00BC1593">
          <w:rPr>
            <w:rFonts w:ascii="Times New Roman" w:hAnsi="Times New Roman" w:cs="Times New Roman"/>
            <w:sz w:val="26"/>
            <w:szCs w:val="26"/>
          </w:rPr>
          <w:t xml:space="preserve">cây ngữ nghĩa </w:t>
        </w:r>
      </w:ins>
      <w:del w:id="3935" w:author="Ly Tran Thi Ly" w:date="2019-06-20T10:38:00Z">
        <w:r w:rsidRPr="00A60A16" w:rsidDel="00BC1593">
          <w:rPr>
            <w:rFonts w:ascii="Times New Roman" w:hAnsi="Times New Roman" w:cs="Times New Roman"/>
            <w:sz w:val="26"/>
            <w:szCs w:val="26"/>
          </w:rPr>
          <w:delText xml:space="preserve">parse tree </w:delText>
        </w:r>
      </w:del>
      <w:r w:rsidRPr="00A60A16">
        <w:rPr>
          <w:rFonts w:ascii="Times New Roman" w:hAnsi="Times New Roman" w:cs="Times New Roman"/>
          <w:sz w:val="26"/>
          <w:szCs w:val="26"/>
        </w:rPr>
        <w:t xml:space="preserve">từ giai đoạn </w:t>
      </w:r>
      <w:ins w:id="3936" w:author="Ly Tran Thi Ly" w:date="2019-06-20T10:38:00Z">
        <w:r w:rsidR="00BC1593">
          <w:rPr>
            <w:rFonts w:ascii="Times New Roman" w:hAnsi="Times New Roman" w:cs="Times New Roman"/>
            <w:sz w:val="26"/>
            <w:szCs w:val="26"/>
          </w:rPr>
          <w:t>phân tích cú pháp (syntatical analysis)</w:t>
        </w:r>
      </w:ins>
      <w:del w:id="3937" w:author="Ly Tran Thi Ly" w:date="2019-06-20T10:38:00Z">
        <w:r w:rsidRPr="00A60A16" w:rsidDel="00BC1593">
          <w:rPr>
            <w:rFonts w:ascii="Times New Roman" w:hAnsi="Times New Roman" w:cs="Times New Roman"/>
            <w:sz w:val="26"/>
            <w:szCs w:val="26"/>
          </w:rPr>
          <w:delText>syntactical analysis</w:delText>
        </w:r>
      </w:del>
      <w:r w:rsidRPr="00A60A16">
        <w:rPr>
          <w:rFonts w:ascii="Times New Roman" w:hAnsi="Times New Roman" w:cs="Times New Roman"/>
          <w:sz w:val="26"/>
          <w:szCs w:val="26"/>
        </w:rPr>
        <w:t xml:space="preserve"> để phiên dịch ra nghĩa của câu</w:t>
      </w:r>
      <w:r w:rsidR="00FA1C55" w:rsidRPr="00A60A16">
        <w:rPr>
          <w:rFonts w:ascii="Times New Roman" w:hAnsi="Times New Roman" w:cs="Times New Roman"/>
          <w:sz w:val="26"/>
          <w:szCs w:val="26"/>
        </w:rPr>
        <w:t>. Một trong những nhiệm vụ của</w:t>
      </w:r>
      <w:ins w:id="3938" w:author="Ly Tran Thi Ly" w:date="2019-06-20T10:38:00Z">
        <w:r w:rsidR="00BC1593">
          <w:rPr>
            <w:rFonts w:ascii="Times New Roman" w:hAnsi="Times New Roman" w:cs="Times New Roman"/>
            <w:sz w:val="26"/>
            <w:szCs w:val="26"/>
          </w:rPr>
          <w:t xml:space="preserve"> giại đoạn phân tích ngữ nghĩa</w:t>
        </w:r>
      </w:ins>
      <w:r w:rsidR="00FA1C55" w:rsidRPr="00A60A16">
        <w:rPr>
          <w:rFonts w:ascii="Times New Roman" w:hAnsi="Times New Roman" w:cs="Times New Roman"/>
          <w:sz w:val="26"/>
          <w:szCs w:val="26"/>
        </w:rPr>
        <w:t xml:space="preserve"> </w:t>
      </w:r>
      <w:ins w:id="3939" w:author="Ly Tran Thi Ly" w:date="2019-06-20T10:38:00Z">
        <w:r w:rsidR="00BC1593">
          <w:rPr>
            <w:rFonts w:ascii="Times New Roman" w:hAnsi="Times New Roman" w:cs="Times New Roman"/>
            <w:sz w:val="26"/>
            <w:szCs w:val="26"/>
          </w:rPr>
          <w:t>(</w:t>
        </w:r>
      </w:ins>
      <w:r w:rsidR="00FA1C55" w:rsidRPr="00A60A16">
        <w:rPr>
          <w:rFonts w:ascii="Times New Roman" w:hAnsi="Times New Roman" w:cs="Times New Roman"/>
          <w:sz w:val="26"/>
          <w:szCs w:val="26"/>
        </w:rPr>
        <w:t>semantic analysis</w:t>
      </w:r>
      <w:ins w:id="3940" w:author="Ly Tran Thi Ly" w:date="2019-06-20T10:38:00Z">
        <w:r w:rsidR="00BC1593">
          <w:rPr>
            <w:rFonts w:ascii="Times New Roman" w:hAnsi="Times New Roman" w:cs="Times New Roman"/>
            <w:sz w:val="26"/>
            <w:szCs w:val="26"/>
          </w:rPr>
          <w:t>)</w:t>
        </w:r>
      </w:ins>
      <w:r w:rsidR="00FA1C55" w:rsidRPr="00A60A16">
        <w:rPr>
          <w:rFonts w:ascii="Times New Roman" w:hAnsi="Times New Roman" w:cs="Times New Roman"/>
          <w:sz w:val="26"/>
          <w:szCs w:val="26"/>
        </w:rPr>
        <w:t xml:space="preserve"> là </w:t>
      </w:r>
      <w:del w:id="3941" w:author="Ly Tran Thi Ly" w:date="2019-06-20T10:38:00Z">
        <w:r w:rsidR="00FA1C55" w:rsidRPr="00A60A16" w:rsidDel="00BC1593">
          <w:rPr>
            <w:rFonts w:ascii="Times New Roman" w:hAnsi="Times New Roman" w:cs="Times New Roman"/>
            <w:sz w:val="26"/>
            <w:szCs w:val="26"/>
          </w:rPr>
          <w:delText xml:space="preserve">semantic role labeling – </w:delText>
        </w:r>
      </w:del>
      <w:r w:rsidR="00FA1C55" w:rsidRPr="00A60A16">
        <w:rPr>
          <w:rFonts w:ascii="Times New Roman" w:hAnsi="Times New Roman" w:cs="Times New Roman"/>
          <w:sz w:val="26"/>
          <w:szCs w:val="26"/>
        </w:rPr>
        <w:t>nhận diện và đánh nhãn các đối số trong văn bản</w:t>
      </w:r>
      <w:ins w:id="3942" w:author="Ly Tran Thi Ly" w:date="2019-06-20T10:39:00Z">
        <w:r w:rsidR="00BC1593">
          <w:rPr>
            <w:rFonts w:ascii="Times New Roman" w:hAnsi="Times New Roman" w:cs="Times New Roman"/>
            <w:sz w:val="26"/>
            <w:szCs w:val="26"/>
          </w:rPr>
          <w:t xml:space="preserve"> (semantic role labeling)</w:t>
        </w:r>
      </w:ins>
      <w:r w:rsidR="00FA1C55" w:rsidRPr="00A60A16">
        <w:rPr>
          <w:rFonts w:ascii="Times New Roman" w:hAnsi="Times New Roman" w:cs="Times New Roman"/>
          <w:sz w:val="26"/>
          <w:szCs w:val="26"/>
        </w:rPr>
        <w:t>.</w:t>
      </w:r>
    </w:p>
    <w:p w14:paraId="48C35868" w14:textId="77777777" w:rsidR="00164CDB" w:rsidRPr="00A60A16" w:rsidRDefault="00164CDB" w:rsidP="00B2305C">
      <w:pPr>
        <w:pStyle w:val="oancuaDanhsach"/>
        <w:numPr>
          <w:ilvl w:val="0"/>
          <w:numId w:val="15"/>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09237988" w14:textId="77777777" w:rsidR="00164CDB" w:rsidRPr="00A60A16" w:rsidRDefault="00164CDB"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 Giải quyết vấn đề phân lớp ngữ nghĩa cho câu hỏi và tìm kiếm loại câu trả lời.</w:t>
      </w:r>
    </w:p>
    <w:p w14:paraId="30FA1187" w14:textId="3FA112D5" w:rsidR="00164CDB" w:rsidRPr="00A60A16" w:rsidRDefault="00164CDB"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 Cung cấp giải pháp tìm kiếm câu trả lời hiệu quả thay vì tìm kiếm</w:t>
      </w:r>
      <w:ins w:id="3943" w:author="Ly Tran Thi Ly" w:date="2019-06-20T10:39:00Z">
        <w:r w:rsidR="00BC1593">
          <w:rPr>
            <w:rFonts w:ascii="Times New Roman" w:hAnsi="Times New Roman" w:cs="Times New Roman"/>
            <w:sz w:val="26"/>
            <w:szCs w:val="26"/>
          </w:rPr>
          <w:t xml:space="preserve"> chỉ</w:t>
        </w:r>
      </w:ins>
      <w:r w:rsidRPr="00A60A16">
        <w:rPr>
          <w:rFonts w:ascii="Times New Roman" w:hAnsi="Times New Roman" w:cs="Times New Roman"/>
          <w:sz w:val="26"/>
          <w:szCs w:val="26"/>
        </w:rPr>
        <w:t xml:space="preserve"> dựa trên từ khóa.</w:t>
      </w:r>
    </w:p>
    <w:p w14:paraId="047F2796" w14:textId="77777777" w:rsidR="00164CDB" w:rsidRPr="00A60A16" w:rsidRDefault="00164CDB" w:rsidP="00B2305C">
      <w:pPr>
        <w:pStyle w:val="oancuaDanhsach"/>
        <w:numPr>
          <w:ilvl w:val="0"/>
          <w:numId w:val="15"/>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1D1E5A2B" w14:textId="77777777" w:rsidR="00164CDB" w:rsidRPr="00A60A16" w:rsidRDefault="00164CDB"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 xml:space="preserve">- </w:t>
      </w:r>
      <w:r w:rsidR="00676EC6" w:rsidRPr="00A60A16">
        <w:rPr>
          <w:rFonts w:ascii="Times New Roman" w:hAnsi="Times New Roman" w:cs="Times New Roman"/>
          <w:sz w:val="26"/>
          <w:szCs w:val="26"/>
        </w:rPr>
        <w:t>Những hệ thống hiện tại mới chỉ phân tích nghĩa ở cấp độ câu chứ chưa có phân tích ở cấp độ tài liệu.</w:t>
      </w:r>
    </w:p>
    <w:p w14:paraId="3075F1B3" w14:textId="76AC6C3F" w:rsidR="00676EC6" w:rsidRPr="00A60A16" w:rsidRDefault="00676EC6"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 xml:space="preserve">- Để phân tích ngữ nghĩa của câu thì cần phải sử dụng các thuật toán </w:t>
      </w:r>
      <w:r w:rsidR="00780C8F" w:rsidRPr="00A60A16">
        <w:rPr>
          <w:rFonts w:ascii="Times New Roman" w:hAnsi="Times New Roman" w:cs="Times New Roman"/>
          <w:sz w:val="26"/>
          <w:szCs w:val="26"/>
        </w:rPr>
        <w:t>nhận diện tên thực thể, khai thác quan hệ, gán nhãn từ loại,… vì thế độ chính xác của những thuật toán này sẽ ảnh hưởng đến</w:t>
      </w:r>
      <w:ins w:id="3944" w:author="Ly Tran Thi Ly" w:date="2019-06-20T10:39:00Z">
        <w:r w:rsidR="00BC1593">
          <w:rPr>
            <w:rFonts w:ascii="Times New Roman" w:hAnsi="Times New Roman" w:cs="Times New Roman"/>
            <w:sz w:val="26"/>
            <w:szCs w:val="26"/>
          </w:rPr>
          <w:t xml:space="preserve"> việc phân tích ngữ nghĩa</w:t>
        </w:r>
      </w:ins>
      <w:del w:id="3945" w:author="Ly Tran Thi Ly" w:date="2019-06-20T10:39:00Z">
        <w:r w:rsidR="00780C8F" w:rsidRPr="00A60A16" w:rsidDel="00BC1593">
          <w:rPr>
            <w:rFonts w:ascii="Times New Roman" w:hAnsi="Times New Roman" w:cs="Times New Roman"/>
            <w:sz w:val="26"/>
            <w:szCs w:val="26"/>
          </w:rPr>
          <w:delText xml:space="preserve"> semantic analysis</w:delText>
        </w:r>
      </w:del>
      <w:r w:rsidR="00780C8F" w:rsidRPr="00A60A16">
        <w:rPr>
          <w:rFonts w:ascii="Times New Roman" w:hAnsi="Times New Roman" w:cs="Times New Roman"/>
          <w:sz w:val="26"/>
          <w:szCs w:val="26"/>
        </w:rPr>
        <w:t>, nhất là với những văn bản có độ khó cao (hiện các thuật toán kể trên vẫn chưa thể chính xác 100%)</w:t>
      </w:r>
    </w:p>
    <w:p w14:paraId="37C61DD8" w14:textId="27965327" w:rsidR="000824C2" w:rsidRPr="00FF35D0" w:rsidRDefault="000824C2" w:rsidP="007D3873">
      <w:pPr>
        <w:pStyle w:val="u5"/>
        <w:spacing w:before="0"/>
        <w:jc w:val="both"/>
        <w:rPr>
          <w:rFonts w:cs="Times New Roman"/>
          <w:szCs w:val="26"/>
        </w:rPr>
      </w:pPr>
      <w:r w:rsidRPr="00FF35D0">
        <w:rPr>
          <w:rFonts w:cs="Times New Roman"/>
          <w:szCs w:val="26"/>
        </w:rPr>
        <w:lastRenderedPageBreak/>
        <w:t xml:space="preserve">2.1.2.3.4 </w:t>
      </w:r>
      <w:ins w:id="3946" w:author="TRAN THI LY LY" w:date="2019-06-17T22:34:00Z">
        <w:r w:rsidR="0063510B">
          <w:rPr>
            <w:rFonts w:cs="Times New Roman"/>
            <w:szCs w:val="26"/>
          </w:rPr>
          <w:t>Phân tích tính liên tục của ngôn ngữ và thực tế (</w:t>
        </w:r>
      </w:ins>
      <w:r w:rsidRPr="00FF35D0">
        <w:rPr>
          <w:rFonts w:cs="Times New Roman"/>
          <w:szCs w:val="26"/>
        </w:rPr>
        <w:t>Pragmatic and discourse analysis</w:t>
      </w:r>
      <w:ins w:id="3947" w:author="TRAN THI LY LY" w:date="2019-06-17T22:34:00Z">
        <w:r w:rsidR="0063510B">
          <w:rPr>
            <w:rFonts w:cs="Times New Roman"/>
            <w:szCs w:val="26"/>
          </w:rPr>
          <w:t>)</w:t>
        </w:r>
      </w:ins>
    </w:p>
    <w:p w14:paraId="4673BBB0" w14:textId="77777777" w:rsidR="00CF24F9" w:rsidRPr="00A60A16" w:rsidRDefault="00780C8F" w:rsidP="007D3873">
      <w:pPr>
        <w:jc w:val="both"/>
        <w:rPr>
          <w:rFonts w:ascii="Times New Roman" w:hAnsi="Times New Roman" w:cs="Times New Roman"/>
          <w:sz w:val="26"/>
          <w:szCs w:val="26"/>
        </w:rPr>
      </w:pPr>
      <w:r w:rsidRPr="00A60A16">
        <w:rPr>
          <w:rFonts w:ascii="Times New Roman" w:hAnsi="Times New Roman" w:cs="Times New Roman"/>
          <w:sz w:val="26"/>
          <w:szCs w:val="26"/>
        </w:rPr>
        <w:tab/>
      </w:r>
      <w:r w:rsidR="00081C84" w:rsidRPr="00A60A16">
        <w:rPr>
          <w:rFonts w:ascii="Times New Roman" w:hAnsi="Times New Roman" w:cs="Times New Roman"/>
          <w:sz w:val="26"/>
          <w:szCs w:val="26"/>
        </w:rPr>
        <w:t>Pragmatic analysis: c</w:t>
      </w:r>
      <w:r w:rsidRPr="00A60A16">
        <w:rPr>
          <w:rFonts w:ascii="Times New Roman" w:hAnsi="Times New Roman" w:cs="Times New Roman"/>
          <w:sz w:val="26"/>
          <w:szCs w:val="26"/>
        </w:rPr>
        <w:t>ó thể xem đây là loại mở rộng ở cấp cao hơn so với syntactical analysis</w:t>
      </w:r>
      <w:r w:rsidR="00081C84" w:rsidRPr="00A60A16">
        <w:rPr>
          <w:rFonts w:ascii="Times New Roman" w:hAnsi="Times New Roman" w:cs="Times New Roman"/>
          <w:sz w:val="26"/>
          <w:szCs w:val="26"/>
        </w:rPr>
        <w:t>. Trong khi syntactical analysis là chức năng của một đối số như 1 câu, thì pragmatic analysis là chức năng quan tâm đến cách nói và ngữ cảnh mà câu này được diễn đạt. Ví dụ: “I need a mobile with a good camera. I find oppo in the market. Why should I buy it?” - Ở đây “it” đúng hơn là một cái mobile hãng oppo, chứ không phải là oppo.</w:t>
      </w:r>
    </w:p>
    <w:p w14:paraId="60F42F12" w14:textId="7A6BE41A" w:rsidR="00081C84" w:rsidRPr="00A60A16" w:rsidRDefault="00081C84"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Discourse analysis: </w:t>
      </w:r>
      <w:r w:rsidR="00D826C2" w:rsidRPr="00A60A16">
        <w:rPr>
          <w:rFonts w:ascii="Times New Roman" w:hAnsi="Times New Roman" w:cs="Times New Roman"/>
          <w:sz w:val="26"/>
          <w:szCs w:val="26"/>
        </w:rPr>
        <w:t>discourse là một bài tiểu luận hay một cuộc đàm thoại. Với loại phân tích này, hệ thống nhận diện cấu trúc thông qua sự kết nối văn bản như loại mối quan hệ tồn tại giữa các câu (</w:t>
      </w:r>
      <w:del w:id="3948" w:author="Ly Tran Thi Ly" w:date="2019-06-20T10:40:00Z">
        <w:r w:rsidR="00D826C2" w:rsidRPr="00A60A16" w:rsidDel="00BC1593">
          <w:rPr>
            <w:rFonts w:ascii="Times New Roman" w:hAnsi="Times New Roman" w:cs="Times New Roman"/>
            <w:sz w:val="26"/>
            <w:szCs w:val="26"/>
          </w:rPr>
          <w:delText xml:space="preserve">elaboration – </w:delText>
        </w:r>
      </w:del>
      <w:r w:rsidR="003E7F08" w:rsidRPr="00A60A16">
        <w:rPr>
          <w:rFonts w:ascii="Times New Roman" w:hAnsi="Times New Roman" w:cs="Times New Roman"/>
          <w:sz w:val="26"/>
          <w:szCs w:val="26"/>
        </w:rPr>
        <w:t>chú thích</w:t>
      </w:r>
      <w:ins w:id="3949" w:author="Ly Tran Thi Ly" w:date="2019-06-20T10:40:00Z">
        <w:r w:rsidR="00BC1593">
          <w:rPr>
            <w:rFonts w:ascii="Times New Roman" w:hAnsi="Times New Roman" w:cs="Times New Roman"/>
            <w:sz w:val="26"/>
            <w:szCs w:val="26"/>
          </w:rPr>
          <w:t xml:space="preserve"> - </w:t>
        </w:r>
        <w:r w:rsidR="00BC1593" w:rsidRPr="00A60A16">
          <w:rPr>
            <w:rFonts w:ascii="Times New Roman" w:hAnsi="Times New Roman" w:cs="Times New Roman"/>
            <w:sz w:val="26"/>
            <w:szCs w:val="26"/>
          </w:rPr>
          <w:t>elaboration</w:t>
        </w:r>
      </w:ins>
      <w:r w:rsidR="00D826C2" w:rsidRPr="00A60A16">
        <w:rPr>
          <w:rFonts w:ascii="Times New Roman" w:hAnsi="Times New Roman" w:cs="Times New Roman"/>
          <w:sz w:val="26"/>
          <w:szCs w:val="26"/>
        </w:rPr>
        <w:t>,</w:t>
      </w:r>
      <w:ins w:id="3950" w:author="Ly Tran Thi Ly" w:date="2019-06-20T10:41:00Z">
        <w:r w:rsidR="00BC1593">
          <w:rPr>
            <w:rFonts w:ascii="Times New Roman" w:hAnsi="Times New Roman" w:cs="Times New Roman"/>
            <w:sz w:val="26"/>
            <w:szCs w:val="26"/>
          </w:rPr>
          <w:t xml:space="preserve"> </w:t>
        </w:r>
      </w:ins>
      <w:del w:id="3951" w:author="Ly Tran Thi Ly" w:date="2019-06-20T10:40:00Z">
        <w:r w:rsidR="00D826C2" w:rsidRPr="00A60A16" w:rsidDel="00BC1593">
          <w:rPr>
            <w:rFonts w:ascii="Times New Roman" w:hAnsi="Times New Roman" w:cs="Times New Roman"/>
            <w:sz w:val="26"/>
            <w:szCs w:val="26"/>
          </w:rPr>
          <w:delText xml:space="preserve"> explanation –</w:delText>
        </w:r>
        <w:r w:rsidR="003E7F08" w:rsidRPr="00A60A16" w:rsidDel="00BC1593">
          <w:rPr>
            <w:rFonts w:ascii="Times New Roman" w:hAnsi="Times New Roman" w:cs="Times New Roman"/>
            <w:sz w:val="26"/>
            <w:szCs w:val="26"/>
          </w:rPr>
          <w:delText xml:space="preserve"> </w:delText>
        </w:r>
      </w:del>
      <w:r w:rsidR="00D826C2" w:rsidRPr="00A60A16">
        <w:rPr>
          <w:rFonts w:ascii="Times New Roman" w:hAnsi="Times New Roman" w:cs="Times New Roman"/>
          <w:sz w:val="26"/>
          <w:szCs w:val="26"/>
        </w:rPr>
        <w:t>giải thích</w:t>
      </w:r>
      <w:ins w:id="3952" w:author="Ly Tran Thi Ly" w:date="2019-06-20T10:41:00Z">
        <w:r w:rsidR="00BC1593">
          <w:rPr>
            <w:rFonts w:ascii="Times New Roman" w:hAnsi="Times New Roman" w:cs="Times New Roman"/>
            <w:sz w:val="26"/>
            <w:szCs w:val="26"/>
          </w:rPr>
          <w:t xml:space="preserve"> - </w:t>
        </w:r>
        <w:r w:rsidR="00BC1593" w:rsidRPr="00A60A16">
          <w:rPr>
            <w:rFonts w:ascii="Times New Roman" w:hAnsi="Times New Roman" w:cs="Times New Roman"/>
            <w:sz w:val="26"/>
            <w:szCs w:val="26"/>
          </w:rPr>
          <w:t>explanation</w:t>
        </w:r>
      </w:ins>
      <w:r w:rsidR="00D826C2" w:rsidRPr="00A60A16">
        <w:rPr>
          <w:rFonts w:ascii="Times New Roman" w:hAnsi="Times New Roman" w:cs="Times New Roman"/>
          <w:sz w:val="26"/>
          <w:szCs w:val="26"/>
        </w:rPr>
        <w:t>,</w:t>
      </w:r>
      <w:del w:id="3953" w:author="Ly Tran Thi Ly" w:date="2019-06-20T10:41:00Z">
        <w:r w:rsidR="00D826C2" w:rsidRPr="00A60A16" w:rsidDel="00BC1593">
          <w:rPr>
            <w:rFonts w:ascii="Times New Roman" w:hAnsi="Times New Roman" w:cs="Times New Roman"/>
            <w:sz w:val="26"/>
            <w:szCs w:val="26"/>
          </w:rPr>
          <w:delText xml:space="preserve"> contrast –</w:delText>
        </w:r>
        <w:r w:rsidR="003E7F08" w:rsidRPr="00A60A16" w:rsidDel="00BC1593">
          <w:rPr>
            <w:rFonts w:ascii="Times New Roman" w:hAnsi="Times New Roman" w:cs="Times New Roman"/>
            <w:sz w:val="26"/>
            <w:szCs w:val="26"/>
          </w:rPr>
          <w:delText xml:space="preserve"> </w:delText>
        </w:r>
      </w:del>
      <w:ins w:id="3954" w:author="Ly Tran Thi Ly" w:date="2019-06-20T10:41:00Z">
        <w:r w:rsidR="00BC1593">
          <w:rPr>
            <w:rFonts w:ascii="Times New Roman" w:hAnsi="Times New Roman" w:cs="Times New Roman"/>
            <w:sz w:val="26"/>
            <w:szCs w:val="26"/>
          </w:rPr>
          <w:t xml:space="preserve"> </w:t>
        </w:r>
      </w:ins>
      <w:r w:rsidR="00D826C2" w:rsidRPr="00A60A16">
        <w:rPr>
          <w:rFonts w:ascii="Times New Roman" w:hAnsi="Times New Roman" w:cs="Times New Roman"/>
          <w:sz w:val="26"/>
          <w:szCs w:val="26"/>
        </w:rPr>
        <w:t>tương phản</w:t>
      </w:r>
      <w:ins w:id="3955" w:author="Ly Tran Thi Ly" w:date="2019-06-20T10:41:00Z">
        <w:r w:rsidR="00BC1593">
          <w:rPr>
            <w:rFonts w:ascii="Times New Roman" w:hAnsi="Times New Roman" w:cs="Times New Roman"/>
            <w:sz w:val="26"/>
            <w:szCs w:val="26"/>
          </w:rPr>
          <w:t xml:space="preserve"> - </w:t>
        </w:r>
        <w:r w:rsidR="00BC1593" w:rsidRPr="00A60A16">
          <w:rPr>
            <w:rFonts w:ascii="Times New Roman" w:hAnsi="Times New Roman" w:cs="Times New Roman"/>
            <w:sz w:val="26"/>
            <w:szCs w:val="26"/>
          </w:rPr>
          <w:t>contrast</w:t>
        </w:r>
      </w:ins>
      <w:r w:rsidR="00D826C2" w:rsidRPr="00A60A16">
        <w:rPr>
          <w:rFonts w:ascii="Times New Roman" w:hAnsi="Times New Roman" w:cs="Times New Roman"/>
          <w:sz w:val="26"/>
          <w:szCs w:val="26"/>
        </w:rPr>
        <w:t>) trong văn bản.</w:t>
      </w:r>
    </w:p>
    <w:p w14:paraId="12BEA11B" w14:textId="2E97888F" w:rsidR="00400702" w:rsidRPr="00A60A16" w:rsidRDefault="00400702"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Pragmatic and discourse analysis thường được dùng khi tìm kiếm câu trả lời dài cho </w:t>
      </w:r>
      <w:del w:id="3956" w:author="Ly Tran Thi Ly" w:date="2019-06-20T10:41:00Z">
        <w:r w:rsidRPr="00A60A16" w:rsidDel="00BC1593">
          <w:rPr>
            <w:rFonts w:ascii="Times New Roman" w:hAnsi="Times New Roman" w:cs="Times New Roman"/>
            <w:sz w:val="26"/>
            <w:szCs w:val="26"/>
          </w:rPr>
          <w:delText>complex questions (</w:delText>
        </w:r>
      </w:del>
      <w:r w:rsidRPr="00A60A16">
        <w:rPr>
          <w:rFonts w:ascii="Times New Roman" w:hAnsi="Times New Roman" w:cs="Times New Roman"/>
          <w:sz w:val="26"/>
          <w:szCs w:val="26"/>
        </w:rPr>
        <w:t>câu hỏi phức tạp</w:t>
      </w:r>
      <w:ins w:id="3957" w:author="Ly Tran Thi Ly" w:date="2019-06-20T10:41:00Z">
        <w:r w:rsidR="00BC1593">
          <w:rPr>
            <w:rFonts w:ascii="Times New Roman" w:hAnsi="Times New Roman" w:cs="Times New Roman"/>
            <w:sz w:val="26"/>
            <w:szCs w:val="26"/>
          </w:rPr>
          <w:t xml:space="preserve"> (complex questions</w:t>
        </w:r>
      </w:ins>
      <w:r w:rsidRPr="00A60A16">
        <w:rPr>
          <w:rFonts w:ascii="Times New Roman" w:hAnsi="Times New Roman" w:cs="Times New Roman"/>
          <w:sz w:val="26"/>
          <w:szCs w:val="26"/>
        </w:rPr>
        <w:t xml:space="preserve"> như là why</w:t>
      </w:r>
      <w:ins w:id="3958" w:author="Ly Tran Thi Ly" w:date="2019-06-20T10:41:00Z">
        <w:r w:rsidR="00BC1593">
          <w:rPr>
            <w:rFonts w:ascii="Times New Roman" w:hAnsi="Times New Roman" w:cs="Times New Roman"/>
            <w:sz w:val="26"/>
            <w:szCs w:val="26"/>
          </w:rPr>
          <w:t xml:space="preserve"> hay</w:t>
        </w:r>
      </w:ins>
      <w:del w:id="3959" w:author="Ly Tran Thi Ly" w:date="2019-06-20T10:41:00Z">
        <w:r w:rsidRPr="00A60A16" w:rsidDel="00BC1593">
          <w:rPr>
            <w:rFonts w:ascii="Times New Roman" w:hAnsi="Times New Roman" w:cs="Times New Roman"/>
            <w:sz w:val="26"/>
            <w:szCs w:val="26"/>
          </w:rPr>
          <w:delText>,</w:delText>
        </w:r>
      </w:del>
      <w:r w:rsidRPr="00A60A16">
        <w:rPr>
          <w:rFonts w:ascii="Times New Roman" w:hAnsi="Times New Roman" w:cs="Times New Roman"/>
          <w:sz w:val="26"/>
          <w:szCs w:val="26"/>
        </w:rPr>
        <w:t xml:space="preserve"> how). Nó thực hiện các nhiệm vụ sau đây:</w:t>
      </w:r>
    </w:p>
    <w:p w14:paraId="36373AF0" w14:textId="77777777" w:rsidR="00400702" w:rsidRPr="00A60A16" w:rsidRDefault="00400702" w:rsidP="00B2305C">
      <w:pPr>
        <w:pStyle w:val="oancuaDanhsach"/>
        <w:numPr>
          <w:ilvl w:val="0"/>
          <w:numId w:val="17"/>
        </w:numPr>
        <w:jc w:val="both"/>
        <w:rPr>
          <w:rFonts w:ascii="Times New Roman" w:hAnsi="Times New Roman" w:cs="Times New Roman"/>
          <w:sz w:val="26"/>
          <w:szCs w:val="26"/>
        </w:rPr>
      </w:pPr>
      <w:r w:rsidRPr="00A60A16">
        <w:rPr>
          <w:rFonts w:ascii="Times New Roman" w:hAnsi="Times New Roman" w:cs="Times New Roman"/>
          <w:sz w:val="26"/>
          <w:szCs w:val="26"/>
        </w:rPr>
        <w:t>Anaphora resolution – Thay thế đại từ (It, he, she</w:t>
      </w:r>
      <w:del w:id="3960" w:author="TRAN THI LY LY" w:date="2019-06-17T22:35:00Z">
        <w:r w:rsidRPr="00A60A16" w:rsidDel="0063510B">
          <w:rPr>
            <w:rFonts w:ascii="Times New Roman" w:hAnsi="Times New Roman" w:cs="Times New Roman"/>
            <w:sz w:val="26"/>
            <w:szCs w:val="26"/>
          </w:rPr>
          <w:delText>,</w:delText>
        </w:r>
      </w:del>
      <w:r w:rsidRPr="00A60A16">
        <w:rPr>
          <w:rFonts w:ascii="Times New Roman" w:hAnsi="Times New Roman" w:cs="Times New Roman"/>
          <w:sz w:val="26"/>
          <w:szCs w:val="26"/>
        </w:rPr>
        <w:t>…) bằng danh từ miêu tả chính xác đại từ đó trong câu.</w:t>
      </w:r>
    </w:p>
    <w:p w14:paraId="7FDCD084" w14:textId="77777777" w:rsidR="00400702" w:rsidRPr="00A60A16" w:rsidRDefault="00400702" w:rsidP="00B2305C">
      <w:pPr>
        <w:pStyle w:val="oancuaDanhsach"/>
        <w:numPr>
          <w:ilvl w:val="0"/>
          <w:numId w:val="17"/>
        </w:numPr>
        <w:jc w:val="both"/>
        <w:rPr>
          <w:rFonts w:ascii="Times New Roman" w:hAnsi="Times New Roman" w:cs="Times New Roman"/>
          <w:sz w:val="26"/>
          <w:szCs w:val="26"/>
        </w:rPr>
      </w:pPr>
      <w:r w:rsidRPr="00A60A16">
        <w:rPr>
          <w:rFonts w:ascii="Times New Roman" w:hAnsi="Times New Roman" w:cs="Times New Roman"/>
          <w:sz w:val="26"/>
          <w:szCs w:val="26"/>
        </w:rPr>
        <w:t xml:space="preserve">Discourse structure recognition – nhận diện kết nối hợp lí giữa các câu trong văn bản. Ví dụ một bài báo sẽ được phân thành chủ đề, câu chuyện chính, những sự kiện trước câu chuyện chính, đánh giá, …. </w:t>
      </w:r>
      <w:r w:rsidR="003E7F08" w:rsidRPr="00A60A16">
        <w:rPr>
          <w:rFonts w:ascii="Times New Roman" w:hAnsi="Times New Roman" w:cs="Times New Roman"/>
          <w:sz w:val="26"/>
          <w:szCs w:val="26"/>
        </w:rPr>
        <w:t xml:space="preserve">Thường được dùng trong trường hợp câu hỏi ý kiến (opinionated), nguyên nhân – kết quả (causal), xác nhận (yes – no), giả thiết (hypotheical). </w:t>
      </w:r>
    </w:p>
    <w:p w14:paraId="55385528" w14:textId="77777777" w:rsidR="00400702" w:rsidRPr="00A60A16" w:rsidRDefault="00400702" w:rsidP="00B2305C">
      <w:pPr>
        <w:pStyle w:val="oancuaDanhsach"/>
        <w:numPr>
          <w:ilvl w:val="1"/>
          <w:numId w:val="16"/>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6D27CD73" w14:textId="1CAC7D2F" w:rsidR="003E7F08" w:rsidRPr="00A60A16" w:rsidRDefault="003E7F08"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 xml:space="preserve">Thích hợp cho loại câu hỏi phức tạp như causal question hay </w:t>
      </w:r>
      <w:del w:id="3961" w:author="Ly Tran Thi Ly" w:date="2019-06-20T10:42:00Z">
        <w:r w:rsidRPr="00A60A16" w:rsidDel="00BC1593">
          <w:rPr>
            <w:rFonts w:ascii="Times New Roman" w:hAnsi="Times New Roman" w:cs="Times New Roman"/>
            <w:sz w:val="26"/>
            <w:szCs w:val="26"/>
          </w:rPr>
          <w:delText xml:space="preserve">opinionated </w:delText>
        </w:r>
      </w:del>
      <w:ins w:id="3962" w:author="Ly Tran Thi Ly" w:date="2019-06-20T10:42:00Z">
        <w:r w:rsidR="00BC1593">
          <w:rPr>
            <w:rFonts w:ascii="Times New Roman" w:hAnsi="Times New Roman" w:cs="Times New Roman"/>
            <w:sz w:val="26"/>
            <w:szCs w:val="26"/>
          </w:rPr>
          <w:t>hypothetical</w:t>
        </w:r>
        <w:r w:rsidR="00BC1593" w:rsidRPr="00A60A16">
          <w:rPr>
            <w:rFonts w:ascii="Times New Roman" w:hAnsi="Times New Roman" w:cs="Times New Roman"/>
            <w:sz w:val="26"/>
            <w:szCs w:val="26"/>
          </w:rPr>
          <w:t xml:space="preserve"> </w:t>
        </w:r>
      </w:ins>
      <w:r w:rsidRPr="00A60A16">
        <w:rPr>
          <w:rFonts w:ascii="Times New Roman" w:hAnsi="Times New Roman" w:cs="Times New Roman"/>
          <w:sz w:val="26"/>
          <w:szCs w:val="26"/>
        </w:rPr>
        <w:t>question. Các quan hệ như giải thích, tương phản tồn tại giữa các câu sẽ giúp việc tìm ra câu trả lời chính xác hơn.</w:t>
      </w:r>
    </w:p>
    <w:p w14:paraId="2B01A087" w14:textId="77777777" w:rsidR="006049DA" w:rsidRPr="00A60A16" w:rsidRDefault="006049DA"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Giúp ích cho việc suy đoán nghĩa của văn bản.</w:t>
      </w:r>
    </w:p>
    <w:p w14:paraId="7878164F" w14:textId="77777777" w:rsidR="003E7F08" w:rsidRPr="00A60A16" w:rsidRDefault="003E7F08" w:rsidP="00B2305C">
      <w:pPr>
        <w:pStyle w:val="oancuaDanhsach"/>
        <w:numPr>
          <w:ilvl w:val="1"/>
          <w:numId w:val="16"/>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31FCC88A" w14:textId="77777777" w:rsidR="003E7F08" w:rsidRPr="00A60A16" w:rsidRDefault="006049DA"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 xml:space="preserve">Công nghệ hiện tại sử dụng inter sentential và intra sentential </w:t>
      </w:r>
      <w:r w:rsidR="00950102" w:rsidRPr="00A60A16">
        <w:rPr>
          <w:rFonts w:ascii="Times New Roman" w:hAnsi="Times New Roman" w:cs="Times New Roman"/>
          <w:sz w:val="26"/>
          <w:szCs w:val="26"/>
        </w:rPr>
        <w:t>để cấu trúc câu. Vì vậy, công nghệ vẫn còn khá xa vời với ý tưởng discourse analysis trong văn bản.</w:t>
      </w:r>
    </w:p>
    <w:p w14:paraId="49A62914" w14:textId="77777777" w:rsidR="00950102" w:rsidRPr="00A60A16" w:rsidRDefault="00950102" w:rsidP="00B2305C">
      <w:pPr>
        <w:pStyle w:val="oancuaDanhsach"/>
        <w:numPr>
          <w:ilvl w:val="0"/>
          <w:numId w:val="4"/>
        </w:numPr>
        <w:jc w:val="both"/>
        <w:rPr>
          <w:rFonts w:ascii="Times New Roman" w:hAnsi="Times New Roman" w:cs="Times New Roman"/>
          <w:sz w:val="26"/>
          <w:szCs w:val="26"/>
        </w:rPr>
      </w:pPr>
      <w:r w:rsidRPr="00A60A16">
        <w:rPr>
          <w:rFonts w:ascii="Times New Roman" w:hAnsi="Times New Roman" w:cs="Times New Roman"/>
          <w:sz w:val="26"/>
          <w:szCs w:val="26"/>
        </w:rPr>
        <w:t>Để phân tích ngữ nghĩa của câu thì cần phải sử dụng các thuật toán nhận diện tên thực thể, khai thác quan hệ, gán nhãn từ loại</w:t>
      </w:r>
      <w:del w:id="3963" w:author="TRAN THI LY LY" w:date="2019-06-17T22:35:00Z">
        <w:r w:rsidRPr="00A60A16" w:rsidDel="0063510B">
          <w:rPr>
            <w:rFonts w:ascii="Times New Roman" w:hAnsi="Times New Roman" w:cs="Times New Roman"/>
            <w:sz w:val="26"/>
            <w:szCs w:val="26"/>
          </w:rPr>
          <w:delText>,</w:delText>
        </w:r>
      </w:del>
      <w:r w:rsidRPr="00A60A16">
        <w:rPr>
          <w:rFonts w:ascii="Times New Roman" w:hAnsi="Times New Roman" w:cs="Times New Roman"/>
          <w:sz w:val="26"/>
          <w:szCs w:val="26"/>
        </w:rPr>
        <w:t>… vì thế việc discourse analysis càng trở nên khó khăn hơn.</w:t>
      </w:r>
    </w:p>
    <w:p w14:paraId="0682C108" w14:textId="7E73D288" w:rsidR="000824C2" w:rsidRPr="00FF35D0" w:rsidRDefault="000824C2" w:rsidP="007D3873">
      <w:pPr>
        <w:pStyle w:val="u5"/>
        <w:spacing w:before="0"/>
        <w:jc w:val="both"/>
        <w:rPr>
          <w:rFonts w:cs="Times New Roman"/>
          <w:szCs w:val="26"/>
        </w:rPr>
      </w:pPr>
      <w:r w:rsidRPr="00FF35D0">
        <w:rPr>
          <w:rFonts w:cs="Times New Roman"/>
          <w:szCs w:val="26"/>
        </w:rPr>
        <w:lastRenderedPageBreak/>
        <w:t xml:space="preserve">2.1.2.3.5 </w:t>
      </w:r>
      <w:ins w:id="3964" w:author="TRAN THI LY LY" w:date="2019-06-17T22:35:00Z">
        <w:r w:rsidR="0063510B">
          <w:rPr>
            <w:rFonts w:cs="Times New Roman"/>
            <w:szCs w:val="26"/>
          </w:rPr>
          <w:t>Phân tích loại câu trả lời mong đợi (</w:t>
        </w:r>
      </w:ins>
      <w:r w:rsidRPr="00FF35D0">
        <w:rPr>
          <w:rFonts w:cs="Times New Roman"/>
          <w:szCs w:val="26"/>
        </w:rPr>
        <w:t>Expected answer type analysis</w:t>
      </w:r>
      <w:ins w:id="3965" w:author="TRAN THI LY LY" w:date="2019-06-17T22:35:00Z">
        <w:r w:rsidR="0063510B">
          <w:rPr>
            <w:rFonts w:cs="Times New Roman"/>
            <w:szCs w:val="26"/>
          </w:rPr>
          <w:t>)</w:t>
        </w:r>
      </w:ins>
    </w:p>
    <w:p w14:paraId="6133FE6F" w14:textId="77777777" w:rsidR="00CF24F9" w:rsidRPr="00A60A16" w:rsidRDefault="00950102"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QASs xác định loại câu trả lời được yêu cầu dựa trên loại câu hỏi. Ví dụ câu hỏi who is author of book X? thì loại câu trả lời mong đợi ở đây là person. Vậy, expected answer type analysis giúp tạo phản hồi cho factoid type question và list type question. </w:t>
      </w:r>
    </w:p>
    <w:p w14:paraId="22B4E0D0" w14:textId="6663AFA6" w:rsidR="000824C2" w:rsidRPr="00FF35D0" w:rsidRDefault="000824C2" w:rsidP="007D3873">
      <w:pPr>
        <w:pStyle w:val="u5"/>
        <w:spacing w:before="0"/>
        <w:jc w:val="both"/>
        <w:rPr>
          <w:rFonts w:cs="Times New Roman"/>
          <w:szCs w:val="26"/>
        </w:rPr>
      </w:pPr>
      <w:r w:rsidRPr="00FF35D0">
        <w:rPr>
          <w:rFonts w:cs="Times New Roman"/>
          <w:szCs w:val="26"/>
        </w:rPr>
        <w:t xml:space="preserve">2.1.2.3.6 </w:t>
      </w:r>
      <w:ins w:id="3966" w:author="TRAN THI LY LY" w:date="2019-06-17T22:35:00Z">
        <w:r w:rsidR="00210634">
          <w:rPr>
            <w:rFonts w:cs="Times New Roman"/>
            <w:szCs w:val="26"/>
          </w:rPr>
          <w:t>Ph</w:t>
        </w:r>
      </w:ins>
      <w:ins w:id="3967" w:author="TRAN THI LY LY" w:date="2019-06-17T22:36:00Z">
        <w:r w:rsidR="00210634">
          <w:rPr>
            <w:rFonts w:cs="Times New Roman"/>
            <w:szCs w:val="26"/>
          </w:rPr>
          <w:t>ân tích dựa trên nhận diện đặc trưng của loại câu hỏi (</w:t>
        </w:r>
      </w:ins>
      <w:r w:rsidRPr="00FF35D0">
        <w:rPr>
          <w:rFonts w:cs="Times New Roman"/>
          <w:szCs w:val="26"/>
        </w:rPr>
        <w:t>Focus recognition of questions</w:t>
      </w:r>
      <w:ins w:id="3968" w:author="TRAN THI LY LY" w:date="2019-06-17T22:36:00Z">
        <w:r w:rsidR="00210634">
          <w:rPr>
            <w:rFonts w:cs="Times New Roman"/>
            <w:szCs w:val="26"/>
          </w:rPr>
          <w:t>)</w:t>
        </w:r>
      </w:ins>
    </w:p>
    <w:p w14:paraId="1021420A" w14:textId="77777777" w:rsidR="00CF24F9" w:rsidRPr="00A60A16" w:rsidRDefault="00E46D9F"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Nhận diện đặc trưng của câu hỏi là rất quan trọng trong việc tìm ra câu trả lời chính xác. Xét câu “if I need mobile with good camera and nice sound quality. I found nokia in market. </w:t>
      </w:r>
      <w:r w:rsidRPr="0067080E">
        <w:rPr>
          <w:rFonts w:ascii="Times New Roman" w:hAnsi="Times New Roman" w:cs="Times New Roman"/>
          <w:i/>
          <w:sz w:val="26"/>
          <w:szCs w:val="26"/>
          <w:rPrChange w:id="3969" w:author="Cuong, Pham Nguyen" w:date="2019-06-10T13:03:00Z">
            <w:rPr>
              <w:rFonts w:ascii="Times New Roman" w:hAnsi="Times New Roman" w:cs="Times New Roman"/>
              <w:sz w:val="26"/>
              <w:szCs w:val="26"/>
            </w:rPr>
          </w:rPrChange>
        </w:rPr>
        <w:t>Why should I buy Nokia?</w:t>
      </w:r>
      <w:r w:rsidRPr="00A60A16">
        <w:rPr>
          <w:rFonts w:ascii="Times New Roman" w:hAnsi="Times New Roman" w:cs="Times New Roman"/>
          <w:sz w:val="26"/>
          <w:szCs w:val="26"/>
        </w:rPr>
        <w:t>” có đặc trưng là các cụm từ “</w:t>
      </w:r>
      <w:r w:rsidRPr="0067080E">
        <w:rPr>
          <w:rFonts w:ascii="Times New Roman" w:hAnsi="Times New Roman" w:cs="Times New Roman"/>
          <w:i/>
          <w:sz w:val="26"/>
          <w:szCs w:val="26"/>
          <w:rPrChange w:id="3970" w:author="Cuong, Pham Nguyen" w:date="2019-06-10T13:04:00Z">
            <w:rPr>
              <w:rFonts w:ascii="Times New Roman" w:hAnsi="Times New Roman" w:cs="Times New Roman"/>
              <w:sz w:val="26"/>
              <w:szCs w:val="26"/>
            </w:rPr>
          </w:rPrChange>
        </w:rPr>
        <w:t>need mobile, nice sound quality, buy nokia, good camera</w:t>
      </w:r>
      <w:r w:rsidRPr="00A60A16">
        <w:rPr>
          <w:rFonts w:ascii="Times New Roman" w:hAnsi="Times New Roman" w:cs="Times New Roman"/>
          <w:sz w:val="26"/>
          <w:szCs w:val="26"/>
        </w:rPr>
        <w:t>”.</w:t>
      </w:r>
    </w:p>
    <w:p w14:paraId="66EF2F21" w14:textId="5458DB0F" w:rsidR="00E46D9F" w:rsidRPr="005E3881" w:rsidRDefault="00E46D9F">
      <w:pPr>
        <w:pStyle w:val="oancuaDanhsach"/>
        <w:numPr>
          <w:ilvl w:val="2"/>
          <w:numId w:val="16"/>
        </w:numPr>
        <w:ind w:left="360"/>
        <w:jc w:val="both"/>
        <w:rPr>
          <w:rFonts w:ascii="Times New Roman" w:hAnsi="Times New Roman" w:cs="Times New Roman"/>
          <w:sz w:val="26"/>
          <w:szCs w:val="26"/>
          <w:rPrChange w:id="3971" w:author="Ly Tran Thi Ly" w:date="2019-06-12T16:01:00Z">
            <w:rPr/>
          </w:rPrChange>
        </w:rPr>
        <w:pPrChange w:id="3972" w:author="Ly Tran Thi Ly" w:date="2019-06-12T16:01:00Z">
          <w:pPr>
            <w:jc w:val="both"/>
          </w:pPr>
        </w:pPrChange>
      </w:pPr>
      <w:del w:id="3973" w:author="Ly Tran Thi Ly" w:date="2019-06-12T16:01:00Z">
        <w:r w:rsidRPr="005E3881" w:rsidDel="005E3881">
          <w:rPr>
            <w:rFonts w:ascii="Times New Roman" w:hAnsi="Times New Roman" w:cs="Times New Roman"/>
            <w:sz w:val="26"/>
            <w:szCs w:val="26"/>
            <w:rPrChange w:id="3974" w:author="Ly Tran Thi Ly" w:date="2019-06-12T16:01:00Z">
              <w:rPr/>
            </w:rPrChange>
          </w:rPr>
          <w:tab/>
        </w:r>
      </w:del>
      <w:r w:rsidRPr="005E3881">
        <w:rPr>
          <w:rFonts w:ascii="Times New Roman" w:hAnsi="Times New Roman" w:cs="Times New Roman"/>
          <w:sz w:val="26"/>
          <w:szCs w:val="26"/>
          <w:rPrChange w:id="3975" w:author="Ly Tran Thi Ly" w:date="2019-06-12T16:01:00Z">
            <w:rPr/>
          </w:rPrChange>
        </w:rPr>
        <w:t>Mỗi loại câu hỏi sẽ cần các kĩ thuật xử lí khác nhau để nhận diện đặc trưng. Có nhiều khía cạnh trong việc phân tích ngôn ngữ tự nhiên của câu hỏi như là target extraction, pattern extraction và parsing.</w:t>
      </w:r>
    </w:p>
    <w:p w14:paraId="00EFF95B" w14:textId="77777777" w:rsidR="00BB6865" w:rsidRPr="00A60A16" w:rsidRDefault="00BB6865" w:rsidP="00B2305C">
      <w:pPr>
        <w:pStyle w:val="oancuaDanhsach"/>
        <w:numPr>
          <w:ilvl w:val="0"/>
          <w:numId w:val="3"/>
        </w:numPr>
        <w:jc w:val="both"/>
        <w:rPr>
          <w:rFonts w:ascii="Times New Roman" w:hAnsi="Times New Roman" w:cs="Times New Roman"/>
          <w:sz w:val="26"/>
          <w:szCs w:val="26"/>
        </w:rPr>
      </w:pPr>
      <w:r w:rsidRPr="00A60A16">
        <w:rPr>
          <w:rFonts w:ascii="Times New Roman" w:hAnsi="Times New Roman" w:cs="Times New Roman"/>
          <w:sz w:val="26"/>
          <w:szCs w:val="26"/>
        </w:rPr>
        <w:t>Để thực hiện các phân tích nêu trên, có 3 phương pháp tiếp cận, đó là:</w:t>
      </w:r>
    </w:p>
    <w:p w14:paraId="113DCEE9" w14:textId="633063B0" w:rsidR="00BB6865" w:rsidRPr="00A60A16" w:rsidRDefault="0067080E" w:rsidP="00B2305C">
      <w:pPr>
        <w:pStyle w:val="oancuaDanhsach"/>
        <w:numPr>
          <w:ilvl w:val="0"/>
          <w:numId w:val="18"/>
        </w:numPr>
        <w:jc w:val="both"/>
        <w:rPr>
          <w:rFonts w:ascii="Times New Roman" w:hAnsi="Times New Roman" w:cs="Times New Roman"/>
          <w:sz w:val="26"/>
          <w:szCs w:val="26"/>
        </w:rPr>
      </w:pPr>
      <w:ins w:id="3976" w:author="Cuong, Pham Nguyen" w:date="2019-06-10T13:02:00Z">
        <w:r>
          <w:rPr>
            <w:rFonts w:ascii="Times New Roman" w:hAnsi="Times New Roman" w:cs="Times New Roman"/>
            <w:sz w:val="26"/>
            <w:szCs w:val="26"/>
          </w:rPr>
          <w:t>T</w:t>
        </w:r>
        <w:r w:rsidRPr="00A60A16">
          <w:rPr>
            <w:rFonts w:ascii="Times New Roman" w:hAnsi="Times New Roman" w:cs="Times New Roman"/>
            <w:sz w:val="26"/>
            <w:szCs w:val="26"/>
          </w:rPr>
          <w:t xml:space="preserve">iếp cận dựa trên thống kê </w:t>
        </w:r>
        <w:r>
          <w:rPr>
            <w:rFonts w:ascii="Times New Roman" w:hAnsi="Times New Roman" w:cs="Times New Roman"/>
            <w:sz w:val="26"/>
            <w:szCs w:val="26"/>
          </w:rPr>
          <w:t>(</w:t>
        </w:r>
      </w:ins>
      <w:r w:rsidR="00BB6865" w:rsidRPr="00A60A16">
        <w:rPr>
          <w:rFonts w:ascii="Times New Roman" w:hAnsi="Times New Roman" w:cs="Times New Roman"/>
          <w:sz w:val="26"/>
          <w:szCs w:val="26"/>
        </w:rPr>
        <w:t>Statistical based approach</w:t>
      </w:r>
      <w:ins w:id="3977" w:author="Cuong, Pham Nguyen" w:date="2019-06-10T13:02:00Z">
        <w:r>
          <w:rPr>
            <w:rFonts w:ascii="Times New Roman" w:hAnsi="Times New Roman" w:cs="Times New Roman"/>
            <w:sz w:val="26"/>
            <w:szCs w:val="26"/>
          </w:rPr>
          <w:t>)</w:t>
        </w:r>
      </w:ins>
      <w:del w:id="3978" w:author="Cuong, Pham Nguyen" w:date="2019-06-10T13:02:00Z">
        <w:r w:rsidR="00BB6865" w:rsidRPr="00A60A16" w:rsidDel="0067080E">
          <w:rPr>
            <w:rFonts w:ascii="Times New Roman" w:hAnsi="Times New Roman" w:cs="Times New Roman"/>
            <w:sz w:val="26"/>
            <w:szCs w:val="26"/>
          </w:rPr>
          <w:delText xml:space="preserve"> (tiếp cận dựa trên thống kê)</w:delText>
        </w:r>
      </w:del>
      <w:r w:rsidR="00BB6865" w:rsidRPr="00A60A16">
        <w:rPr>
          <w:rFonts w:ascii="Times New Roman" w:hAnsi="Times New Roman" w:cs="Times New Roman"/>
          <w:sz w:val="26"/>
          <w:szCs w:val="26"/>
        </w:rPr>
        <w:t>: Sử dụng việc thống kê các quan hệ tồn tại trên câu hỏi và tài liệu</w:t>
      </w:r>
      <w:r w:rsidR="00783B7F" w:rsidRPr="00A60A16">
        <w:rPr>
          <w:rFonts w:ascii="Times New Roman" w:hAnsi="Times New Roman" w:cs="Times New Roman"/>
          <w:sz w:val="26"/>
          <w:szCs w:val="26"/>
        </w:rPr>
        <w:t xml:space="preserve">. Nó bao gồm các lĩnh vực </w:t>
      </w:r>
      <w:commentRangeStart w:id="3979"/>
      <w:del w:id="3980" w:author="TRAN THI LY LY" w:date="2019-06-17T21:20:00Z">
        <w:r w:rsidR="00783B7F" w:rsidRPr="00A60A16" w:rsidDel="003C15BF">
          <w:rPr>
            <w:rFonts w:ascii="Times New Roman" w:hAnsi="Times New Roman" w:cs="Times New Roman"/>
            <w:sz w:val="26"/>
            <w:szCs w:val="26"/>
          </w:rPr>
          <w:delText>probabilistic modeling (</w:delText>
        </w:r>
      </w:del>
      <w:r w:rsidR="00783B7F" w:rsidRPr="00A60A16">
        <w:rPr>
          <w:rFonts w:ascii="Times New Roman" w:hAnsi="Times New Roman" w:cs="Times New Roman"/>
          <w:sz w:val="26"/>
          <w:szCs w:val="26"/>
        </w:rPr>
        <w:t>mô hình xác xuất</w:t>
      </w:r>
      <w:ins w:id="3981" w:author="TRAN THI LY LY" w:date="2019-06-17T21:20:00Z">
        <w:r w:rsidR="003C15BF">
          <w:rPr>
            <w:rFonts w:ascii="Times New Roman" w:hAnsi="Times New Roman" w:cs="Times New Roman"/>
            <w:sz w:val="26"/>
            <w:szCs w:val="26"/>
          </w:rPr>
          <w:t xml:space="preserve"> (</w:t>
        </w:r>
        <w:r w:rsidR="003C15BF" w:rsidRPr="00A60A16">
          <w:rPr>
            <w:rFonts w:ascii="Times New Roman" w:hAnsi="Times New Roman" w:cs="Times New Roman"/>
            <w:sz w:val="26"/>
            <w:szCs w:val="26"/>
          </w:rPr>
          <w:t>probabilistic modeling</w:t>
        </w:r>
        <w:r w:rsidR="003C15BF">
          <w:rPr>
            <w:rFonts w:ascii="Times New Roman" w:hAnsi="Times New Roman" w:cs="Times New Roman"/>
            <w:sz w:val="26"/>
            <w:szCs w:val="26"/>
          </w:rPr>
          <w:t>)</w:t>
        </w:r>
      </w:ins>
      <w:del w:id="3982" w:author="TRAN THI LY LY" w:date="2019-06-17T21:20:00Z">
        <w:r w:rsidR="00783B7F" w:rsidRPr="00A60A16" w:rsidDel="003C15BF">
          <w:rPr>
            <w:rFonts w:ascii="Times New Roman" w:hAnsi="Times New Roman" w:cs="Times New Roman"/>
            <w:sz w:val="26"/>
            <w:szCs w:val="26"/>
          </w:rPr>
          <w:delText>)</w:delText>
        </w:r>
      </w:del>
      <w:r w:rsidR="00783B7F" w:rsidRPr="00A60A16">
        <w:rPr>
          <w:rFonts w:ascii="Times New Roman" w:hAnsi="Times New Roman" w:cs="Times New Roman"/>
          <w:sz w:val="26"/>
          <w:szCs w:val="26"/>
        </w:rPr>
        <w:t xml:space="preserve">, </w:t>
      </w:r>
      <w:del w:id="3983" w:author="TRAN THI LY LY" w:date="2019-06-17T21:20:00Z">
        <w:r w:rsidR="00783B7F" w:rsidRPr="00A60A16" w:rsidDel="003C15BF">
          <w:rPr>
            <w:rFonts w:ascii="Times New Roman" w:hAnsi="Times New Roman" w:cs="Times New Roman"/>
            <w:sz w:val="26"/>
            <w:szCs w:val="26"/>
          </w:rPr>
          <w:delText>linear algebra (</w:delText>
        </w:r>
      </w:del>
      <w:r w:rsidR="00783B7F" w:rsidRPr="00A60A16">
        <w:rPr>
          <w:rFonts w:ascii="Times New Roman" w:hAnsi="Times New Roman" w:cs="Times New Roman"/>
          <w:sz w:val="26"/>
          <w:szCs w:val="26"/>
        </w:rPr>
        <w:t>đại số tuyến tính</w:t>
      </w:r>
      <w:ins w:id="3984" w:author="TRAN THI LY LY" w:date="2019-06-17T21:20:00Z">
        <w:r w:rsidR="003C15BF">
          <w:rPr>
            <w:rFonts w:ascii="Times New Roman" w:hAnsi="Times New Roman" w:cs="Times New Roman"/>
            <w:sz w:val="26"/>
            <w:szCs w:val="26"/>
          </w:rPr>
          <w:t xml:space="preserve"> (</w:t>
        </w:r>
        <w:r w:rsidR="003C15BF" w:rsidRPr="00A60A16">
          <w:rPr>
            <w:rFonts w:ascii="Times New Roman" w:hAnsi="Times New Roman" w:cs="Times New Roman"/>
            <w:sz w:val="26"/>
            <w:szCs w:val="26"/>
          </w:rPr>
          <w:t>linear algebra</w:t>
        </w:r>
        <w:r w:rsidR="003C15BF">
          <w:rPr>
            <w:rFonts w:ascii="Times New Roman" w:hAnsi="Times New Roman" w:cs="Times New Roman"/>
            <w:sz w:val="26"/>
            <w:szCs w:val="26"/>
          </w:rPr>
          <w:t>)</w:t>
        </w:r>
      </w:ins>
      <w:del w:id="3985" w:author="TRAN THI LY LY" w:date="2019-06-17T21:20:00Z">
        <w:r w:rsidR="00783B7F" w:rsidRPr="00A60A16" w:rsidDel="003C15BF">
          <w:rPr>
            <w:rFonts w:ascii="Times New Roman" w:hAnsi="Times New Roman" w:cs="Times New Roman"/>
            <w:sz w:val="26"/>
            <w:szCs w:val="26"/>
          </w:rPr>
          <w:delText>)</w:delText>
        </w:r>
      </w:del>
      <w:r w:rsidR="00783B7F" w:rsidRPr="00A60A16">
        <w:rPr>
          <w:rFonts w:ascii="Times New Roman" w:hAnsi="Times New Roman" w:cs="Times New Roman"/>
          <w:sz w:val="26"/>
          <w:szCs w:val="26"/>
        </w:rPr>
        <w:t xml:space="preserve">, </w:t>
      </w:r>
      <w:del w:id="3986" w:author="TRAN THI LY LY" w:date="2019-06-17T21:20:00Z">
        <w:r w:rsidR="00783B7F" w:rsidRPr="00A60A16" w:rsidDel="003C15BF">
          <w:rPr>
            <w:rFonts w:ascii="Times New Roman" w:hAnsi="Times New Roman" w:cs="Times New Roman"/>
            <w:sz w:val="26"/>
            <w:szCs w:val="26"/>
          </w:rPr>
          <w:delText>information theory (</w:delText>
        </w:r>
      </w:del>
      <w:r w:rsidR="00783B7F" w:rsidRPr="00A60A16">
        <w:rPr>
          <w:rFonts w:ascii="Times New Roman" w:hAnsi="Times New Roman" w:cs="Times New Roman"/>
          <w:sz w:val="26"/>
          <w:szCs w:val="26"/>
        </w:rPr>
        <w:t>lý thuyết thông tin</w:t>
      </w:r>
      <w:ins w:id="3987" w:author="TRAN THI LY LY" w:date="2019-06-17T21:20:00Z">
        <w:r w:rsidR="003C15BF">
          <w:rPr>
            <w:rFonts w:ascii="Times New Roman" w:hAnsi="Times New Roman" w:cs="Times New Roman"/>
            <w:sz w:val="26"/>
            <w:szCs w:val="26"/>
          </w:rPr>
          <w:t xml:space="preserve"> (</w:t>
        </w:r>
        <w:r w:rsidR="003C15BF" w:rsidRPr="00A60A16">
          <w:rPr>
            <w:rFonts w:ascii="Times New Roman" w:hAnsi="Times New Roman" w:cs="Times New Roman"/>
            <w:sz w:val="26"/>
            <w:szCs w:val="26"/>
          </w:rPr>
          <w:t>information theory</w:t>
        </w:r>
        <w:r w:rsidR="003C15BF">
          <w:rPr>
            <w:rFonts w:ascii="Times New Roman" w:hAnsi="Times New Roman" w:cs="Times New Roman"/>
            <w:sz w:val="26"/>
            <w:szCs w:val="26"/>
          </w:rPr>
          <w:t>)</w:t>
        </w:r>
      </w:ins>
      <w:del w:id="3988" w:author="TRAN THI LY LY" w:date="2019-06-17T21:20:00Z">
        <w:r w:rsidR="00783B7F" w:rsidRPr="00A60A16" w:rsidDel="003C15BF">
          <w:rPr>
            <w:rFonts w:ascii="Times New Roman" w:hAnsi="Times New Roman" w:cs="Times New Roman"/>
            <w:sz w:val="26"/>
            <w:szCs w:val="26"/>
          </w:rPr>
          <w:delText>)</w:delText>
        </w:r>
      </w:del>
      <w:r w:rsidR="00783B7F" w:rsidRPr="00A60A16">
        <w:rPr>
          <w:rFonts w:ascii="Times New Roman" w:hAnsi="Times New Roman" w:cs="Times New Roman"/>
          <w:sz w:val="26"/>
          <w:szCs w:val="26"/>
        </w:rPr>
        <w:t xml:space="preserve">. </w:t>
      </w:r>
      <w:commentRangeEnd w:id="3979"/>
      <w:r>
        <w:rPr>
          <w:rStyle w:val="ThamchiuChuthich"/>
        </w:rPr>
        <w:commentReference w:id="3979"/>
      </w:r>
      <w:r w:rsidR="00783B7F" w:rsidRPr="00A60A16">
        <w:rPr>
          <w:rFonts w:ascii="Times New Roman" w:hAnsi="Times New Roman" w:cs="Times New Roman"/>
          <w:sz w:val="26"/>
          <w:szCs w:val="26"/>
        </w:rPr>
        <w:t xml:space="preserve">Cách tiếp cận này yêu cầu lượng dự liệu lớn để </w:t>
      </w:r>
      <w:r w:rsidR="00093B4F" w:rsidRPr="00A60A16">
        <w:rPr>
          <w:rFonts w:ascii="Times New Roman" w:hAnsi="Times New Roman" w:cs="Times New Roman"/>
          <w:sz w:val="26"/>
          <w:szCs w:val="26"/>
        </w:rPr>
        <w:t xml:space="preserve">hệ thống có thể </w:t>
      </w:r>
      <w:r w:rsidR="00783B7F" w:rsidRPr="00A60A16">
        <w:rPr>
          <w:rFonts w:ascii="Times New Roman" w:hAnsi="Times New Roman" w:cs="Times New Roman"/>
          <w:sz w:val="26"/>
          <w:szCs w:val="26"/>
        </w:rPr>
        <w:t>họ</w:t>
      </w:r>
      <w:r w:rsidR="00093B4F" w:rsidRPr="00A60A16">
        <w:rPr>
          <w:rFonts w:ascii="Times New Roman" w:hAnsi="Times New Roman" w:cs="Times New Roman"/>
          <w:sz w:val="26"/>
          <w:szCs w:val="26"/>
        </w:rPr>
        <w:t>c</w:t>
      </w:r>
      <w:r w:rsidR="00783B7F" w:rsidRPr="00A60A16">
        <w:rPr>
          <w:rFonts w:ascii="Times New Roman" w:hAnsi="Times New Roman" w:cs="Times New Roman"/>
          <w:sz w:val="26"/>
          <w:szCs w:val="26"/>
        </w:rPr>
        <w:t>. Khi học,</w:t>
      </w:r>
      <w:r w:rsidR="00093B4F" w:rsidRPr="00A60A16">
        <w:rPr>
          <w:rFonts w:ascii="Times New Roman" w:hAnsi="Times New Roman" w:cs="Times New Roman"/>
          <w:sz w:val="26"/>
          <w:szCs w:val="26"/>
        </w:rPr>
        <w:t xml:space="preserve"> hệ thống</w:t>
      </w:r>
      <w:r w:rsidR="00783B7F" w:rsidRPr="00A60A16">
        <w:rPr>
          <w:rFonts w:ascii="Times New Roman" w:hAnsi="Times New Roman" w:cs="Times New Roman"/>
          <w:sz w:val="26"/>
          <w:szCs w:val="26"/>
        </w:rPr>
        <w:t xml:space="preserve"> có thể tạo ra những kết quả đầy hức hẹn.</w:t>
      </w:r>
    </w:p>
    <w:p w14:paraId="0B3772A0" w14:textId="29BE7A2F" w:rsidR="00783B7F" w:rsidRPr="00A60A16" w:rsidRDefault="0067080E" w:rsidP="00B2305C">
      <w:pPr>
        <w:pStyle w:val="oancuaDanhsach"/>
        <w:numPr>
          <w:ilvl w:val="0"/>
          <w:numId w:val="18"/>
        </w:numPr>
        <w:jc w:val="both"/>
        <w:rPr>
          <w:rFonts w:ascii="Times New Roman" w:hAnsi="Times New Roman" w:cs="Times New Roman"/>
          <w:sz w:val="26"/>
          <w:szCs w:val="26"/>
        </w:rPr>
      </w:pPr>
      <w:ins w:id="3989" w:author="Cuong, Pham Nguyen" w:date="2019-06-10T13:03:00Z">
        <w:r>
          <w:rPr>
            <w:rFonts w:ascii="Times New Roman" w:hAnsi="Times New Roman" w:cs="Times New Roman"/>
            <w:sz w:val="26"/>
            <w:szCs w:val="26"/>
          </w:rPr>
          <w:t>T</w:t>
        </w:r>
        <w:r w:rsidRPr="00A60A16">
          <w:rPr>
            <w:rFonts w:ascii="Times New Roman" w:hAnsi="Times New Roman" w:cs="Times New Roman"/>
            <w:sz w:val="26"/>
            <w:szCs w:val="26"/>
          </w:rPr>
          <w:t xml:space="preserve">iếp cận dựa trên nguyên tắc khớp mẫu </w:t>
        </w:r>
        <w:r>
          <w:rPr>
            <w:rFonts w:ascii="Times New Roman" w:hAnsi="Times New Roman" w:cs="Times New Roman"/>
            <w:sz w:val="26"/>
            <w:szCs w:val="26"/>
          </w:rPr>
          <w:t>(</w:t>
        </w:r>
      </w:ins>
      <w:r w:rsidR="00783B7F" w:rsidRPr="00A60A16">
        <w:rPr>
          <w:rFonts w:ascii="Times New Roman" w:hAnsi="Times New Roman" w:cs="Times New Roman"/>
          <w:sz w:val="26"/>
          <w:szCs w:val="26"/>
        </w:rPr>
        <w:t>Rule based pattern matching approach</w:t>
      </w:r>
      <w:ins w:id="3990" w:author="Cuong, Pham Nguyen" w:date="2019-06-10T13:03:00Z">
        <w:r>
          <w:rPr>
            <w:rFonts w:ascii="Times New Roman" w:hAnsi="Times New Roman" w:cs="Times New Roman"/>
            <w:sz w:val="26"/>
            <w:szCs w:val="26"/>
          </w:rPr>
          <w:t>)</w:t>
        </w:r>
      </w:ins>
      <w:del w:id="3991" w:author="Cuong, Pham Nguyen" w:date="2019-06-10T13:03:00Z">
        <w:r w:rsidR="00783B7F" w:rsidRPr="00A60A16" w:rsidDel="0067080E">
          <w:rPr>
            <w:rFonts w:ascii="Times New Roman" w:hAnsi="Times New Roman" w:cs="Times New Roman"/>
            <w:sz w:val="26"/>
            <w:szCs w:val="26"/>
          </w:rPr>
          <w:delText xml:space="preserve"> (tiếp cận dựa trên nguyên tắc khớp mẫu):</w:delText>
        </w:r>
      </w:del>
      <w:ins w:id="3992" w:author="Cuong, Pham Nguyen" w:date="2019-06-10T13:03:00Z">
        <w:r>
          <w:rPr>
            <w:rFonts w:ascii="Times New Roman" w:hAnsi="Times New Roman" w:cs="Times New Roman"/>
            <w:sz w:val="26"/>
            <w:szCs w:val="26"/>
          </w:rPr>
          <w:t>:</w:t>
        </w:r>
      </w:ins>
      <w:r w:rsidR="0079667E" w:rsidRPr="00A60A16">
        <w:rPr>
          <w:rFonts w:ascii="Times New Roman" w:hAnsi="Times New Roman" w:cs="Times New Roman"/>
          <w:sz w:val="26"/>
          <w:szCs w:val="26"/>
        </w:rPr>
        <w:t xml:space="preserve"> sử dụng luật ngôn ngữ và kiến thức của con người trong tiến trình truy xuất thông tin. Ở cách tiếp cận này,</w:t>
      </w:r>
      <w:r w:rsidR="008B5F77" w:rsidRPr="00A60A16">
        <w:rPr>
          <w:rFonts w:ascii="Times New Roman" w:hAnsi="Times New Roman" w:cs="Times New Roman"/>
          <w:sz w:val="26"/>
          <w:szCs w:val="26"/>
        </w:rPr>
        <w:t xml:space="preserve"> một</w:t>
      </w:r>
      <w:r w:rsidR="0079667E" w:rsidRPr="00A60A16">
        <w:rPr>
          <w:rFonts w:ascii="Times New Roman" w:hAnsi="Times New Roman" w:cs="Times New Roman"/>
          <w:sz w:val="26"/>
          <w:szCs w:val="26"/>
        </w:rPr>
        <w:t xml:space="preserve"> mô hình xác định trước được xây dựng cho các câu hỏi và câu trả lời.</w:t>
      </w:r>
    </w:p>
    <w:p w14:paraId="69352905" w14:textId="36799678" w:rsidR="00783B7F" w:rsidRPr="00A60A16" w:rsidRDefault="0067080E" w:rsidP="00B2305C">
      <w:pPr>
        <w:pStyle w:val="oancuaDanhsach"/>
        <w:numPr>
          <w:ilvl w:val="0"/>
          <w:numId w:val="18"/>
        </w:numPr>
        <w:jc w:val="both"/>
        <w:rPr>
          <w:rFonts w:ascii="Times New Roman" w:hAnsi="Times New Roman" w:cs="Times New Roman"/>
          <w:sz w:val="26"/>
          <w:szCs w:val="26"/>
        </w:rPr>
      </w:pPr>
      <w:ins w:id="3993" w:author="Cuong, Pham Nguyen" w:date="2019-06-10T13:03:00Z">
        <w:r>
          <w:rPr>
            <w:rFonts w:ascii="Times New Roman" w:hAnsi="Times New Roman" w:cs="Times New Roman"/>
            <w:sz w:val="26"/>
            <w:szCs w:val="26"/>
          </w:rPr>
          <w:t>T</w:t>
        </w:r>
        <w:r w:rsidRPr="00A60A16">
          <w:rPr>
            <w:rFonts w:ascii="Times New Roman" w:hAnsi="Times New Roman" w:cs="Times New Roman"/>
            <w:sz w:val="26"/>
            <w:szCs w:val="26"/>
          </w:rPr>
          <w:t xml:space="preserve">iếp cận hỗn hợp </w:t>
        </w:r>
        <w:r>
          <w:rPr>
            <w:rFonts w:ascii="Times New Roman" w:hAnsi="Times New Roman" w:cs="Times New Roman"/>
            <w:sz w:val="26"/>
            <w:szCs w:val="26"/>
          </w:rPr>
          <w:t>(</w:t>
        </w:r>
      </w:ins>
      <w:r w:rsidR="00783B7F" w:rsidRPr="00A60A16">
        <w:rPr>
          <w:rFonts w:ascii="Times New Roman" w:hAnsi="Times New Roman" w:cs="Times New Roman"/>
          <w:sz w:val="26"/>
          <w:szCs w:val="26"/>
        </w:rPr>
        <w:t>Hybrid approach</w:t>
      </w:r>
      <w:ins w:id="3994" w:author="Cuong, Pham Nguyen" w:date="2019-06-10T13:03:00Z">
        <w:r>
          <w:rPr>
            <w:rFonts w:ascii="Times New Roman" w:hAnsi="Times New Roman" w:cs="Times New Roman"/>
            <w:sz w:val="26"/>
            <w:szCs w:val="26"/>
          </w:rPr>
          <w:t>)</w:t>
        </w:r>
      </w:ins>
      <w:del w:id="3995" w:author="Cuong, Pham Nguyen" w:date="2019-06-10T13:03:00Z">
        <w:r w:rsidR="00783B7F" w:rsidRPr="00A60A16" w:rsidDel="0067080E">
          <w:rPr>
            <w:rFonts w:ascii="Times New Roman" w:hAnsi="Times New Roman" w:cs="Times New Roman"/>
            <w:sz w:val="26"/>
            <w:szCs w:val="26"/>
          </w:rPr>
          <w:delText xml:space="preserve"> (tiếp cận hỗn hợp)</w:delText>
        </w:r>
      </w:del>
      <w:r w:rsidR="00783B7F" w:rsidRPr="00A60A16">
        <w:rPr>
          <w:rFonts w:ascii="Times New Roman" w:hAnsi="Times New Roman" w:cs="Times New Roman"/>
          <w:sz w:val="26"/>
          <w:szCs w:val="26"/>
        </w:rPr>
        <w:t>:</w:t>
      </w:r>
      <w:r w:rsidR="008B5F77" w:rsidRPr="00A60A16">
        <w:rPr>
          <w:rFonts w:ascii="Times New Roman" w:hAnsi="Times New Roman" w:cs="Times New Roman"/>
          <w:sz w:val="26"/>
          <w:szCs w:val="26"/>
        </w:rPr>
        <w:t xml:space="preserve"> kết hợp giữa tiếp cận dựa trên thống kê và tiếp cân dựa trên nguyên tắc khớp mẫu.</w:t>
      </w:r>
    </w:p>
    <w:p w14:paraId="3773928D" w14:textId="123E769C" w:rsidR="008B5F77" w:rsidRPr="00A60A16" w:rsidRDefault="008B5F77" w:rsidP="007D3873">
      <w:pPr>
        <w:ind w:left="360"/>
        <w:jc w:val="both"/>
        <w:rPr>
          <w:rFonts w:ascii="Times New Roman" w:hAnsi="Times New Roman" w:cs="Times New Roman"/>
          <w:sz w:val="26"/>
          <w:szCs w:val="26"/>
        </w:rPr>
      </w:pPr>
      <w:r w:rsidRPr="00A60A16">
        <w:rPr>
          <w:rFonts w:ascii="Times New Roman" w:hAnsi="Times New Roman" w:cs="Times New Roman"/>
          <w:sz w:val="26"/>
          <w:szCs w:val="26"/>
        </w:rPr>
        <w:t xml:space="preserve">=&gt; </w:t>
      </w:r>
      <w:r w:rsidRPr="001E1EDB">
        <w:rPr>
          <w:rFonts w:ascii="Times New Roman" w:hAnsi="Times New Roman" w:cs="Times New Roman"/>
          <w:i/>
          <w:sz w:val="26"/>
          <w:szCs w:val="26"/>
          <w:rPrChange w:id="3996" w:author="Ly Tran Thi Ly" w:date="2019-06-19T16:17:00Z">
            <w:rPr>
              <w:rFonts w:ascii="Times New Roman" w:hAnsi="Times New Roman" w:cs="Times New Roman"/>
              <w:sz w:val="26"/>
              <w:szCs w:val="26"/>
            </w:rPr>
          </w:rPrChange>
        </w:rPr>
        <w:t>Ở phạm vị luận văn,</w:t>
      </w:r>
      <w:r w:rsidR="00093B4F" w:rsidRPr="001E1EDB">
        <w:rPr>
          <w:rFonts w:ascii="Times New Roman" w:hAnsi="Times New Roman" w:cs="Times New Roman"/>
          <w:i/>
          <w:sz w:val="26"/>
          <w:szCs w:val="26"/>
          <w:rPrChange w:id="3997" w:author="Ly Tran Thi Ly" w:date="2019-06-19T16:17:00Z">
            <w:rPr>
              <w:rFonts w:ascii="Times New Roman" w:hAnsi="Times New Roman" w:cs="Times New Roman"/>
              <w:sz w:val="26"/>
              <w:szCs w:val="26"/>
            </w:rPr>
          </w:rPrChange>
        </w:rPr>
        <w:t xml:space="preserve"> chúng tôi sử dụng RASA để phân tích câu hỏi với thuật toán có sẵn của nó,</w:t>
      </w:r>
      <w:r w:rsidRPr="001E1EDB">
        <w:rPr>
          <w:rFonts w:ascii="Times New Roman" w:hAnsi="Times New Roman" w:cs="Times New Roman"/>
          <w:i/>
          <w:sz w:val="26"/>
          <w:szCs w:val="26"/>
          <w:rPrChange w:id="3998" w:author="Ly Tran Thi Ly" w:date="2019-06-19T16:17:00Z">
            <w:rPr>
              <w:rFonts w:ascii="Times New Roman" w:hAnsi="Times New Roman" w:cs="Times New Roman"/>
              <w:sz w:val="26"/>
              <w:szCs w:val="26"/>
            </w:rPr>
          </w:rPrChange>
        </w:rPr>
        <w:t xml:space="preserve"> các loại phân tích chúng tôi sử dụng là morphological analysis, syntactical analysis,</w:t>
      </w:r>
      <w:ins w:id="3999" w:author="Ly Tran Thi Ly" w:date="2019-06-11T15:48:00Z">
        <w:r w:rsidR="00772BD7" w:rsidRPr="001E1EDB">
          <w:rPr>
            <w:rFonts w:ascii="Times New Roman" w:hAnsi="Times New Roman" w:cs="Times New Roman"/>
            <w:i/>
            <w:sz w:val="26"/>
            <w:szCs w:val="26"/>
            <w:rPrChange w:id="4000" w:author="Ly Tran Thi Ly" w:date="2019-06-19T16:17:00Z">
              <w:rPr>
                <w:rFonts w:ascii="Times New Roman" w:hAnsi="Times New Roman" w:cs="Times New Roman"/>
                <w:sz w:val="26"/>
                <w:szCs w:val="26"/>
              </w:rPr>
            </w:rPrChange>
          </w:rPr>
          <w:t xml:space="preserve"> semantic analysis</w:t>
        </w:r>
      </w:ins>
      <w:r w:rsidRPr="001E1EDB">
        <w:rPr>
          <w:rFonts w:ascii="Times New Roman" w:hAnsi="Times New Roman" w:cs="Times New Roman"/>
          <w:i/>
          <w:sz w:val="26"/>
          <w:szCs w:val="26"/>
          <w:rPrChange w:id="4001" w:author="Ly Tran Thi Ly" w:date="2019-06-19T16:17:00Z">
            <w:rPr>
              <w:rFonts w:ascii="Times New Roman" w:hAnsi="Times New Roman" w:cs="Times New Roman"/>
              <w:sz w:val="26"/>
              <w:szCs w:val="26"/>
            </w:rPr>
          </w:rPrChange>
        </w:rPr>
        <w:t xml:space="preserve"> </w:t>
      </w:r>
      <w:r w:rsidR="00093B4F" w:rsidRPr="001E1EDB">
        <w:rPr>
          <w:rFonts w:ascii="Times New Roman" w:hAnsi="Times New Roman" w:cs="Times New Roman"/>
          <w:i/>
          <w:sz w:val="26"/>
          <w:szCs w:val="26"/>
          <w:rPrChange w:id="4002" w:author="Ly Tran Thi Ly" w:date="2019-06-19T16:17:00Z">
            <w:rPr>
              <w:rFonts w:ascii="Times New Roman" w:hAnsi="Times New Roman" w:cs="Times New Roman"/>
              <w:sz w:val="26"/>
              <w:szCs w:val="26"/>
            </w:rPr>
          </w:rPrChange>
        </w:rPr>
        <w:t>… và hình thức tiếp cận được sử dụng là tiếp cận dựa trên thống kê (Statistical based approach)</w:t>
      </w:r>
    </w:p>
    <w:p w14:paraId="67C9F267" w14:textId="01955D33" w:rsidR="000824C2" w:rsidRDefault="001A1A99" w:rsidP="007D3873">
      <w:pPr>
        <w:pStyle w:val="u4"/>
        <w:spacing w:before="0"/>
        <w:jc w:val="both"/>
        <w:rPr>
          <w:ins w:id="4003" w:author="Ly Tran Thi Ly" w:date="2019-06-11T14:15:00Z"/>
          <w:rFonts w:cs="Times New Roman"/>
          <w:szCs w:val="26"/>
        </w:rPr>
      </w:pPr>
      <w:bookmarkStart w:id="4004" w:name="_Toc11966301"/>
      <w:r w:rsidRPr="00FF35D0">
        <w:rPr>
          <w:rFonts w:cs="Times New Roman"/>
          <w:szCs w:val="26"/>
        </w:rPr>
        <w:lastRenderedPageBreak/>
        <w:t xml:space="preserve">2.1.2.4 </w:t>
      </w:r>
      <w:bookmarkStart w:id="4005" w:name="_Hlk11183366"/>
      <w:r w:rsidRPr="00FF35D0">
        <w:rPr>
          <w:rFonts w:cs="Times New Roman"/>
          <w:szCs w:val="26"/>
        </w:rPr>
        <w:t>Phân loạ</w:t>
      </w:r>
      <w:r w:rsidRPr="004C6674">
        <w:rPr>
          <w:rFonts w:cs="Times New Roman"/>
          <w:szCs w:val="26"/>
        </w:rPr>
        <w:t>i dựa trên loạ</w:t>
      </w:r>
      <w:r w:rsidRPr="00A9201D">
        <w:rPr>
          <w:rFonts w:cs="Times New Roman"/>
          <w:szCs w:val="26"/>
        </w:rPr>
        <w:t>i dữ liệu nguồn (Classification based on types of data sources)</w:t>
      </w:r>
      <w:bookmarkEnd w:id="4004"/>
    </w:p>
    <w:bookmarkEnd w:id="4005"/>
    <w:p w14:paraId="5A253070" w14:textId="4CBC40BB" w:rsidR="00D75F41" w:rsidRPr="001E1EDB" w:rsidRDefault="00D75F41">
      <w:pPr>
        <w:ind w:firstLine="720"/>
        <w:jc w:val="both"/>
        <w:rPr>
          <w:ins w:id="4006" w:author="Ly Tran Thi Ly" w:date="2019-06-12T16:11:00Z"/>
          <w:rFonts w:cs="Times New Roman"/>
          <w:szCs w:val="26"/>
          <w:rPrChange w:id="4007" w:author="Ly Tran Thi Ly" w:date="2019-06-19T16:17:00Z">
            <w:rPr>
              <w:ins w:id="4008" w:author="Ly Tran Thi Ly" w:date="2019-06-12T16:11:00Z"/>
              <w:rFonts w:cs="Times New Roman"/>
              <w:i/>
              <w:szCs w:val="26"/>
            </w:rPr>
          </w:rPrChange>
        </w:rPr>
        <w:pPrChange w:id="4009" w:author="Ly Tran Thi Ly" w:date="2019-06-11T14:21:00Z">
          <w:pPr>
            <w:pStyle w:val="u4"/>
            <w:spacing w:before="0"/>
            <w:jc w:val="both"/>
          </w:pPr>
        </w:pPrChange>
      </w:pPr>
      <w:ins w:id="4010" w:author="Ly Tran Thi Ly" w:date="2019-06-11T14:16:00Z">
        <w:r w:rsidRPr="001E1EDB">
          <w:rPr>
            <w:rFonts w:ascii="Times New Roman" w:hAnsi="Times New Roman" w:cs="Times New Roman"/>
            <w:sz w:val="26"/>
            <w:szCs w:val="26"/>
            <w:rPrChange w:id="4011" w:author="Ly Tran Thi Ly" w:date="2019-06-19T16:17:00Z">
              <w:rPr/>
            </w:rPrChange>
          </w:rPr>
          <w:t>Để xây dựng nên một QAS thì dữ liệu nguồn là cái không thể thiếu được</w:t>
        </w:r>
      </w:ins>
      <w:ins w:id="4012" w:author="Ly Tran Thi Ly" w:date="2019-06-11T14:17:00Z">
        <w:r w:rsidRPr="001E1EDB">
          <w:rPr>
            <w:rFonts w:ascii="Times New Roman" w:hAnsi="Times New Roman" w:cs="Times New Roman"/>
            <w:sz w:val="26"/>
            <w:szCs w:val="26"/>
            <w:rPrChange w:id="4013" w:author="Ly Tran Thi Ly" w:date="2019-06-19T16:17:00Z">
              <w:rPr/>
            </w:rPrChange>
          </w:rPr>
          <w:t>. Có 3 loại dữ liệu nguồn: có cấu trúc (</w:t>
        </w:r>
      </w:ins>
      <w:ins w:id="4014" w:author="Ly Tran Thi Ly" w:date="2019-06-11T14:20:00Z">
        <w:r w:rsidRPr="001E1EDB">
          <w:rPr>
            <w:rFonts w:ascii="Times New Roman" w:hAnsi="Times New Roman" w:cs="Times New Roman"/>
            <w:sz w:val="26"/>
            <w:szCs w:val="26"/>
            <w:rPrChange w:id="4015" w:author="Ly Tran Thi Ly" w:date="2019-06-19T16:17:00Z">
              <w:rPr/>
            </w:rPrChange>
          </w:rPr>
          <w:t>structured data source</w:t>
        </w:r>
      </w:ins>
      <w:ins w:id="4016" w:author="Ly Tran Thi Ly" w:date="2019-06-11T14:17:00Z">
        <w:r w:rsidRPr="001E1EDB">
          <w:rPr>
            <w:rFonts w:ascii="Times New Roman" w:hAnsi="Times New Roman" w:cs="Times New Roman"/>
            <w:sz w:val="26"/>
            <w:szCs w:val="26"/>
            <w:rPrChange w:id="4017" w:author="Ly Tran Thi Ly" w:date="2019-06-19T16:17:00Z">
              <w:rPr/>
            </w:rPrChange>
          </w:rPr>
          <w:t>)</w:t>
        </w:r>
      </w:ins>
      <w:ins w:id="4018" w:author="Ly Tran Thi Ly" w:date="2019-06-11T14:20:00Z">
        <w:r w:rsidRPr="001E1EDB">
          <w:rPr>
            <w:rFonts w:ascii="Times New Roman" w:hAnsi="Times New Roman" w:cs="Times New Roman"/>
            <w:sz w:val="26"/>
            <w:szCs w:val="26"/>
            <w:rPrChange w:id="4019" w:author="Ly Tran Thi Ly" w:date="2019-06-19T16:17:00Z">
              <w:rPr/>
            </w:rPrChange>
          </w:rPr>
          <w:t>, bán cấu trúc (semi-structured</w:t>
        </w:r>
      </w:ins>
      <w:ins w:id="4020" w:author="Ly Tran Thi Ly" w:date="2019-06-11T14:21:00Z">
        <w:r w:rsidRPr="001E1EDB">
          <w:rPr>
            <w:rFonts w:ascii="Times New Roman" w:hAnsi="Times New Roman" w:cs="Times New Roman"/>
            <w:sz w:val="26"/>
            <w:szCs w:val="26"/>
            <w:rPrChange w:id="4021" w:author="Ly Tran Thi Ly" w:date="2019-06-19T16:17:00Z">
              <w:rPr/>
            </w:rPrChange>
          </w:rPr>
          <w:t xml:space="preserve"> data source</w:t>
        </w:r>
      </w:ins>
      <w:ins w:id="4022" w:author="Ly Tran Thi Ly" w:date="2019-06-11T14:20:00Z">
        <w:r w:rsidRPr="001E1EDB">
          <w:rPr>
            <w:rFonts w:ascii="Times New Roman" w:hAnsi="Times New Roman" w:cs="Times New Roman"/>
            <w:sz w:val="26"/>
            <w:szCs w:val="26"/>
            <w:rPrChange w:id="4023" w:author="Ly Tran Thi Ly" w:date="2019-06-19T16:17:00Z">
              <w:rPr/>
            </w:rPrChange>
          </w:rPr>
          <w:t>)</w:t>
        </w:r>
      </w:ins>
      <w:ins w:id="4024" w:author="Ly Tran Thi Ly" w:date="2019-06-11T14:21:00Z">
        <w:r w:rsidRPr="001E1EDB">
          <w:rPr>
            <w:rFonts w:ascii="Times New Roman" w:hAnsi="Times New Roman" w:cs="Times New Roman"/>
            <w:sz w:val="26"/>
            <w:szCs w:val="26"/>
            <w:rPrChange w:id="4025" w:author="Ly Tran Thi Ly" w:date="2019-06-19T16:17:00Z">
              <w:rPr/>
            </w:rPrChange>
          </w:rPr>
          <w:t xml:space="preserve"> và không có cấu trúc (unstructured data source).</w:t>
        </w:r>
      </w:ins>
    </w:p>
    <w:p w14:paraId="2E2E9CF7" w14:textId="07357352" w:rsidR="00234E63" w:rsidRDefault="006A323B">
      <w:pPr>
        <w:keepNext/>
        <w:jc w:val="both"/>
        <w:rPr>
          <w:ins w:id="4026" w:author="Ly Tran Thi Ly" w:date="2019-06-12T16:12:00Z"/>
        </w:rPr>
        <w:pPrChange w:id="4027" w:author="Ly Tran Thi Ly" w:date="2019-06-13T10:08:00Z">
          <w:pPr>
            <w:ind w:firstLine="720"/>
            <w:jc w:val="both"/>
          </w:pPr>
        </w:pPrChange>
      </w:pPr>
      <w:ins w:id="4028" w:author="Ly Tran Thi Ly" w:date="2019-06-13T10:08:00Z">
        <w:r>
          <w:rPr>
            <w:noProof/>
          </w:rPr>
          <mc:AlternateContent>
            <mc:Choice Requires="wps">
              <w:drawing>
                <wp:anchor distT="0" distB="0" distL="114300" distR="114300" simplePos="0" relativeHeight="251802624" behindDoc="0" locked="0" layoutInCell="1" allowOverlap="1" wp14:anchorId="288BA16F" wp14:editId="3A5647DF">
                  <wp:simplePos x="0" y="0"/>
                  <wp:positionH relativeFrom="column">
                    <wp:posOffset>190500</wp:posOffset>
                  </wp:positionH>
                  <wp:positionV relativeFrom="paragraph">
                    <wp:posOffset>2663190</wp:posOffset>
                  </wp:positionV>
                  <wp:extent cx="5324475" cy="228600"/>
                  <wp:effectExtent l="0" t="0" r="9525" b="0"/>
                  <wp:wrapTopAndBottom/>
                  <wp:docPr id="234" name="Text Box 234"/>
                  <wp:cNvGraphicFramePr/>
                  <a:graphic xmlns:a="http://schemas.openxmlformats.org/drawingml/2006/main">
                    <a:graphicData uri="http://schemas.microsoft.com/office/word/2010/wordprocessingShape">
                      <wps:wsp>
                        <wps:cNvSpPr txBox="1"/>
                        <wps:spPr>
                          <a:xfrm>
                            <a:off x="0" y="0"/>
                            <a:ext cx="5324475" cy="228600"/>
                          </a:xfrm>
                          <a:prstGeom prst="rect">
                            <a:avLst/>
                          </a:prstGeom>
                          <a:solidFill>
                            <a:prstClr val="white"/>
                          </a:solidFill>
                          <a:ln>
                            <a:noFill/>
                          </a:ln>
                        </wps:spPr>
                        <wps:txbx>
                          <w:txbxContent>
                            <w:p w14:paraId="27DD2169" w14:textId="6D0FFEC8" w:rsidR="009E4E78" w:rsidRPr="0038304B" w:rsidRDefault="009E4E78">
                              <w:pPr>
                                <w:pStyle w:val="Chuthich"/>
                                <w:rPr>
                                  <w:noProof/>
                                </w:rPr>
                                <w:pPrChange w:id="4029" w:author="Ly Tran Thi Ly" w:date="2019-06-13T10:08:00Z">
                                  <w:pPr>
                                    <w:keepNext/>
                                    <w:ind w:firstLine="720"/>
                                    <w:jc w:val="both"/>
                                  </w:pPr>
                                </w:pPrChange>
                              </w:pPr>
                              <w:bookmarkStart w:id="4030" w:name="_Toc11500471"/>
                              <w:ins w:id="4031" w:author="Ly Tran Thi Ly" w:date="2019-06-13T10:08:00Z">
                                <w:r>
                                  <w:t xml:space="preserve">Hình 2. </w:t>
                                </w:r>
                                <w:r>
                                  <w:fldChar w:fldCharType="begin"/>
                                </w:r>
                                <w:r>
                                  <w:instrText xml:space="preserve"> SEQ Hình_2. \* ARABIC </w:instrText>
                                </w:r>
                              </w:ins>
                              <w:r>
                                <w:fldChar w:fldCharType="separate"/>
                              </w:r>
                              <w:ins w:id="4032" w:author="TRAN THI LY LY" w:date="2019-06-20T23:47:00Z">
                                <w:r w:rsidR="00887B15">
                                  <w:rPr>
                                    <w:noProof/>
                                  </w:rPr>
                                  <w:t>10</w:t>
                                </w:r>
                              </w:ins>
                              <w:ins w:id="4033" w:author="Ly Tran Thi Ly" w:date="2019-06-13T10:08:00Z">
                                <w:r>
                                  <w:fldChar w:fldCharType="end"/>
                                </w:r>
                                <w:r>
                                  <w:t xml:space="preserve"> Sơ đồ phân loại QAS dựa trên dữ liệu nguồn</w:t>
                                </w:r>
                              </w:ins>
                              <w:bookmarkEnd w:id="40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BA16F" id="Text Box 234" o:spid="_x0000_s1038" type="#_x0000_t202" style="position:absolute;left:0;text-align:left;margin-left:15pt;margin-top:209.7pt;width:419.25pt;height:18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" stroked="f">
                  <v:textbox inset="0,0,0,0">
                    <w:txbxContent>
                      <w:p w14:paraId="27DD2169" w14:textId="6D0FFEC8" w:rsidR="009E4E78" w:rsidRPr="0038304B" w:rsidRDefault="009E4E78">
                        <w:pPr>
                          <w:pStyle w:val="Chuthich"/>
                          <w:rPr>
                            <w:noProof/>
                          </w:rPr>
                          <w:pPrChange w:id="4034" w:author="Ly Tran Thi Ly" w:date="2019-06-13T10:08:00Z">
                            <w:pPr>
                              <w:keepNext/>
                              <w:ind w:firstLine="720"/>
                              <w:jc w:val="both"/>
                            </w:pPr>
                          </w:pPrChange>
                        </w:pPr>
                        <w:bookmarkStart w:id="4035" w:name="_Toc11500471"/>
                        <w:ins w:id="4036" w:author="Ly Tran Thi Ly" w:date="2019-06-13T10:08:00Z">
                          <w:r>
                            <w:t xml:space="preserve">Hình 2. </w:t>
                          </w:r>
                          <w:r>
                            <w:fldChar w:fldCharType="begin"/>
                          </w:r>
                          <w:r>
                            <w:instrText xml:space="preserve"> SEQ Hình_2. \* ARABIC </w:instrText>
                          </w:r>
                        </w:ins>
                        <w:r>
                          <w:fldChar w:fldCharType="separate"/>
                        </w:r>
                        <w:ins w:id="4037" w:author="TRAN THI LY LY" w:date="2019-06-20T23:47:00Z">
                          <w:r w:rsidR="00887B15">
                            <w:rPr>
                              <w:noProof/>
                            </w:rPr>
                            <w:t>10</w:t>
                          </w:r>
                        </w:ins>
                        <w:ins w:id="4038" w:author="Ly Tran Thi Ly" w:date="2019-06-13T10:08:00Z">
                          <w:r>
                            <w:fldChar w:fldCharType="end"/>
                          </w:r>
                          <w:r>
                            <w:t xml:space="preserve"> Sơ đồ phân loại QAS dựa trên dữ liệu nguồn</w:t>
                          </w:r>
                        </w:ins>
                        <w:bookmarkEnd w:id="4035"/>
                      </w:p>
                    </w:txbxContent>
                  </v:textbox>
                  <w10:wrap type="topAndBottom"/>
                </v:shape>
              </w:pict>
            </mc:Fallback>
          </mc:AlternateContent>
        </w:r>
      </w:ins>
      <w:ins w:id="4039" w:author="Ly Tran Thi Ly" w:date="2019-06-13T10:07:00Z">
        <w:r>
          <w:rPr>
            <w:noProof/>
          </w:rPr>
          <w:drawing>
            <wp:anchor distT="0" distB="0" distL="114300" distR="114300" simplePos="0" relativeHeight="251800576" behindDoc="0" locked="0" layoutInCell="1" allowOverlap="1" wp14:anchorId="00B2ACDA" wp14:editId="67B4A75D">
              <wp:simplePos x="0" y="0"/>
              <wp:positionH relativeFrom="margin">
                <wp:align>center</wp:align>
              </wp:positionH>
              <wp:positionV relativeFrom="paragraph">
                <wp:posOffset>0</wp:posOffset>
              </wp:positionV>
              <wp:extent cx="5324475" cy="2609850"/>
              <wp:effectExtent l="0" t="0" r="9525"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24475" cy="2609850"/>
                      </a:xfrm>
                      <a:prstGeom prst="rect">
                        <a:avLst/>
                      </a:prstGeom>
                    </pic:spPr>
                  </pic:pic>
                </a:graphicData>
              </a:graphic>
            </wp:anchor>
          </w:drawing>
        </w:r>
      </w:ins>
    </w:p>
    <w:p w14:paraId="313484D8" w14:textId="72BD866A" w:rsidR="00234E63" w:rsidRPr="00450176" w:rsidDel="006A323B" w:rsidRDefault="00234E63">
      <w:pPr>
        <w:pStyle w:val="Chuthich"/>
        <w:rPr>
          <w:del w:id="4040" w:author="Ly Tran Thi Ly" w:date="2019-06-13T10:07:00Z"/>
          <w:rFonts w:cs="Times New Roman"/>
          <w:szCs w:val="26"/>
        </w:rPr>
        <w:pPrChange w:id="4041" w:author="Ly Tran Thi Ly" w:date="2019-06-12T16:12:00Z">
          <w:pPr>
            <w:pStyle w:val="u4"/>
            <w:spacing w:before="0"/>
            <w:jc w:val="both"/>
          </w:pPr>
        </w:pPrChange>
      </w:pPr>
    </w:p>
    <w:p w14:paraId="496548B0" w14:textId="48F220FB" w:rsidR="00CF24F9" w:rsidRPr="00A9201D" w:rsidRDefault="001A1A99" w:rsidP="007D3873">
      <w:pPr>
        <w:pStyle w:val="u5"/>
        <w:spacing w:before="0"/>
        <w:jc w:val="both"/>
        <w:rPr>
          <w:rFonts w:cs="Times New Roman"/>
          <w:szCs w:val="26"/>
        </w:rPr>
      </w:pPr>
      <w:r w:rsidRPr="00A9201D">
        <w:rPr>
          <w:rFonts w:cs="Times New Roman"/>
          <w:szCs w:val="26"/>
        </w:rPr>
        <w:t xml:space="preserve">2.1.2.4.1 </w:t>
      </w:r>
      <w:commentRangeStart w:id="4042"/>
      <w:del w:id="4043" w:author="TRAN THI LY LY" w:date="2019-06-17T21:21:00Z">
        <w:r w:rsidRPr="00A9201D" w:rsidDel="003C15BF">
          <w:rPr>
            <w:rFonts w:cs="Times New Roman"/>
            <w:szCs w:val="26"/>
          </w:rPr>
          <w:delText>Structured data source</w:delText>
        </w:r>
        <w:r w:rsidR="00093B4F" w:rsidRPr="00A9201D" w:rsidDel="003C15BF">
          <w:rPr>
            <w:rFonts w:cs="Times New Roman"/>
            <w:szCs w:val="26"/>
          </w:rPr>
          <w:delText xml:space="preserve"> </w:delText>
        </w:r>
      </w:del>
      <w:ins w:id="4044" w:author="TRAN THI LY LY" w:date="2019-06-17T21:21:00Z">
        <w:r w:rsidR="003C15BF">
          <w:rPr>
            <w:rFonts w:cs="Times New Roman"/>
            <w:szCs w:val="26"/>
          </w:rPr>
          <w:t>D</w:t>
        </w:r>
      </w:ins>
      <w:del w:id="4045" w:author="TRAN THI LY LY" w:date="2019-06-17T21:21:00Z">
        <w:r w:rsidR="00093B4F" w:rsidRPr="00A9201D" w:rsidDel="003C15BF">
          <w:rPr>
            <w:rFonts w:cs="Times New Roman"/>
            <w:szCs w:val="26"/>
          </w:rPr>
          <w:delText>(d</w:delText>
        </w:r>
      </w:del>
      <w:r w:rsidR="00093B4F" w:rsidRPr="00A9201D">
        <w:rPr>
          <w:rFonts w:cs="Times New Roman"/>
          <w:szCs w:val="26"/>
        </w:rPr>
        <w:t>ữ liệu nguồn có cấu trúc</w:t>
      </w:r>
      <w:del w:id="4046" w:author="TRAN THI LY LY" w:date="2019-06-17T21:21:00Z">
        <w:r w:rsidR="00093B4F" w:rsidRPr="00A9201D" w:rsidDel="00A13F57">
          <w:rPr>
            <w:rFonts w:cs="Times New Roman"/>
            <w:szCs w:val="26"/>
          </w:rPr>
          <w:delText>)</w:delText>
        </w:r>
        <w:commentRangeEnd w:id="4042"/>
        <w:r w:rsidR="00920A7B" w:rsidDel="00A13F57">
          <w:rPr>
            <w:rStyle w:val="ThamchiuChuthich"/>
            <w:rFonts w:asciiTheme="minorHAnsi" w:eastAsiaTheme="minorHAnsi" w:hAnsiTheme="minorHAnsi" w:cstheme="minorBidi"/>
            <w:i w:val="0"/>
            <w:color w:val="auto"/>
            <w:u w:val="none"/>
          </w:rPr>
          <w:commentReference w:id="4042"/>
        </w:r>
      </w:del>
      <w:ins w:id="4047" w:author="TRAN THI LY LY" w:date="2019-06-17T21:21:00Z">
        <w:r w:rsidR="00A13F57">
          <w:rPr>
            <w:rFonts w:cs="Times New Roman"/>
            <w:szCs w:val="26"/>
          </w:rPr>
          <w:t xml:space="preserve"> (</w:t>
        </w:r>
        <w:r w:rsidR="00A13F57" w:rsidRPr="00A9201D">
          <w:rPr>
            <w:rFonts w:cs="Times New Roman"/>
            <w:szCs w:val="26"/>
          </w:rPr>
          <w:t>Structured data source</w:t>
        </w:r>
        <w:r w:rsidR="00A13F57">
          <w:rPr>
            <w:rFonts w:cs="Times New Roman"/>
            <w:szCs w:val="26"/>
          </w:rPr>
          <w:t>)</w:t>
        </w:r>
      </w:ins>
    </w:p>
    <w:p w14:paraId="4DA257A9" w14:textId="77777777" w:rsidR="00093B4F" w:rsidRPr="00A60A16" w:rsidRDefault="00EE3806" w:rsidP="007D3873">
      <w:pPr>
        <w:pStyle w:val="u5"/>
        <w:spacing w:before="0"/>
        <w:jc w:val="both"/>
        <w:rPr>
          <w:rFonts w:eastAsiaTheme="minorHAnsi" w:cs="Times New Roman"/>
          <w:i w:val="0"/>
          <w:color w:val="auto"/>
          <w:szCs w:val="26"/>
          <w:u w:val="none"/>
        </w:rPr>
      </w:pPr>
      <w:r w:rsidRPr="00A60A16">
        <w:rPr>
          <w:rFonts w:eastAsiaTheme="minorHAnsi" w:cs="Times New Roman"/>
          <w:i w:val="0"/>
          <w:color w:val="auto"/>
          <w:szCs w:val="26"/>
          <w:u w:val="none"/>
        </w:rPr>
        <w:tab/>
        <w:t>Là loại dữ liệu được cấu trúc theo một bộ ngữ nghĩa</w:t>
      </w:r>
      <w:r w:rsidR="004820AB" w:rsidRPr="00A60A16">
        <w:rPr>
          <w:rFonts w:eastAsiaTheme="minorHAnsi" w:cs="Times New Roman"/>
          <w:i w:val="0"/>
          <w:color w:val="auto"/>
          <w:szCs w:val="26"/>
          <w:u w:val="none"/>
        </w:rPr>
        <w:t xml:space="preserve"> xác định</w:t>
      </w:r>
      <w:r w:rsidRPr="00A60A16">
        <w:rPr>
          <w:rFonts w:eastAsiaTheme="minorHAnsi" w:cs="Times New Roman"/>
          <w:i w:val="0"/>
          <w:color w:val="auto"/>
          <w:szCs w:val="26"/>
          <w:u w:val="none"/>
        </w:rPr>
        <w:t xml:space="preserve">. Những thực thể tương tự được </w:t>
      </w:r>
      <w:r w:rsidR="004820AB" w:rsidRPr="00A60A16">
        <w:rPr>
          <w:rFonts w:eastAsiaTheme="minorHAnsi" w:cs="Times New Roman"/>
          <w:i w:val="0"/>
          <w:color w:val="auto"/>
          <w:szCs w:val="26"/>
          <w:u w:val="none"/>
        </w:rPr>
        <w:t>gom vào</w:t>
      </w:r>
      <w:r w:rsidRPr="00A60A16">
        <w:rPr>
          <w:rFonts w:eastAsiaTheme="minorHAnsi" w:cs="Times New Roman"/>
          <w:i w:val="0"/>
          <w:color w:val="auto"/>
          <w:szCs w:val="26"/>
          <w:u w:val="none"/>
        </w:rPr>
        <w:t xml:space="preserve"> trong</w:t>
      </w:r>
      <w:r w:rsidR="004820AB" w:rsidRPr="00A60A16">
        <w:rPr>
          <w:rFonts w:eastAsiaTheme="minorHAnsi" w:cs="Times New Roman"/>
          <w:i w:val="0"/>
          <w:color w:val="auto"/>
          <w:szCs w:val="26"/>
          <w:u w:val="none"/>
        </w:rPr>
        <w:t xml:space="preserve"> cùng</w:t>
      </w:r>
      <w:r w:rsidRPr="00A60A16">
        <w:rPr>
          <w:rFonts w:eastAsiaTheme="minorHAnsi" w:cs="Times New Roman"/>
          <w:i w:val="0"/>
          <w:color w:val="auto"/>
          <w:szCs w:val="26"/>
          <w:u w:val="none"/>
        </w:rPr>
        <w:t xml:space="preserve"> mối quan hệ. Những thực thể có cùng mối quan hệ thì cũng có những thuộc tính giống nhau.</w:t>
      </w:r>
      <w:r w:rsidR="003A52D4" w:rsidRPr="00A60A16">
        <w:rPr>
          <w:rFonts w:eastAsiaTheme="minorHAnsi" w:cs="Times New Roman"/>
          <w:i w:val="0"/>
          <w:color w:val="auto"/>
          <w:szCs w:val="26"/>
          <w:u w:val="none"/>
        </w:rPr>
        <w:t xml:space="preserve"> Sự mô tả tất cả thực thể trong một đơn vị gọ</w:t>
      </w:r>
      <w:r w:rsidR="00334568" w:rsidRPr="00A60A16">
        <w:rPr>
          <w:rFonts w:eastAsiaTheme="minorHAnsi" w:cs="Times New Roman"/>
          <w:i w:val="0"/>
          <w:color w:val="auto"/>
          <w:szCs w:val="26"/>
          <w:u w:val="none"/>
        </w:rPr>
        <w:t xml:space="preserve">i là schema. </w:t>
      </w:r>
    </w:p>
    <w:p w14:paraId="6809D26C" w14:textId="77777777" w:rsidR="004820AB" w:rsidRPr="00A60A16" w:rsidRDefault="004820AB" w:rsidP="00B2305C">
      <w:pPr>
        <w:pStyle w:val="oancuaDanhsach"/>
        <w:numPr>
          <w:ilvl w:val="1"/>
          <w:numId w:val="19"/>
        </w:numPr>
        <w:rPr>
          <w:rFonts w:ascii="Times New Roman" w:hAnsi="Times New Roman" w:cs="Times New Roman"/>
          <w:sz w:val="26"/>
          <w:szCs w:val="26"/>
        </w:rPr>
      </w:pPr>
      <w:r w:rsidRPr="00A60A16">
        <w:rPr>
          <w:rFonts w:ascii="Times New Roman" w:hAnsi="Times New Roman" w:cs="Times New Roman"/>
          <w:sz w:val="26"/>
          <w:szCs w:val="26"/>
        </w:rPr>
        <w:t>Ưu điểm:</w:t>
      </w:r>
    </w:p>
    <w:p w14:paraId="5BDA65E1" w14:textId="77777777" w:rsidR="004820AB" w:rsidRPr="00A60A16" w:rsidRDefault="004820AB" w:rsidP="00B2305C">
      <w:pPr>
        <w:pStyle w:val="oancuaDanhsach"/>
        <w:numPr>
          <w:ilvl w:val="0"/>
          <w:numId w:val="5"/>
        </w:numPr>
        <w:rPr>
          <w:rFonts w:ascii="Times New Roman" w:hAnsi="Times New Roman" w:cs="Times New Roman"/>
          <w:sz w:val="26"/>
          <w:szCs w:val="26"/>
        </w:rPr>
      </w:pPr>
      <w:r w:rsidRPr="00A60A16">
        <w:rPr>
          <w:rFonts w:ascii="Times New Roman" w:hAnsi="Times New Roman" w:cs="Times New Roman"/>
          <w:sz w:val="26"/>
          <w:szCs w:val="26"/>
        </w:rPr>
        <w:t>Độ tin cậy của câu trả lời sẽ cao hơn vì thông tin được lưu có cấu trúc.</w:t>
      </w:r>
    </w:p>
    <w:p w14:paraId="6483511D" w14:textId="77777777" w:rsidR="004820AB" w:rsidRPr="00A60A16" w:rsidRDefault="004820AB" w:rsidP="00B2305C">
      <w:pPr>
        <w:pStyle w:val="oancuaDanhsach"/>
        <w:numPr>
          <w:ilvl w:val="0"/>
          <w:numId w:val="5"/>
        </w:numPr>
        <w:rPr>
          <w:rFonts w:ascii="Times New Roman" w:hAnsi="Times New Roman" w:cs="Times New Roman"/>
          <w:sz w:val="26"/>
          <w:szCs w:val="26"/>
        </w:rPr>
      </w:pPr>
      <w:r w:rsidRPr="00A60A16">
        <w:rPr>
          <w:rFonts w:ascii="Times New Roman" w:hAnsi="Times New Roman" w:cs="Times New Roman"/>
          <w:sz w:val="26"/>
          <w:szCs w:val="26"/>
        </w:rPr>
        <w:t>Không yêu cầu phải xử lí ngôn ngữ tự nhiên quá phức tạp.</w:t>
      </w:r>
    </w:p>
    <w:p w14:paraId="1CCBA05A" w14:textId="77777777" w:rsidR="004820AB" w:rsidRPr="00A60A16" w:rsidRDefault="004820AB" w:rsidP="00B2305C">
      <w:pPr>
        <w:pStyle w:val="oancuaDanhsach"/>
        <w:numPr>
          <w:ilvl w:val="1"/>
          <w:numId w:val="19"/>
        </w:numPr>
        <w:rPr>
          <w:rFonts w:ascii="Times New Roman" w:hAnsi="Times New Roman" w:cs="Times New Roman"/>
          <w:sz w:val="26"/>
          <w:szCs w:val="26"/>
        </w:rPr>
      </w:pPr>
      <w:r w:rsidRPr="00A60A16">
        <w:rPr>
          <w:rFonts w:ascii="Times New Roman" w:hAnsi="Times New Roman" w:cs="Times New Roman"/>
          <w:sz w:val="26"/>
          <w:szCs w:val="26"/>
        </w:rPr>
        <w:t>Nhược điểm:</w:t>
      </w:r>
    </w:p>
    <w:p w14:paraId="4AD355DE" w14:textId="77777777" w:rsidR="004820AB" w:rsidRPr="00A60A16" w:rsidRDefault="004820AB" w:rsidP="00B2305C">
      <w:pPr>
        <w:pStyle w:val="oancuaDanhsach"/>
        <w:numPr>
          <w:ilvl w:val="0"/>
          <w:numId w:val="5"/>
        </w:numPr>
        <w:rPr>
          <w:rFonts w:ascii="Times New Roman" w:hAnsi="Times New Roman" w:cs="Times New Roman"/>
          <w:sz w:val="26"/>
          <w:szCs w:val="26"/>
        </w:rPr>
      </w:pPr>
      <w:r w:rsidRPr="00A60A16">
        <w:rPr>
          <w:rFonts w:ascii="Times New Roman" w:hAnsi="Times New Roman" w:cs="Times New Roman"/>
          <w:sz w:val="26"/>
          <w:szCs w:val="26"/>
        </w:rPr>
        <w:t>Lượng thông tin được lưu hạn chế, không nhiều.</w:t>
      </w:r>
    </w:p>
    <w:p w14:paraId="2891EFD4" w14:textId="77777777" w:rsidR="00E31001" w:rsidRPr="00A60A16" w:rsidRDefault="00E31001" w:rsidP="00B2305C">
      <w:pPr>
        <w:pStyle w:val="oancuaDanhsach"/>
        <w:numPr>
          <w:ilvl w:val="0"/>
          <w:numId w:val="5"/>
        </w:numPr>
        <w:rPr>
          <w:rFonts w:ascii="Times New Roman" w:hAnsi="Times New Roman" w:cs="Times New Roman"/>
          <w:sz w:val="26"/>
          <w:szCs w:val="26"/>
        </w:rPr>
      </w:pPr>
      <w:r w:rsidRPr="00A60A16">
        <w:rPr>
          <w:rFonts w:ascii="Times New Roman" w:hAnsi="Times New Roman" w:cs="Times New Roman"/>
          <w:sz w:val="26"/>
          <w:szCs w:val="26"/>
        </w:rPr>
        <w:t>Có thể có sự đối chiếu, tham chiếu trong các nguồn dữ liệu.</w:t>
      </w:r>
    </w:p>
    <w:p w14:paraId="01AA6B1D" w14:textId="77777777" w:rsidR="004820AB" w:rsidRPr="00A60A16" w:rsidRDefault="008D4334" w:rsidP="00B2305C">
      <w:pPr>
        <w:pStyle w:val="oancuaDanhsach"/>
        <w:numPr>
          <w:ilvl w:val="0"/>
          <w:numId w:val="5"/>
        </w:numPr>
        <w:rPr>
          <w:rFonts w:ascii="Times New Roman" w:hAnsi="Times New Roman" w:cs="Times New Roman"/>
          <w:sz w:val="26"/>
          <w:szCs w:val="26"/>
        </w:rPr>
      </w:pPr>
      <w:r w:rsidRPr="00A60A16">
        <w:rPr>
          <w:rFonts w:ascii="Times New Roman" w:hAnsi="Times New Roman" w:cs="Times New Roman"/>
          <w:sz w:val="26"/>
          <w:szCs w:val="26"/>
        </w:rPr>
        <w:t>Tốn nhiều công sức để xây dựng nguồn dữ liệu.</w:t>
      </w:r>
    </w:p>
    <w:p w14:paraId="01DBFBE0" w14:textId="4B748757" w:rsidR="008D4334" w:rsidRPr="00A60A16" w:rsidRDefault="008D4334" w:rsidP="00B2305C">
      <w:pPr>
        <w:pStyle w:val="oancuaDanhsach"/>
        <w:numPr>
          <w:ilvl w:val="0"/>
          <w:numId w:val="5"/>
        </w:numPr>
        <w:rPr>
          <w:rFonts w:ascii="Times New Roman" w:hAnsi="Times New Roman" w:cs="Times New Roman"/>
          <w:sz w:val="26"/>
          <w:szCs w:val="26"/>
        </w:rPr>
      </w:pPr>
      <w:r w:rsidRPr="00A60A16">
        <w:rPr>
          <w:rFonts w:ascii="Times New Roman" w:hAnsi="Times New Roman" w:cs="Times New Roman"/>
          <w:sz w:val="26"/>
          <w:szCs w:val="26"/>
        </w:rPr>
        <w:t xml:space="preserve">Hệ thống phải chuyển câu hỏi thành câu </w:t>
      </w:r>
      <w:del w:id="4048" w:author="Ly Tran Thi Ly" w:date="2019-06-20T16:35:00Z">
        <w:r w:rsidRPr="00A60A16" w:rsidDel="00307AF3">
          <w:rPr>
            <w:rFonts w:ascii="Times New Roman" w:hAnsi="Times New Roman" w:cs="Times New Roman"/>
            <w:sz w:val="26"/>
            <w:szCs w:val="26"/>
          </w:rPr>
          <w:delText xml:space="preserve">query </w:delText>
        </w:r>
      </w:del>
      <w:ins w:id="4049" w:author="Ly Tran Thi Ly" w:date="2019-06-20T16:35:00Z">
        <w:r w:rsidR="00307AF3">
          <w:rPr>
            <w:rFonts w:ascii="Times New Roman" w:hAnsi="Times New Roman" w:cs="Times New Roman"/>
            <w:sz w:val="26"/>
            <w:szCs w:val="26"/>
          </w:rPr>
          <w:t>truy vấn</w:t>
        </w:r>
        <w:r w:rsidR="00307AF3" w:rsidRPr="00A60A16">
          <w:rPr>
            <w:rFonts w:ascii="Times New Roman" w:hAnsi="Times New Roman" w:cs="Times New Roman"/>
            <w:sz w:val="26"/>
            <w:szCs w:val="26"/>
          </w:rPr>
          <w:t xml:space="preserve"> </w:t>
        </w:r>
      </w:ins>
      <w:r w:rsidRPr="00A60A16">
        <w:rPr>
          <w:rFonts w:ascii="Times New Roman" w:hAnsi="Times New Roman" w:cs="Times New Roman"/>
          <w:sz w:val="26"/>
          <w:szCs w:val="26"/>
        </w:rPr>
        <w:t xml:space="preserve">xuống </w:t>
      </w:r>
      <w:ins w:id="4050" w:author="Ly Tran Thi Ly" w:date="2019-06-20T16:35:00Z">
        <w:r w:rsidR="00307AF3">
          <w:rPr>
            <w:rFonts w:ascii="Times New Roman" w:hAnsi="Times New Roman" w:cs="Times New Roman"/>
            <w:sz w:val="26"/>
            <w:szCs w:val="26"/>
          </w:rPr>
          <w:t>cơ sở dữ liệu</w:t>
        </w:r>
      </w:ins>
      <w:del w:id="4051" w:author="Ly Tran Thi Ly" w:date="2019-06-20T16:35:00Z">
        <w:r w:rsidRPr="00A60A16" w:rsidDel="00307AF3">
          <w:rPr>
            <w:rFonts w:ascii="Times New Roman" w:hAnsi="Times New Roman" w:cs="Times New Roman"/>
            <w:sz w:val="26"/>
            <w:szCs w:val="26"/>
          </w:rPr>
          <w:delText>database</w:delText>
        </w:r>
      </w:del>
      <w:r w:rsidRPr="00A60A16">
        <w:rPr>
          <w:rFonts w:ascii="Times New Roman" w:hAnsi="Times New Roman" w:cs="Times New Roman"/>
          <w:sz w:val="26"/>
          <w:szCs w:val="26"/>
        </w:rPr>
        <w:t>.</w:t>
      </w:r>
    </w:p>
    <w:p w14:paraId="6F5A66AA" w14:textId="742612C5" w:rsidR="001A1A99" w:rsidRPr="00A9201D" w:rsidRDefault="001A1A99" w:rsidP="007D3873">
      <w:pPr>
        <w:pStyle w:val="u5"/>
        <w:spacing w:before="0"/>
        <w:jc w:val="both"/>
        <w:rPr>
          <w:rFonts w:cs="Times New Roman"/>
          <w:szCs w:val="26"/>
        </w:rPr>
      </w:pPr>
      <w:r w:rsidRPr="00FF35D0">
        <w:rPr>
          <w:rFonts w:cs="Times New Roman"/>
          <w:szCs w:val="26"/>
        </w:rPr>
        <w:lastRenderedPageBreak/>
        <w:t xml:space="preserve">2.1.2.4.2 </w:t>
      </w:r>
      <w:del w:id="4052" w:author="TRAN THI LY LY" w:date="2019-06-17T21:22:00Z">
        <w:r w:rsidRPr="00FF35D0" w:rsidDel="00A13F57">
          <w:rPr>
            <w:rFonts w:cs="Times New Roman"/>
            <w:szCs w:val="26"/>
          </w:rPr>
          <w:delText>Semi-structured data source</w:delText>
        </w:r>
        <w:r w:rsidR="00093B4F" w:rsidRPr="00FF35D0" w:rsidDel="00A13F57">
          <w:rPr>
            <w:rFonts w:cs="Times New Roman"/>
            <w:szCs w:val="26"/>
          </w:rPr>
          <w:delText xml:space="preserve"> </w:delText>
        </w:r>
      </w:del>
      <w:del w:id="4053" w:author="TRAN THI LY LY" w:date="2019-06-17T21:21:00Z">
        <w:r w:rsidR="00093B4F" w:rsidRPr="00FF35D0" w:rsidDel="00A13F57">
          <w:rPr>
            <w:rFonts w:cs="Times New Roman"/>
            <w:szCs w:val="26"/>
          </w:rPr>
          <w:delText>(</w:delText>
        </w:r>
      </w:del>
      <w:ins w:id="4054" w:author="TRAN THI LY LY" w:date="2019-06-17T21:21:00Z">
        <w:r w:rsidR="00A13F57">
          <w:rPr>
            <w:rFonts w:cs="Times New Roman"/>
            <w:szCs w:val="26"/>
          </w:rPr>
          <w:t>D</w:t>
        </w:r>
      </w:ins>
      <w:del w:id="4055" w:author="TRAN THI LY LY" w:date="2019-06-17T21:21:00Z">
        <w:r w:rsidR="00093B4F" w:rsidRPr="00FF35D0" w:rsidDel="00A13F57">
          <w:rPr>
            <w:rFonts w:cs="Times New Roman"/>
            <w:szCs w:val="26"/>
          </w:rPr>
          <w:delText>d</w:delText>
        </w:r>
      </w:del>
      <w:r w:rsidR="00093B4F" w:rsidRPr="00FF35D0">
        <w:rPr>
          <w:rFonts w:cs="Times New Roman"/>
          <w:szCs w:val="26"/>
        </w:rPr>
        <w:t>ữ</w:t>
      </w:r>
      <w:r w:rsidR="00093B4F" w:rsidRPr="004C6674">
        <w:rPr>
          <w:rFonts w:cs="Times New Roman"/>
          <w:szCs w:val="26"/>
        </w:rPr>
        <w:t xml:space="preserve"> liệu nguồ</w:t>
      </w:r>
      <w:r w:rsidR="00093B4F" w:rsidRPr="00A9201D">
        <w:rPr>
          <w:rFonts w:cs="Times New Roman"/>
          <w:szCs w:val="26"/>
        </w:rPr>
        <w:t>n bán cấu trúc</w:t>
      </w:r>
      <w:ins w:id="4056" w:author="TRAN THI LY LY" w:date="2019-06-17T21:22:00Z">
        <w:r w:rsidR="00A13F57">
          <w:rPr>
            <w:rFonts w:cs="Times New Roman"/>
            <w:szCs w:val="26"/>
          </w:rPr>
          <w:t xml:space="preserve"> (</w:t>
        </w:r>
        <w:r w:rsidR="00A13F57" w:rsidRPr="00FF35D0">
          <w:rPr>
            <w:rFonts w:cs="Times New Roman"/>
            <w:szCs w:val="26"/>
          </w:rPr>
          <w:t>Semi-structured data source</w:t>
        </w:r>
        <w:r w:rsidR="00A13F57">
          <w:rPr>
            <w:rFonts w:cs="Times New Roman"/>
            <w:szCs w:val="26"/>
          </w:rPr>
          <w:t>)</w:t>
        </w:r>
      </w:ins>
      <w:del w:id="4057" w:author="TRAN THI LY LY" w:date="2019-06-17T21:22:00Z">
        <w:r w:rsidR="00093B4F" w:rsidRPr="00A9201D" w:rsidDel="00A13F57">
          <w:rPr>
            <w:rFonts w:cs="Times New Roman"/>
            <w:szCs w:val="26"/>
          </w:rPr>
          <w:delText>)</w:delText>
        </w:r>
      </w:del>
    </w:p>
    <w:p w14:paraId="7A2171A0" w14:textId="52C14875" w:rsidR="00CF24F9" w:rsidRPr="00A60A16" w:rsidRDefault="008D4334"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Đối với dữ liệu bán cấu trúc, không </w:t>
      </w:r>
      <w:r w:rsidR="00E31001" w:rsidRPr="00A60A16">
        <w:rPr>
          <w:rFonts w:ascii="Times New Roman" w:hAnsi="Times New Roman" w:cs="Times New Roman"/>
          <w:sz w:val="26"/>
          <w:szCs w:val="26"/>
        </w:rPr>
        <w:t>tồn tại vách ngăn</w:t>
      </w:r>
      <w:r w:rsidRPr="00A60A16">
        <w:rPr>
          <w:rFonts w:ascii="Times New Roman" w:hAnsi="Times New Roman" w:cs="Times New Roman"/>
          <w:sz w:val="26"/>
          <w:szCs w:val="26"/>
        </w:rPr>
        <w:t xml:space="preserve"> giữa dữ liệu được lưu trữ và schema (mô tả cấu trúc các thực thể trong nguồn dữ liệu).</w:t>
      </w:r>
      <w:r w:rsidR="00761AA7" w:rsidRPr="00A60A16">
        <w:rPr>
          <w:rFonts w:ascii="Times New Roman" w:hAnsi="Times New Roman" w:cs="Times New Roman"/>
          <w:sz w:val="26"/>
          <w:szCs w:val="26"/>
        </w:rPr>
        <w:t xml:space="preserve"> Tức là ta có thể tự mô tả cấu trúc dữ liệu mà không cần tuân theo </w:t>
      </w:r>
      <w:del w:id="4058" w:author="Ly Tran Thi Ly" w:date="2019-06-20T16:35:00Z">
        <w:r w:rsidR="00761AA7" w:rsidRPr="00A60A16" w:rsidDel="00307AF3">
          <w:rPr>
            <w:rFonts w:ascii="Times New Roman" w:hAnsi="Times New Roman" w:cs="Times New Roman"/>
            <w:sz w:val="26"/>
            <w:szCs w:val="26"/>
          </w:rPr>
          <w:delText xml:space="preserve">schema </w:delText>
        </w:r>
      </w:del>
      <w:ins w:id="4059" w:author="Ly Tran Thi Ly" w:date="2019-06-20T16:35:00Z">
        <w:r w:rsidR="00307AF3">
          <w:rPr>
            <w:rFonts w:ascii="Times New Roman" w:hAnsi="Times New Roman" w:cs="Times New Roman"/>
            <w:sz w:val="26"/>
            <w:szCs w:val="26"/>
          </w:rPr>
          <w:t>schema</w:t>
        </w:r>
        <w:r w:rsidR="00307AF3" w:rsidRPr="00A60A16">
          <w:rPr>
            <w:rFonts w:ascii="Times New Roman" w:hAnsi="Times New Roman" w:cs="Times New Roman"/>
            <w:sz w:val="26"/>
            <w:szCs w:val="26"/>
          </w:rPr>
          <w:t xml:space="preserve"> </w:t>
        </w:r>
      </w:ins>
      <w:r w:rsidR="00761AA7" w:rsidRPr="00A60A16">
        <w:rPr>
          <w:rFonts w:ascii="Times New Roman" w:hAnsi="Times New Roman" w:cs="Times New Roman"/>
          <w:sz w:val="26"/>
          <w:szCs w:val="26"/>
        </w:rPr>
        <w:t xml:space="preserve">cố định. Ví dụ có schema gồm 1 </w:t>
      </w:r>
      <w:r w:rsidR="009A4686" w:rsidRPr="00A60A16">
        <w:rPr>
          <w:rFonts w:ascii="Times New Roman" w:hAnsi="Times New Roman" w:cs="Times New Roman"/>
          <w:sz w:val="26"/>
          <w:szCs w:val="26"/>
        </w:rPr>
        <w:t>lớp</w:t>
      </w:r>
      <w:r w:rsidR="00761AA7" w:rsidRPr="00A60A16">
        <w:rPr>
          <w:rFonts w:ascii="Times New Roman" w:hAnsi="Times New Roman" w:cs="Times New Roman"/>
          <w:sz w:val="26"/>
          <w:szCs w:val="26"/>
        </w:rPr>
        <w:t xml:space="preserve"> miêu tả người Person có các </w:t>
      </w:r>
      <w:ins w:id="4060" w:author="Ly Tran Thi Ly" w:date="2019-06-20T16:36:00Z">
        <w:r w:rsidR="00307AF3" w:rsidRPr="00A60A16">
          <w:rPr>
            <w:rFonts w:ascii="Times New Roman" w:hAnsi="Times New Roman" w:cs="Times New Roman"/>
            <w:sz w:val="26"/>
            <w:szCs w:val="26"/>
          </w:rPr>
          <w:t xml:space="preserve">thuộc tính </w:t>
        </w:r>
      </w:ins>
      <w:del w:id="4061" w:author="Ly Tran Thi Ly" w:date="2019-06-20T16:36:00Z">
        <w:r w:rsidR="00761AA7" w:rsidRPr="00A60A16" w:rsidDel="00307AF3">
          <w:rPr>
            <w:rFonts w:ascii="Times New Roman" w:hAnsi="Times New Roman" w:cs="Times New Roman"/>
            <w:sz w:val="26"/>
            <w:szCs w:val="26"/>
          </w:rPr>
          <w:delText>attribute</w:delText>
        </w:r>
        <w:r w:rsidR="009A4686" w:rsidRPr="00A60A16" w:rsidDel="00307AF3">
          <w:rPr>
            <w:rFonts w:ascii="Times New Roman" w:hAnsi="Times New Roman" w:cs="Times New Roman"/>
            <w:sz w:val="26"/>
            <w:szCs w:val="26"/>
          </w:rPr>
          <w:delText xml:space="preserve"> </w:delText>
        </w:r>
      </w:del>
      <w:r w:rsidR="009A4686" w:rsidRPr="00A60A16">
        <w:rPr>
          <w:rFonts w:ascii="Times New Roman" w:hAnsi="Times New Roman" w:cs="Times New Roman"/>
          <w:sz w:val="26"/>
          <w:szCs w:val="26"/>
        </w:rPr>
        <w:t>(</w:t>
      </w:r>
      <w:ins w:id="4062" w:author="Ly Tran Thi Ly" w:date="2019-06-20T16:36:00Z">
        <w:r w:rsidR="00307AF3" w:rsidRPr="00A60A16">
          <w:rPr>
            <w:rFonts w:ascii="Times New Roman" w:hAnsi="Times New Roman" w:cs="Times New Roman"/>
            <w:sz w:val="26"/>
            <w:szCs w:val="26"/>
          </w:rPr>
          <w:t>attribute</w:t>
        </w:r>
      </w:ins>
      <w:del w:id="4063" w:author="Ly Tran Thi Ly" w:date="2019-06-20T16:36:00Z">
        <w:r w:rsidR="009A4686" w:rsidRPr="00A60A16" w:rsidDel="00307AF3">
          <w:rPr>
            <w:rFonts w:ascii="Times New Roman" w:hAnsi="Times New Roman" w:cs="Times New Roman"/>
            <w:sz w:val="26"/>
            <w:szCs w:val="26"/>
          </w:rPr>
          <w:delText>thuộc tính</w:delText>
        </w:r>
      </w:del>
      <w:r w:rsidR="009A4686" w:rsidRPr="00A60A16">
        <w:rPr>
          <w:rFonts w:ascii="Times New Roman" w:hAnsi="Times New Roman" w:cs="Times New Roman"/>
          <w:sz w:val="26"/>
          <w:szCs w:val="26"/>
        </w:rPr>
        <w:t>)</w:t>
      </w:r>
      <w:r w:rsidR="00761AA7" w:rsidRPr="00A60A16">
        <w:rPr>
          <w:rFonts w:ascii="Times New Roman" w:hAnsi="Times New Roman" w:cs="Times New Roman"/>
          <w:sz w:val="26"/>
          <w:szCs w:val="26"/>
        </w:rPr>
        <w:t xml:space="preserve"> là name, address, day of birth. Thì đối với dữ liệu có cấu trúc, với mỗi thực thể </w:t>
      </w:r>
      <w:r w:rsidR="009A4686" w:rsidRPr="00A60A16">
        <w:rPr>
          <w:rFonts w:ascii="Times New Roman" w:hAnsi="Times New Roman" w:cs="Times New Roman"/>
          <w:sz w:val="26"/>
          <w:szCs w:val="26"/>
        </w:rPr>
        <w:t>ta chỉ có thể lưu đúng 3 thông tin là 3 thuộc tính nêu trên nhưng với dữ liệu bán cấu trúc, đối với mỗi thực thể nếu cần thêm bất kì thông tin nào như partposs, phone ta đều có thể ghi vào dữ liệu nguồn.</w:t>
      </w:r>
    </w:p>
    <w:p w14:paraId="7010F2A5" w14:textId="77777777" w:rsidR="008D4334" w:rsidRPr="00A60A16" w:rsidRDefault="008D4334" w:rsidP="00B2305C">
      <w:pPr>
        <w:pStyle w:val="oancuaDanhsach"/>
        <w:numPr>
          <w:ilvl w:val="0"/>
          <w:numId w:val="20"/>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553996F5" w14:textId="77777777" w:rsidR="008D4334" w:rsidRPr="00A60A16" w:rsidRDefault="009A4686"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Sự miêu tả</w:t>
      </w:r>
      <w:r w:rsidR="008D4334" w:rsidRPr="00A60A16">
        <w:rPr>
          <w:rFonts w:ascii="Times New Roman" w:hAnsi="Times New Roman" w:cs="Times New Roman"/>
          <w:sz w:val="26"/>
          <w:szCs w:val="26"/>
        </w:rPr>
        <w:t xml:space="preserve"> thông tin trong dữ liệu nguồn</w:t>
      </w:r>
      <w:r w:rsidR="00761AA7" w:rsidRPr="00A60A16">
        <w:rPr>
          <w:rFonts w:ascii="Times New Roman" w:hAnsi="Times New Roman" w:cs="Times New Roman"/>
          <w:sz w:val="26"/>
          <w:szCs w:val="26"/>
        </w:rPr>
        <w:t xml:space="preserve"> không</w:t>
      </w:r>
      <w:r w:rsidR="008D4334" w:rsidRPr="00A60A16">
        <w:rPr>
          <w:rFonts w:ascii="Times New Roman" w:hAnsi="Times New Roman" w:cs="Times New Roman"/>
          <w:sz w:val="26"/>
          <w:szCs w:val="26"/>
        </w:rPr>
        <w:t xml:space="preserve"> bị hạn chế bởi schema.</w:t>
      </w:r>
    </w:p>
    <w:p w14:paraId="1D6107F4" w14:textId="132E7392" w:rsidR="008D4334" w:rsidRPr="00A60A16" w:rsidRDefault="008D4334"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 xml:space="preserve">Cung cấp một cấu trúc linh hoạt để trao đổi dữ liệu giữa các loại </w:t>
      </w:r>
      <w:del w:id="4064" w:author="Ly Tran Thi Ly" w:date="2019-06-20T16:36:00Z">
        <w:r w:rsidRPr="00A60A16" w:rsidDel="00FE2359">
          <w:rPr>
            <w:rFonts w:ascii="Times New Roman" w:hAnsi="Times New Roman" w:cs="Times New Roman"/>
            <w:sz w:val="26"/>
            <w:szCs w:val="26"/>
          </w:rPr>
          <w:delText xml:space="preserve">database </w:delText>
        </w:r>
      </w:del>
      <w:ins w:id="4065" w:author="Ly Tran Thi Ly" w:date="2019-06-20T16:36:00Z">
        <w:r w:rsidR="00FE2359">
          <w:rPr>
            <w:rFonts w:ascii="Times New Roman" w:hAnsi="Times New Roman" w:cs="Times New Roman"/>
            <w:sz w:val="26"/>
            <w:szCs w:val="26"/>
          </w:rPr>
          <w:t>cơ sở dữ liệu</w:t>
        </w:r>
        <w:r w:rsidR="00FE2359" w:rsidRPr="00A60A16">
          <w:rPr>
            <w:rFonts w:ascii="Times New Roman" w:hAnsi="Times New Roman" w:cs="Times New Roman"/>
            <w:sz w:val="26"/>
            <w:szCs w:val="26"/>
          </w:rPr>
          <w:t xml:space="preserve"> </w:t>
        </w:r>
      </w:ins>
      <w:r w:rsidRPr="00A60A16">
        <w:rPr>
          <w:rFonts w:ascii="Times New Roman" w:hAnsi="Times New Roman" w:cs="Times New Roman"/>
          <w:sz w:val="26"/>
          <w:szCs w:val="26"/>
        </w:rPr>
        <w:t>khác nhau.</w:t>
      </w:r>
    </w:p>
    <w:p w14:paraId="2E7AD20A" w14:textId="77777777" w:rsidR="008D4334" w:rsidRPr="00A60A16" w:rsidRDefault="008D4334"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 xml:space="preserve">Có thể </w:t>
      </w:r>
      <w:r w:rsidR="00E31001" w:rsidRPr="00A60A16">
        <w:rPr>
          <w:rFonts w:ascii="Times New Roman" w:hAnsi="Times New Roman" w:cs="Times New Roman"/>
          <w:sz w:val="26"/>
          <w:szCs w:val="26"/>
        </w:rPr>
        <w:t>chuyển đổi từ dữ liệu có cấu trúc sang dữ liệu bán cấu trúc (cho mục đích duyệt web).</w:t>
      </w:r>
    </w:p>
    <w:p w14:paraId="38D89E87" w14:textId="77777777" w:rsidR="00E31001" w:rsidRPr="00A60A16" w:rsidRDefault="00E31001" w:rsidP="00B2305C">
      <w:pPr>
        <w:pStyle w:val="oancuaDanhsach"/>
        <w:numPr>
          <w:ilvl w:val="0"/>
          <w:numId w:val="20"/>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6946732A" w14:textId="77777777" w:rsidR="00E31001" w:rsidRPr="00A60A16" w:rsidRDefault="00E31001"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Có thể có sự đối chiếu, tham chiếu trong các nguồn dữ liệu.</w:t>
      </w:r>
    </w:p>
    <w:p w14:paraId="4EBCEF18" w14:textId="77777777" w:rsidR="00E31001" w:rsidRPr="00A60A16" w:rsidRDefault="00E31001"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Tốn nhiều công sức để xây dựng nguồn dữ liệu.</w:t>
      </w:r>
    </w:p>
    <w:p w14:paraId="412D4795" w14:textId="0EA801B7" w:rsidR="001A1A99" w:rsidRPr="00A9201D" w:rsidRDefault="001A1A99" w:rsidP="007D3873">
      <w:pPr>
        <w:pStyle w:val="u5"/>
        <w:spacing w:before="0"/>
        <w:jc w:val="both"/>
        <w:rPr>
          <w:rFonts w:cs="Times New Roman"/>
          <w:szCs w:val="26"/>
        </w:rPr>
      </w:pPr>
      <w:r w:rsidRPr="00FF35D0">
        <w:rPr>
          <w:rFonts w:cs="Times New Roman"/>
          <w:szCs w:val="26"/>
        </w:rPr>
        <w:t xml:space="preserve">2.1.2.4.3 </w:t>
      </w:r>
      <w:del w:id="4066" w:author="TRAN THI LY LY" w:date="2019-06-17T21:22:00Z">
        <w:r w:rsidRPr="00FF35D0" w:rsidDel="00A13F57">
          <w:rPr>
            <w:rFonts w:cs="Times New Roman"/>
            <w:szCs w:val="26"/>
          </w:rPr>
          <w:delText>Un-structured data source</w:delText>
        </w:r>
        <w:r w:rsidR="00093B4F" w:rsidRPr="00FF35D0" w:rsidDel="00A13F57">
          <w:rPr>
            <w:rFonts w:cs="Times New Roman"/>
            <w:szCs w:val="26"/>
          </w:rPr>
          <w:delText xml:space="preserve"> (d</w:delText>
        </w:r>
      </w:del>
      <w:ins w:id="4067" w:author="TRAN THI LY LY" w:date="2019-06-17T21:22:00Z">
        <w:r w:rsidR="00A13F57">
          <w:rPr>
            <w:rFonts w:cs="Times New Roman"/>
            <w:szCs w:val="26"/>
          </w:rPr>
          <w:t>Dữ</w:t>
        </w:r>
      </w:ins>
      <w:del w:id="4068" w:author="TRAN THI LY LY" w:date="2019-06-17T21:22:00Z">
        <w:r w:rsidR="00093B4F" w:rsidRPr="004C6674" w:rsidDel="00A13F57">
          <w:rPr>
            <w:rFonts w:cs="Times New Roman"/>
            <w:szCs w:val="26"/>
          </w:rPr>
          <w:delText>ữ</w:delText>
        </w:r>
      </w:del>
      <w:r w:rsidR="00093B4F" w:rsidRPr="004C6674">
        <w:rPr>
          <w:rFonts w:cs="Times New Roman"/>
          <w:szCs w:val="26"/>
        </w:rPr>
        <w:t xml:space="preserve"> liệu ngu</w:t>
      </w:r>
      <w:r w:rsidR="00093B4F" w:rsidRPr="00A9201D">
        <w:rPr>
          <w:rFonts w:cs="Times New Roman"/>
          <w:szCs w:val="26"/>
        </w:rPr>
        <w:t>ồn không có cấu trúc</w:t>
      </w:r>
      <w:ins w:id="4069" w:author="TRAN THI LY LY" w:date="2019-06-17T21:22:00Z">
        <w:r w:rsidR="00A13F57">
          <w:rPr>
            <w:rFonts w:cs="Times New Roman"/>
            <w:szCs w:val="26"/>
          </w:rPr>
          <w:t xml:space="preserve"> (</w:t>
        </w:r>
        <w:r w:rsidR="00A13F57" w:rsidRPr="00FF35D0">
          <w:rPr>
            <w:rFonts w:cs="Times New Roman"/>
            <w:szCs w:val="26"/>
          </w:rPr>
          <w:t>Un-structured data source</w:t>
        </w:r>
        <w:r w:rsidR="00A13F57">
          <w:rPr>
            <w:rFonts w:cs="Times New Roman"/>
            <w:szCs w:val="26"/>
          </w:rPr>
          <w:t>)</w:t>
        </w:r>
      </w:ins>
      <w:del w:id="4070" w:author="TRAN THI LY LY" w:date="2019-06-17T21:22:00Z">
        <w:r w:rsidR="00093B4F" w:rsidRPr="00A9201D" w:rsidDel="00A13F57">
          <w:rPr>
            <w:rFonts w:cs="Times New Roman"/>
            <w:szCs w:val="26"/>
          </w:rPr>
          <w:delText>)</w:delText>
        </w:r>
      </w:del>
    </w:p>
    <w:p w14:paraId="011FED22" w14:textId="497ECD47" w:rsidR="00CF24F9" w:rsidRPr="00A60A16" w:rsidRDefault="009A4686"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Là loại dữ liệu mà không được cấu trúc theo một ngữ nghĩa nào, dữ liệu có thể tồn tại ở bất cứ định dạng nào. QAS với </w:t>
      </w:r>
      <w:del w:id="4071" w:author="Ly Tran Thi Ly" w:date="2019-06-20T16:37:00Z">
        <w:r w:rsidRPr="00A60A16" w:rsidDel="00FE2359">
          <w:rPr>
            <w:rFonts w:ascii="Times New Roman" w:hAnsi="Times New Roman" w:cs="Times New Roman"/>
            <w:sz w:val="26"/>
            <w:szCs w:val="26"/>
          </w:rPr>
          <w:delText>un-structured data source</w:delText>
        </w:r>
      </w:del>
      <w:ins w:id="4072" w:author="Ly Tran Thi Ly" w:date="2019-06-20T16:37:00Z">
        <w:r w:rsidR="00FE2359">
          <w:rPr>
            <w:rFonts w:ascii="Times New Roman" w:hAnsi="Times New Roman" w:cs="Times New Roman"/>
            <w:sz w:val="26"/>
            <w:szCs w:val="26"/>
          </w:rPr>
          <w:t>dữ liệu nguồn không có cấu trúc</w:t>
        </w:r>
      </w:ins>
      <w:r w:rsidRPr="00A60A16">
        <w:rPr>
          <w:rFonts w:ascii="Times New Roman" w:hAnsi="Times New Roman" w:cs="Times New Roman"/>
          <w:sz w:val="26"/>
          <w:szCs w:val="26"/>
        </w:rPr>
        <w:t xml:space="preserve"> cần phải áp dụng các</w:t>
      </w:r>
      <w:ins w:id="4073" w:author="Ly Tran Thi Ly" w:date="2019-06-20T16:37:00Z">
        <w:r w:rsidR="00FE2359">
          <w:rPr>
            <w:rFonts w:ascii="Times New Roman" w:hAnsi="Times New Roman" w:cs="Times New Roman"/>
            <w:sz w:val="26"/>
            <w:szCs w:val="26"/>
          </w:rPr>
          <w:t xml:space="preserve"> thuật toán</w:t>
        </w:r>
      </w:ins>
      <w:r w:rsidRPr="00A60A16">
        <w:rPr>
          <w:rFonts w:ascii="Times New Roman" w:hAnsi="Times New Roman" w:cs="Times New Roman"/>
          <w:sz w:val="26"/>
          <w:szCs w:val="26"/>
        </w:rPr>
        <w:t xml:space="preserve"> NLP và IR để tìm ra câu trả lời.</w:t>
      </w:r>
    </w:p>
    <w:p w14:paraId="40D8E833" w14:textId="77777777" w:rsidR="009A4686" w:rsidRPr="00A60A16" w:rsidRDefault="009A4686" w:rsidP="00B2305C">
      <w:pPr>
        <w:pStyle w:val="oancuaDanhsach"/>
        <w:numPr>
          <w:ilvl w:val="0"/>
          <w:numId w:val="21"/>
        </w:numPr>
        <w:jc w:val="both"/>
        <w:rPr>
          <w:rFonts w:ascii="Times New Roman" w:hAnsi="Times New Roman" w:cs="Times New Roman"/>
          <w:sz w:val="26"/>
          <w:szCs w:val="26"/>
        </w:rPr>
      </w:pPr>
      <w:r w:rsidRPr="00A60A16">
        <w:rPr>
          <w:rFonts w:ascii="Times New Roman" w:hAnsi="Times New Roman" w:cs="Times New Roman"/>
          <w:sz w:val="26"/>
          <w:szCs w:val="26"/>
        </w:rPr>
        <w:t>Ưu điểm:</w:t>
      </w:r>
    </w:p>
    <w:p w14:paraId="5C50C4DE" w14:textId="77777777" w:rsidR="009A4686" w:rsidRPr="00A60A16" w:rsidRDefault="009A4686"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Thông tin có thể được thêm và chỉnh sửa một cách dễ dàng.</w:t>
      </w:r>
    </w:p>
    <w:p w14:paraId="219D63DF" w14:textId="77777777" w:rsidR="009A4686" w:rsidRPr="00A60A16" w:rsidRDefault="009A4686" w:rsidP="00B2305C">
      <w:pPr>
        <w:pStyle w:val="oancuaDanhsach"/>
        <w:numPr>
          <w:ilvl w:val="0"/>
          <w:numId w:val="21"/>
        </w:numPr>
        <w:jc w:val="both"/>
        <w:rPr>
          <w:rFonts w:ascii="Times New Roman" w:hAnsi="Times New Roman" w:cs="Times New Roman"/>
          <w:sz w:val="26"/>
          <w:szCs w:val="26"/>
        </w:rPr>
      </w:pPr>
      <w:r w:rsidRPr="00A60A16">
        <w:rPr>
          <w:rFonts w:ascii="Times New Roman" w:hAnsi="Times New Roman" w:cs="Times New Roman"/>
          <w:sz w:val="26"/>
          <w:szCs w:val="26"/>
        </w:rPr>
        <w:t>Nhược điểm:</w:t>
      </w:r>
    </w:p>
    <w:p w14:paraId="2E0D3914" w14:textId="77777777" w:rsidR="009A4686" w:rsidRPr="00A60A16" w:rsidRDefault="009A4686"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Sự miêu tả thông tin trong dữ liệu không có cấu trúc là một vấn đề lớn.</w:t>
      </w:r>
    </w:p>
    <w:p w14:paraId="4C5390A7" w14:textId="77777777" w:rsidR="00E53795" w:rsidRPr="00A60A16" w:rsidRDefault="00E53795"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Độ tin cậy của câu trả lời không cao.</w:t>
      </w:r>
    </w:p>
    <w:p w14:paraId="3CE12F15" w14:textId="0BB5709F" w:rsidR="00E53795" w:rsidRPr="00A60A16" w:rsidRDefault="00E53795" w:rsidP="007D3873">
      <w:pPr>
        <w:jc w:val="both"/>
        <w:rPr>
          <w:rFonts w:ascii="Times New Roman" w:hAnsi="Times New Roman" w:cs="Times New Roman"/>
          <w:sz w:val="26"/>
          <w:szCs w:val="26"/>
        </w:rPr>
      </w:pPr>
      <w:r w:rsidRPr="00A60A16">
        <w:rPr>
          <w:rFonts w:ascii="Times New Roman" w:hAnsi="Times New Roman" w:cs="Times New Roman"/>
          <w:sz w:val="26"/>
          <w:szCs w:val="26"/>
        </w:rPr>
        <w:t>=&gt; Đối với sản phẩm trong đề tài chúng tôi sử dụng</w:t>
      </w:r>
      <w:del w:id="4074" w:author="Ly Tran Thi Ly" w:date="2019-06-20T16:37:00Z">
        <w:r w:rsidRPr="00A60A16" w:rsidDel="00FE2359">
          <w:rPr>
            <w:rFonts w:ascii="Times New Roman" w:hAnsi="Times New Roman" w:cs="Times New Roman"/>
            <w:sz w:val="26"/>
            <w:szCs w:val="26"/>
          </w:rPr>
          <w:delText xml:space="preserve"> semantic</w:delText>
        </w:r>
      </w:del>
      <w:r w:rsidRPr="00A60A16">
        <w:rPr>
          <w:rFonts w:ascii="Times New Roman" w:hAnsi="Times New Roman" w:cs="Times New Roman"/>
          <w:sz w:val="26"/>
          <w:szCs w:val="26"/>
        </w:rPr>
        <w:t xml:space="preserve"> web</w:t>
      </w:r>
      <w:ins w:id="4075" w:author="Ly Tran Thi Ly" w:date="2019-06-20T16:37:00Z">
        <w:r w:rsidR="00FE2359">
          <w:rPr>
            <w:rFonts w:ascii="Times New Roman" w:hAnsi="Times New Roman" w:cs="Times New Roman"/>
            <w:sz w:val="26"/>
            <w:szCs w:val="26"/>
          </w:rPr>
          <w:t xml:space="preserve"> ngữ nghĩa</w:t>
        </w:r>
      </w:ins>
      <w:r w:rsidRPr="00A60A16">
        <w:rPr>
          <w:rFonts w:ascii="Times New Roman" w:hAnsi="Times New Roman" w:cs="Times New Roman"/>
          <w:sz w:val="26"/>
          <w:szCs w:val="26"/>
        </w:rPr>
        <w:t xml:space="preserve">, với bộ ontology mới do nhóm đề xuất thì đề tài của chúng tôi thuộc loại </w:t>
      </w:r>
      <w:del w:id="4076" w:author="Ly Tran Thi Ly" w:date="2019-06-20T16:38:00Z">
        <w:r w:rsidRPr="00A60A16" w:rsidDel="00FE2359">
          <w:rPr>
            <w:rFonts w:ascii="Times New Roman" w:hAnsi="Times New Roman" w:cs="Times New Roman"/>
            <w:sz w:val="26"/>
            <w:szCs w:val="26"/>
          </w:rPr>
          <w:delText>structured data source (</w:delText>
        </w:r>
      </w:del>
      <w:r w:rsidRPr="00A60A16">
        <w:rPr>
          <w:rFonts w:ascii="Times New Roman" w:hAnsi="Times New Roman" w:cs="Times New Roman"/>
          <w:sz w:val="26"/>
          <w:szCs w:val="26"/>
        </w:rPr>
        <w:t>dữ liệu nguồn có cấu trúc</w:t>
      </w:r>
      <w:ins w:id="4077" w:author="Ly Tran Thi Ly" w:date="2019-06-20T16:38:00Z">
        <w:r w:rsidR="00FE2359">
          <w:rPr>
            <w:rFonts w:ascii="Times New Roman" w:hAnsi="Times New Roman" w:cs="Times New Roman"/>
            <w:sz w:val="26"/>
            <w:szCs w:val="26"/>
          </w:rPr>
          <w:t xml:space="preserve"> (</w:t>
        </w:r>
        <w:r w:rsidR="00FE2359" w:rsidRPr="00A60A16">
          <w:rPr>
            <w:rFonts w:ascii="Times New Roman" w:hAnsi="Times New Roman" w:cs="Times New Roman"/>
            <w:sz w:val="26"/>
            <w:szCs w:val="26"/>
          </w:rPr>
          <w:t>structured data source</w:t>
        </w:r>
        <w:r w:rsidR="00FE2359">
          <w:rPr>
            <w:rFonts w:ascii="Times New Roman" w:hAnsi="Times New Roman" w:cs="Times New Roman"/>
            <w:sz w:val="26"/>
            <w:szCs w:val="26"/>
          </w:rPr>
          <w:t>)</w:t>
        </w:r>
      </w:ins>
      <w:del w:id="4078" w:author="Ly Tran Thi Ly" w:date="2019-06-20T16:38:00Z">
        <w:r w:rsidRPr="00A60A16" w:rsidDel="00FE2359">
          <w:rPr>
            <w:rFonts w:ascii="Times New Roman" w:hAnsi="Times New Roman" w:cs="Times New Roman"/>
            <w:sz w:val="26"/>
            <w:szCs w:val="26"/>
          </w:rPr>
          <w:delText>)</w:delText>
        </w:r>
      </w:del>
    </w:p>
    <w:p w14:paraId="25D81F5C" w14:textId="47AF6AE9" w:rsidR="001A1A99" w:rsidRPr="00A9201D" w:rsidRDefault="00A66B99" w:rsidP="00B2305C">
      <w:pPr>
        <w:pStyle w:val="u4"/>
        <w:numPr>
          <w:ilvl w:val="3"/>
          <w:numId w:val="6"/>
        </w:numPr>
        <w:spacing w:before="0"/>
        <w:jc w:val="both"/>
        <w:rPr>
          <w:rFonts w:cs="Times New Roman"/>
          <w:szCs w:val="26"/>
        </w:rPr>
      </w:pPr>
      <w:ins w:id="4079" w:author="TRAN THI LY LY" w:date="2019-06-11T22:09:00Z">
        <w:r>
          <w:rPr>
            <w:rFonts w:cs="Times New Roman"/>
            <w:szCs w:val="26"/>
          </w:rPr>
          <w:t xml:space="preserve"> </w:t>
        </w:r>
      </w:ins>
      <w:bookmarkStart w:id="4080" w:name="_Toc11966302"/>
      <w:r w:rsidR="001A1A99" w:rsidRPr="00FF35D0">
        <w:rPr>
          <w:rFonts w:cs="Times New Roman"/>
          <w:szCs w:val="26"/>
        </w:rPr>
        <w:t>Phân loạ</w:t>
      </w:r>
      <w:r w:rsidR="001A1A99" w:rsidRPr="004C6674">
        <w:rPr>
          <w:rFonts w:cs="Times New Roman"/>
          <w:szCs w:val="26"/>
        </w:rPr>
        <w:t>i dựa trên kĩ thuậ</w:t>
      </w:r>
      <w:r w:rsidR="001A1A99" w:rsidRPr="00A9201D">
        <w:rPr>
          <w:rFonts w:cs="Times New Roman"/>
          <w:szCs w:val="26"/>
        </w:rPr>
        <w:t>t được dùng trong QAS (Techniques used in QAS)</w:t>
      </w:r>
      <w:bookmarkEnd w:id="4080"/>
    </w:p>
    <w:p w14:paraId="6F37C105" w14:textId="77777777" w:rsidR="00DF1B74" w:rsidRPr="00A60A16" w:rsidRDefault="005811E7" w:rsidP="007D3873">
      <w:pPr>
        <w:ind w:firstLine="360"/>
        <w:jc w:val="both"/>
        <w:rPr>
          <w:rFonts w:ascii="Times New Roman" w:hAnsi="Times New Roman" w:cs="Times New Roman"/>
          <w:sz w:val="26"/>
          <w:szCs w:val="26"/>
        </w:rPr>
      </w:pPr>
      <w:r w:rsidRPr="00A60A16">
        <w:rPr>
          <w:rFonts w:ascii="Times New Roman" w:hAnsi="Times New Roman" w:cs="Times New Roman"/>
          <w:sz w:val="26"/>
          <w:szCs w:val="26"/>
        </w:rPr>
        <w:t>Có 4 kĩ thuật được dùng trong QAS, đó là:</w:t>
      </w:r>
    </w:p>
    <w:p w14:paraId="48F4CA49" w14:textId="77777777" w:rsidR="00CF24F9" w:rsidRPr="00A60A16" w:rsidRDefault="005811E7"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lastRenderedPageBreak/>
        <w:t>QAS based on data mining – dựa trên khai thác dữ liệu</w:t>
      </w:r>
    </w:p>
    <w:p w14:paraId="72013AE4" w14:textId="77777777" w:rsidR="005811E7" w:rsidRPr="00A60A16" w:rsidRDefault="005811E7"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QAS based on information retrieval – dựa trên truy xuất thông tin</w:t>
      </w:r>
    </w:p>
    <w:p w14:paraId="343D3E01" w14:textId="77777777" w:rsidR="005811E7" w:rsidRPr="00A60A16" w:rsidRDefault="005811E7"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QAS based on natural language understanding – dựa trên phân tích ngôn ngữ tự nhiên</w:t>
      </w:r>
    </w:p>
    <w:p w14:paraId="2C808BE6" w14:textId="77777777" w:rsidR="00801914" w:rsidRPr="00A60A16" w:rsidRDefault="005811E7"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QAS based on knowledge retrieval and discovery – dựa trên tìm hiểu và khám phá miền kiến thức</w:t>
      </w:r>
    </w:p>
    <w:p w14:paraId="5A83C0BB" w14:textId="77777777" w:rsidR="00DF1B74" w:rsidRPr="00A60A16" w:rsidRDefault="00DF1B74" w:rsidP="007D3873">
      <w:pPr>
        <w:pStyle w:val="oancuaDanhsach"/>
        <w:jc w:val="both"/>
        <w:rPr>
          <w:rFonts w:ascii="Times New Roman" w:hAnsi="Times New Roman" w:cs="Times New Roman"/>
          <w:sz w:val="26"/>
          <w:szCs w:val="26"/>
        </w:rPr>
      </w:pPr>
    </w:p>
    <w:p w14:paraId="0B85BF65" w14:textId="427B833F" w:rsidR="00801914" w:rsidRPr="00A60A16" w:rsidRDefault="005470A1" w:rsidP="00B2305C">
      <w:pPr>
        <w:pStyle w:val="oancuaDanhsach"/>
        <w:numPr>
          <w:ilvl w:val="0"/>
          <w:numId w:val="22"/>
        </w:numPr>
        <w:jc w:val="both"/>
        <w:rPr>
          <w:rFonts w:ascii="Times New Roman" w:hAnsi="Times New Roman" w:cs="Times New Roman"/>
          <w:sz w:val="26"/>
          <w:szCs w:val="26"/>
        </w:rPr>
      </w:pPr>
      <w:r w:rsidRPr="00A60A16">
        <w:rPr>
          <w:rFonts w:ascii="Times New Roman" w:hAnsi="Times New Roman" w:cs="Times New Roman"/>
          <w:sz w:val="26"/>
          <w:szCs w:val="26"/>
        </w:rPr>
        <w:t>Bảng bên dưới là phân tích các yếu tố của từng kĩ thuật được phân loại theo tài liệ</w:t>
      </w:r>
      <w:r w:rsidR="00214D57" w:rsidRPr="00A60A16">
        <w:rPr>
          <w:rFonts w:ascii="Times New Roman" w:hAnsi="Times New Roman" w:cs="Times New Roman"/>
          <w:sz w:val="26"/>
          <w:szCs w:val="26"/>
        </w:rPr>
        <w:t xml:space="preserve">u </w:t>
      </w:r>
      <w:sdt>
        <w:sdtPr>
          <w:rPr>
            <w:rFonts w:ascii="Times New Roman" w:hAnsi="Times New Roman" w:cs="Times New Roman"/>
            <w:sz w:val="26"/>
            <w:szCs w:val="26"/>
          </w:rPr>
          <w:id w:val="-330379206"/>
          <w:citation/>
        </w:sdtPr>
        <w:sdtContent>
          <w:r w:rsidR="00214D57" w:rsidRPr="00A60A16">
            <w:rPr>
              <w:rFonts w:ascii="Times New Roman" w:hAnsi="Times New Roman" w:cs="Times New Roman"/>
              <w:sz w:val="26"/>
              <w:szCs w:val="26"/>
            </w:rPr>
            <w:fldChar w:fldCharType="begin"/>
          </w:r>
          <w:r w:rsidR="00214D57" w:rsidRPr="00A60A16">
            <w:rPr>
              <w:rFonts w:ascii="Times New Roman" w:hAnsi="Times New Roman" w:cs="Times New Roman"/>
              <w:sz w:val="26"/>
              <w:szCs w:val="26"/>
            </w:rPr>
            <w:instrText xml:space="preserve"> CITATION Ami \l 1033 </w:instrText>
          </w:r>
          <w:r w:rsidR="00214D57"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[6]</w:t>
          </w:r>
          <w:r w:rsidR="00214D57" w:rsidRPr="00A60A16">
            <w:rPr>
              <w:rFonts w:ascii="Times New Roman" w:hAnsi="Times New Roman" w:cs="Times New Roman"/>
              <w:sz w:val="26"/>
              <w:szCs w:val="26"/>
            </w:rPr>
            <w:fldChar w:fldCharType="end"/>
          </w:r>
        </w:sdtContent>
      </w:sdt>
      <w:r w:rsidR="003164FA" w:rsidRPr="00A60A16">
        <w:rPr>
          <w:rFonts w:ascii="Times New Roman" w:hAnsi="Times New Roman" w:cs="Times New Roman"/>
          <w:sz w:val="26"/>
          <w:szCs w:val="26"/>
        </w:rPr>
        <w:t>, hệ thống</w:t>
      </w:r>
      <w:r w:rsidRPr="00A60A16">
        <w:rPr>
          <w:rFonts w:ascii="Times New Roman" w:hAnsi="Times New Roman" w:cs="Times New Roman"/>
          <w:sz w:val="26"/>
          <w:szCs w:val="26"/>
        </w:rPr>
        <w:t xml:space="preserve"> của chúng tôi </w:t>
      </w:r>
      <w:r w:rsidR="003164FA" w:rsidRPr="00A60A16">
        <w:rPr>
          <w:rFonts w:ascii="Times New Roman" w:hAnsi="Times New Roman" w:cs="Times New Roman"/>
          <w:sz w:val="26"/>
          <w:szCs w:val="26"/>
        </w:rPr>
        <w:t xml:space="preserve">không hoàn toàn tuân theo một loại kĩ thuật nào nhưng nó gần nhất với Knowledge retrieval and discovery, có điều do khả năng và thời gian hạn chế, hệ thống của chúng tôi không bao gồm quá trình tự tạo ra nguồn tri thức. </w:t>
      </w:r>
    </w:p>
    <w:p w14:paraId="250C4A07" w14:textId="77777777" w:rsidR="007D3873" w:rsidRPr="00A60A16" w:rsidRDefault="007D3873" w:rsidP="007D3873">
      <w:pPr>
        <w:rPr>
          <w:rFonts w:ascii="Times New Roman" w:hAnsi="Times New Roman" w:cs="Times New Roman"/>
          <w:sz w:val="26"/>
          <w:szCs w:val="26"/>
        </w:rPr>
      </w:pPr>
      <w:r w:rsidRPr="00A60A16">
        <w:rPr>
          <w:rFonts w:ascii="Times New Roman" w:hAnsi="Times New Roman" w:cs="Times New Roman"/>
          <w:sz w:val="26"/>
          <w:szCs w:val="26"/>
        </w:rPr>
        <w:br w:type="page"/>
      </w:r>
    </w:p>
    <w:tbl>
      <w:tblPr>
        <w:tblStyle w:val="LiBang"/>
        <w:tblW w:w="8657" w:type="dxa"/>
        <w:tblLook w:val="04A0" w:firstRow="1" w:lastRow="0" w:firstColumn="1" w:lastColumn="0" w:noHBand="0" w:noVBand="1"/>
      </w:tblPr>
      <w:tblGrid>
        <w:gridCol w:w="1309"/>
        <w:gridCol w:w="1662"/>
        <w:gridCol w:w="1619"/>
        <w:gridCol w:w="1888"/>
        <w:gridCol w:w="2179"/>
      </w:tblGrid>
      <w:tr w:rsidR="005470A1" w:rsidRPr="00A9201D" w14:paraId="5D0B7032" w14:textId="77777777" w:rsidTr="005470A1">
        <w:tc>
          <w:tcPr>
            <w:tcW w:w="1299" w:type="dxa"/>
            <w:tcBorders>
              <w:top w:val="single" w:sz="4" w:space="0" w:color="auto"/>
              <w:left w:val="single" w:sz="4" w:space="0" w:color="auto"/>
              <w:bottom w:val="single" w:sz="4" w:space="0" w:color="auto"/>
              <w:right w:val="single" w:sz="4" w:space="0" w:color="auto"/>
            </w:tcBorders>
            <w:shd w:val="clear" w:color="auto" w:fill="E7E6E6" w:themeFill="background2"/>
          </w:tcPr>
          <w:p w14:paraId="6380BB31" w14:textId="77777777" w:rsidR="005811E7" w:rsidRPr="00A60A16" w:rsidRDefault="00744FD2" w:rsidP="007D3873">
            <w:pPr>
              <w:jc w:val="both"/>
              <w:rPr>
                <w:rFonts w:ascii="Times New Roman" w:hAnsi="Times New Roman" w:cs="Times New Roman"/>
                <w:sz w:val="24"/>
                <w:szCs w:val="24"/>
              </w:rPr>
            </w:pPr>
            <w:r w:rsidRPr="00A60A16">
              <w:rPr>
                <w:rFonts w:ascii="Times New Roman" w:hAnsi="Times New Roman" w:cs="Times New Roman"/>
                <w:sz w:val="24"/>
                <w:szCs w:val="24"/>
              </w:rPr>
              <w:lastRenderedPageBreak/>
              <w:t>Kỹ thuật</w:t>
            </w:r>
          </w:p>
        </w:tc>
        <w:tc>
          <w:tcPr>
            <w:tcW w:w="1666" w:type="dxa"/>
            <w:tcBorders>
              <w:top w:val="single" w:sz="4" w:space="0" w:color="auto"/>
              <w:left w:val="single" w:sz="4" w:space="0" w:color="auto"/>
              <w:bottom w:val="single" w:sz="4" w:space="0" w:color="auto"/>
              <w:right w:val="single" w:sz="4" w:space="0" w:color="auto"/>
            </w:tcBorders>
            <w:shd w:val="clear" w:color="auto" w:fill="E7E6E6" w:themeFill="background2"/>
          </w:tcPr>
          <w:p w14:paraId="5C9A4009"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Data mining</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14:paraId="24976F10"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Information retrieval</w:t>
            </w:r>
          </w:p>
        </w:tc>
        <w:tc>
          <w:tcPr>
            <w:tcW w:w="1890" w:type="dxa"/>
            <w:tcBorders>
              <w:top w:val="single" w:sz="4" w:space="0" w:color="auto"/>
              <w:left w:val="single" w:sz="4" w:space="0" w:color="auto"/>
              <w:bottom w:val="single" w:sz="4" w:space="0" w:color="auto"/>
              <w:right w:val="single" w:sz="4" w:space="0" w:color="auto"/>
            </w:tcBorders>
            <w:shd w:val="clear" w:color="auto" w:fill="E7E6E6" w:themeFill="background2"/>
          </w:tcPr>
          <w:p w14:paraId="608C91D3" w14:textId="77777777" w:rsidR="005811E7" w:rsidRPr="00A60A16" w:rsidRDefault="005470A1" w:rsidP="007D3873">
            <w:pPr>
              <w:jc w:val="both"/>
              <w:rPr>
                <w:rFonts w:ascii="Times New Roman" w:hAnsi="Times New Roman" w:cs="Times New Roman"/>
                <w:sz w:val="23"/>
                <w:szCs w:val="23"/>
              </w:rPr>
            </w:pPr>
            <w:r w:rsidRPr="00A60A16">
              <w:rPr>
                <w:rFonts w:ascii="Times New Roman" w:hAnsi="Times New Roman" w:cs="Times New Roman"/>
                <w:sz w:val="23"/>
                <w:szCs w:val="23"/>
              </w:rPr>
              <w:t>Natural l</w:t>
            </w:r>
            <w:r w:rsidR="005811E7" w:rsidRPr="00A60A16">
              <w:rPr>
                <w:rFonts w:ascii="Times New Roman" w:hAnsi="Times New Roman" w:cs="Times New Roman"/>
                <w:sz w:val="23"/>
                <w:szCs w:val="23"/>
              </w:rPr>
              <w:t>anguage understanding</w:t>
            </w:r>
          </w:p>
        </w:tc>
        <w:tc>
          <w:tcPr>
            <w:tcW w:w="2182" w:type="dxa"/>
            <w:tcBorders>
              <w:top w:val="single" w:sz="4" w:space="0" w:color="auto"/>
              <w:left w:val="single" w:sz="4" w:space="0" w:color="auto"/>
              <w:bottom w:val="single" w:sz="4" w:space="0" w:color="auto"/>
              <w:right w:val="single" w:sz="4" w:space="0" w:color="auto"/>
            </w:tcBorders>
            <w:shd w:val="clear" w:color="auto" w:fill="E7E6E6" w:themeFill="background2"/>
          </w:tcPr>
          <w:p w14:paraId="0BC343C4"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Knowledge retrieval and discovery</w:t>
            </w:r>
          </w:p>
        </w:tc>
      </w:tr>
      <w:tr w:rsidR="005811E7" w:rsidRPr="00A9201D" w14:paraId="6B46C76A" w14:textId="77777777" w:rsidTr="005470A1">
        <w:tc>
          <w:tcPr>
            <w:tcW w:w="1299" w:type="dxa"/>
            <w:tcBorders>
              <w:top w:val="single" w:sz="4" w:space="0" w:color="auto"/>
            </w:tcBorders>
            <w:shd w:val="clear" w:color="auto" w:fill="E7E6E6" w:themeFill="background2"/>
          </w:tcPr>
          <w:p w14:paraId="1ADC1EA2"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Tìm kiếm</w:t>
            </w:r>
            <w:r w:rsidR="000424D9" w:rsidRPr="00A60A16">
              <w:rPr>
                <w:rFonts w:ascii="Times New Roman" w:hAnsi="Times New Roman" w:cs="Times New Roman"/>
                <w:sz w:val="24"/>
                <w:szCs w:val="24"/>
              </w:rPr>
              <w:t xml:space="preserve"> (searching)</w:t>
            </w:r>
          </w:p>
        </w:tc>
        <w:tc>
          <w:tcPr>
            <w:tcW w:w="1666" w:type="dxa"/>
            <w:tcBorders>
              <w:top w:val="single" w:sz="4" w:space="0" w:color="auto"/>
            </w:tcBorders>
          </w:tcPr>
          <w:p w14:paraId="098FF8FB"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Tìm kiếm dữ liệu thực tế</w:t>
            </w:r>
          </w:p>
        </w:tc>
        <w:tc>
          <w:tcPr>
            <w:tcW w:w="1620" w:type="dxa"/>
            <w:tcBorders>
              <w:top w:val="single" w:sz="4" w:space="0" w:color="auto"/>
            </w:tcBorders>
          </w:tcPr>
          <w:p w14:paraId="734F7DA3"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Truy vấn dữ liệu thực tế</w:t>
            </w:r>
          </w:p>
        </w:tc>
        <w:tc>
          <w:tcPr>
            <w:tcW w:w="1890" w:type="dxa"/>
            <w:tcBorders>
              <w:top w:val="single" w:sz="4" w:space="0" w:color="auto"/>
            </w:tcBorders>
          </w:tcPr>
          <w:p w14:paraId="4B93C8DB"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Truy vấn thông tin có đánh giá chủ quan hoặc dựa trên thực tế</w:t>
            </w:r>
          </w:p>
        </w:tc>
        <w:tc>
          <w:tcPr>
            <w:tcW w:w="2182" w:type="dxa"/>
            <w:tcBorders>
              <w:top w:val="single" w:sz="4" w:space="0" w:color="auto"/>
            </w:tcBorders>
          </w:tcPr>
          <w:p w14:paraId="7F8D5019"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Hiểu, tạo ra nguồn tri thức và tìm kiếm đáp án đúng.</w:t>
            </w:r>
          </w:p>
        </w:tc>
      </w:tr>
      <w:tr w:rsidR="005811E7" w:rsidRPr="00A9201D" w14:paraId="27002357" w14:textId="77777777" w:rsidTr="005470A1">
        <w:tc>
          <w:tcPr>
            <w:tcW w:w="1299" w:type="dxa"/>
            <w:shd w:val="clear" w:color="auto" w:fill="E7E6E6" w:themeFill="background2"/>
          </w:tcPr>
          <w:p w14:paraId="155D22EC"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Khớp mẫu</w:t>
            </w:r>
            <w:r w:rsidR="000424D9" w:rsidRPr="00A60A16">
              <w:rPr>
                <w:rFonts w:ascii="Times New Roman" w:hAnsi="Times New Roman" w:cs="Times New Roman"/>
                <w:sz w:val="24"/>
                <w:szCs w:val="24"/>
              </w:rPr>
              <w:t xml:space="preserve"> (matching)</w:t>
            </w:r>
          </w:p>
        </w:tc>
        <w:tc>
          <w:tcPr>
            <w:tcW w:w="1666" w:type="dxa"/>
          </w:tcPr>
          <w:p w14:paraId="3111837D"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Chính xác</w:t>
            </w:r>
          </w:p>
        </w:tc>
        <w:tc>
          <w:tcPr>
            <w:tcW w:w="1620" w:type="dxa"/>
          </w:tcPr>
          <w:p w14:paraId="07EE1E64"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Phù hợp nhất</w:t>
            </w:r>
          </w:p>
        </w:tc>
        <w:tc>
          <w:tcPr>
            <w:tcW w:w="1890" w:type="dxa"/>
          </w:tcPr>
          <w:p w14:paraId="55109CD9"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Phù hợp nhất</w:t>
            </w:r>
          </w:p>
        </w:tc>
        <w:tc>
          <w:tcPr>
            <w:tcW w:w="2182" w:type="dxa"/>
          </w:tcPr>
          <w:p w14:paraId="795E0559"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Phù hợp và chính xác nhất</w:t>
            </w:r>
          </w:p>
        </w:tc>
      </w:tr>
      <w:tr w:rsidR="005811E7" w:rsidRPr="00A9201D" w14:paraId="2CFF6EE2" w14:textId="77777777" w:rsidTr="005470A1">
        <w:tc>
          <w:tcPr>
            <w:tcW w:w="1299" w:type="dxa"/>
            <w:shd w:val="clear" w:color="auto" w:fill="E7E6E6" w:themeFill="background2"/>
          </w:tcPr>
          <w:p w14:paraId="4B588BC2"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Kỹ thuật</w:t>
            </w:r>
          </w:p>
        </w:tc>
        <w:tc>
          <w:tcPr>
            <w:tcW w:w="1666" w:type="dxa"/>
          </w:tcPr>
          <w:p w14:paraId="1EF67270"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AI và database</w:t>
            </w:r>
          </w:p>
        </w:tc>
        <w:tc>
          <w:tcPr>
            <w:tcW w:w="1620" w:type="dxa"/>
          </w:tcPr>
          <w:p w14:paraId="6F90E7CF" w14:textId="77777777" w:rsidR="005811E7"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IR và NLP</w:t>
            </w:r>
          </w:p>
        </w:tc>
        <w:tc>
          <w:tcPr>
            <w:tcW w:w="1890" w:type="dxa"/>
          </w:tcPr>
          <w:p w14:paraId="2519E816" w14:textId="77777777" w:rsidR="005811E7" w:rsidRPr="00A60A16" w:rsidRDefault="00986BE0" w:rsidP="007D3873">
            <w:pPr>
              <w:jc w:val="both"/>
              <w:rPr>
                <w:rFonts w:ascii="Times New Roman" w:hAnsi="Times New Roman" w:cs="Times New Roman"/>
                <w:sz w:val="24"/>
                <w:szCs w:val="24"/>
              </w:rPr>
            </w:pPr>
            <w:r w:rsidRPr="00A60A16">
              <w:rPr>
                <w:rFonts w:ascii="Times New Roman" w:hAnsi="Times New Roman" w:cs="Times New Roman"/>
                <w:sz w:val="24"/>
                <w:szCs w:val="24"/>
              </w:rPr>
              <w:t>NLP và NLU</w:t>
            </w:r>
          </w:p>
        </w:tc>
        <w:tc>
          <w:tcPr>
            <w:tcW w:w="2182" w:type="dxa"/>
          </w:tcPr>
          <w:p w14:paraId="6DE95F71" w14:textId="77777777" w:rsidR="005811E7" w:rsidRPr="00A60A16" w:rsidRDefault="00986BE0" w:rsidP="007D3873">
            <w:pPr>
              <w:jc w:val="both"/>
              <w:rPr>
                <w:rFonts w:ascii="Times New Roman" w:hAnsi="Times New Roman" w:cs="Times New Roman"/>
                <w:sz w:val="24"/>
                <w:szCs w:val="24"/>
              </w:rPr>
            </w:pPr>
            <w:r w:rsidRPr="00A60A16">
              <w:rPr>
                <w:rFonts w:ascii="Times New Roman" w:hAnsi="Times New Roman" w:cs="Times New Roman"/>
                <w:sz w:val="24"/>
                <w:szCs w:val="24"/>
              </w:rPr>
              <w:t>NLU, knowledge acquisition, mining</w:t>
            </w:r>
          </w:p>
        </w:tc>
      </w:tr>
      <w:tr w:rsidR="005811E7" w:rsidRPr="00A9201D" w14:paraId="3385BF75" w14:textId="77777777" w:rsidTr="005470A1">
        <w:tc>
          <w:tcPr>
            <w:tcW w:w="1299" w:type="dxa"/>
            <w:shd w:val="clear" w:color="auto" w:fill="E7E6E6" w:themeFill="background2"/>
          </w:tcPr>
          <w:p w14:paraId="5E4D9F41"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Dạng câu trả lời</w:t>
            </w:r>
          </w:p>
        </w:tc>
        <w:tc>
          <w:tcPr>
            <w:tcW w:w="1666" w:type="dxa"/>
          </w:tcPr>
          <w:p w14:paraId="62E36192" w14:textId="77777777" w:rsidR="005811E7" w:rsidRPr="00A60A16" w:rsidRDefault="00986BE0" w:rsidP="007D3873">
            <w:pPr>
              <w:jc w:val="both"/>
              <w:rPr>
                <w:rFonts w:ascii="Times New Roman" w:hAnsi="Times New Roman" w:cs="Times New Roman"/>
                <w:sz w:val="24"/>
                <w:szCs w:val="24"/>
              </w:rPr>
            </w:pPr>
            <w:r w:rsidRPr="00A60A16">
              <w:rPr>
                <w:rFonts w:ascii="Times New Roman" w:hAnsi="Times New Roman" w:cs="Times New Roman"/>
                <w:sz w:val="24"/>
                <w:szCs w:val="24"/>
              </w:rPr>
              <w:t>Ngắn</w:t>
            </w:r>
          </w:p>
        </w:tc>
        <w:tc>
          <w:tcPr>
            <w:tcW w:w="1620" w:type="dxa"/>
          </w:tcPr>
          <w:p w14:paraId="4822F987" w14:textId="77777777" w:rsidR="005811E7" w:rsidRPr="00A60A16" w:rsidRDefault="00986BE0" w:rsidP="007D3873">
            <w:pPr>
              <w:jc w:val="both"/>
              <w:rPr>
                <w:rFonts w:ascii="Times New Roman" w:hAnsi="Times New Roman" w:cs="Times New Roman"/>
                <w:sz w:val="24"/>
                <w:szCs w:val="24"/>
              </w:rPr>
            </w:pPr>
            <w:r w:rsidRPr="00A60A16">
              <w:rPr>
                <w:rFonts w:ascii="Times New Roman" w:hAnsi="Times New Roman" w:cs="Times New Roman"/>
                <w:sz w:val="24"/>
                <w:szCs w:val="24"/>
              </w:rPr>
              <w:t>Hỗn hợp</w:t>
            </w:r>
          </w:p>
        </w:tc>
        <w:tc>
          <w:tcPr>
            <w:tcW w:w="1890" w:type="dxa"/>
          </w:tcPr>
          <w:p w14:paraId="00CB8192" w14:textId="77777777" w:rsidR="005811E7" w:rsidRPr="00A60A16" w:rsidRDefault="00986BE0" w:rsidP="007D3873">
            <w:pPr>
              <w:jc w:val="both"/>
              <w:rPr>
                <w:rFonts w:ascii="Times New Roman" w:hAnsi="Times New Roman" w:cs="Times New Roman"/>
                <w:sz w:val="24"/>
                <w:szCs w:val="24"/>
              </w:rPr>
            </w:pPr>
            <w:r w:rsidRPr="00A60A16">
              <w:rPr>
                <w:rFonts w:ascii="Times New Roman" w:hAnsi="Times New Roman" w:cs="Times New Roman"/>
                <w:sz w:val="24"/>
                <w:szCs w:val="24"/>
              </w:rPr>
              <w:t>Hỗn hợp</w:t>
            </w:r>
          </w:p>
        </w:tc>
        <w:tc>
          <w:tcPr>
            <w:tcW w:w="2182" w:type="dxa"/>
          </w:tcPr>
          <w:p w14:paraId="1A366322" w14:textId="77777777" w:rsidR="005811E7" w:rsidRPr="00A60A16" w:rsidRDefault="00986BE0" w:rsidP="007D3873">
            <w:pPr>
              <w:jc w:val="both"/>
              <w:rPr>
                <w:rFonts w:ascii="Times New Roman" w:hAnsi="Times New Roman" w:cs="Times New Roman"/>
                <w:sz w:val="24"/>
                <w:szCs w:val="24"/>
              </w:rPr>
            </w:pPr>
            <w:r w:rsidRPr="00A60A16">
              <w:rPr>
                <w:rFonts w:ascii="Times New Roman" w:hAnsi="Times New Roman" w:cs="Times New Roman"/>
                <w:sz w:val="24"/>
                <w:szCs w:val="24"/>
              </w:rPr>
              <w:t>Hỗn hợp</w:t>
            </w:r>
          </w:p>
        </w:tc>
      </w:tr>
      <w:tr w:rsidR="005811E7" w:rsidRPr="00A9201D" w14:paraId="50FD3633" w14:textId="77777777" w:rsidTr="005470A1">
        <w:tc>
          <w:tcPr>
            <w:tcW w:w="1299" w:type="dxa"/>
            <w:shd w:val="clear" w:color="auto" w:fill="E7E6E6" w:themeFill="background2"/>
          </w:tcPr>
          <w:p w14:paraId="2D0EC203" w14:textId="77777777" w:rsidR="005811E7" w:rsidRPr="00A60A16" w:rsidRDefault="005811E7" w:rsidP="007D3873">
            <w:pPr>
              <w:jc w:val="both"/>
              <w:rPr>
                <w:rFonts w:ascii="Times New Roman" w:hAnsi="Times New Roman" w:cs="Times New Roman"/>
                <w:sz w:val="24"/>
                <w:szCs w:val="24"/>
              </w:rPr>
            </w:pPr>
            <w:r w:rsidRPr="00A60A16">
              <w:rPr>
                <w:rFonts w:ascii="Times New Roman" w:hAnsi="Times New Roman" w:cs="Times New Roman"/>
                <w:sz w:val="24"/>
                <w:szCs w:val="24"/>
              </w:rPr>
              <w:t>Loại câu hỏi</w:t>
            </w:r>
          </w:p>
        </w:tc>
        <w:tc>
          <w:tcPr>
            <w:tcW w:w="1666" w:type="dxa"/>
          </w:tcPr>
          <w:p w14:paraId="2A35A866" w14:textId="77777777" w:rsidR="005811E7"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Câu hỏi tìm kiếm đơn giản</w:t>
            </w:r>
          </w:p>
        </w:tc>
        <w:tc>
          <w:tcPr>
            <w:tcW w:w="1620" w:type="dxa"/>
          </w:tcPr>
          <w:p w14:paraId="678A0ED5" w14:textId="77777777" w:rsidR="005811E7"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Wh question – what,</w:t>
            </w:r>
            <w:r w:rsidR="005470A1" w:rsidRPr="00A60A16">
              <w:rPr>
                <w:rFonts w:ascii="Times New Roman" w:hAnsi="Times New Roman" w:cs="Times New Roman"/>
                <w:sz w:val="24"/>
                <w:szCs w:val="24"/>
              </w:rPr>
              <w:t xml:space="preserve"> w</w:t>
            </w:r>
            <w:r w:rsidRPr="00A60A16">
              <w:rPr>
                <w:rFonts w:ascii="Times New Roman" w:hAnsi="Times New Roman" w:cs="Times New Roman"/>
                <w:sz w:val="24"/>
                <w:szCs w:val="24"/>
              </w:rPr>
              <w:t>here, which, when</w:t>
            </w:r>
          </w:p>
        </w:tc>
        <w:tc>
          <w:tcPr>
            <w:tcW w:w="1890" w:type="dxa"/>
          </w:tcPr>
          <w:p w14:paraId="3667E54C" w14:textId="77777777" w:rsidR="005811E7"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Câu hỏi định nghĩa</w:t>
            </w:r>
          </w:p>
        </w:tc>
        <w:tc>
          <w:tcPr>
            <w:tcW w:w="2182" w:type="dxa"/>
          </w:tcPr>
          <w:p w14:paraId="4AD46395" w14:textId="77777777" w:rsidR="005811E7"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Câu hỏi phức tạp – how, why, yes-no, …</w:t>
            </w:r>
          </w:p>
        </w:tc>
      </w:tr>
      <w:tr w:rsidR="000424D9" w:rsidRPr="00A9201D" w14:paraId="2C11C7FE" w14:textId="77777777" w:rsidTr="005470A1">
        <w:tc>
          <w:tcPr>
            <w:tcW w:w="1299" w:type="dxa"/>
            <w:shd w:val="clear" w:color="auto" w:fill="E7E6E6" w:themeFill="background2"/>
          </w:tcPr>
          <w:p w14:paraId="1D153206"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Sự liên quan (relevancy)</w:t>
            </w:r>
          </w:p>
        </w:tc>
        <w:tc>
          <w:tcPr>
            <w:tcW w:w="1666" w:type="dxa"/>
          </w:tcPr>
          <w:p w14:paraId="512CCE72"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Khách quan</w:t>
            </w:r>
          </w:p>
        </w:tc>
        <w:tc>
          <w:tcPr>
            <w:tcW w:w="1620" w:type="dxa"/>
          </w:tcPr>
          <w:p w14:paraId="3EF8C315"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Chủ quan</w:t>
            </w:r>
          </w:p>
        </w:tc>
        <w:tc>
          <w:tcPr>
            <w:tcW w:w="1890" w:type="dxa"/>
          </w:tcPr>
          <w:p w14:paraId="6860C409"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Chủ quan</w:t>
            </w:r>
          </w:p>
        </w:tc>
        <w:tc>
          <w:tcPr>
            <w:tcW w:w="2182" w:type="dxa"/>
          </w:tcPr>
          <w:p w14:paraId="634D6B14"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Chủ quan</w:t>
            </w:r>
          </w:p>
        </w:tc>
      </w:tr>
      <w:tr w:rsidR="000424D9" w:rsidRPr="00A9201D" w14:paraId="765A13A0" w14:textId="77777777" w:rsidTr="005470A1">
        <w:tc>
          <w:tcPr>
            <w:tcW w:w="1299" w:type="dxa"/>
            <w:shd w:val="clear" w:color="auto" w:fill="E7E6E6" w:themeFill="background2"/>
          </w:tcPr>
          <w:p w14:paraId="41321A10"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Kĩ thuật</w:t>
            </w:r>
          </w:p>
        </w:tc>
        <w:tc>
          <w:tcPr>
            <w:tcW w:w="1666" w:type="dxa"/>
          </w:tcPr>
          <w:p w14:paraId="3A1EB9E5"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Pattern matching (khớp mẫu), syntactic analysis</w:t>
            </w:r>
          </w:p>
        </w:tc>
        <w:tc>
          <w:tcPr>
            <w:tcW w:w="1620" w:type="dxa"/>
          </w:tcPr>
          <w:p w14:paraId="47CE571D"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Relevancy ranking (xếp hạng sự liên quan), pattern matching, syntactic analysis</w:t>
            </w:r>
          </w:p>
        </w:tc>
        <w:tc>
          <w:tcPr>
            <w:tcW w:w="1890" w:type="dxa"/>
          </w:tcPr>
          <w:p w14:paraId="51F0D3F8"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Relevancy ranking, pattern matching, syntactic, semantic analysis</w:t>
            </w:r>
          </w:p>
        </w:tc>
        <w:tc>
          <w:tcPr>
            <w:tcW w:w="2182" w:type="dxa"/>
          </w:tcPr>
          <w:p w14:paraId="1F00A22B"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Understanding knowledge, creating knowledge (Hiểu và tạo nguồn tri thức), discourse and pragmatic analysis, application of deductive tecniques (ứng dụng của công nghệ suy diễn)</w:t>
            </w:r>
          </w:p>
        </w:tc>
      </w:tr>
      <w:tr w:rsidR="000424D9" w:rsidRPr="00A9201D" w14:paraId="0D603C37" w14:textId="77777777" w:rsidTr="005470A1">
        <w:tc>
          <w:tcPr>
            <w:tcW w:w="1299" w:type="dxa"/>
            <w:shd w:val="clear" w:color="auto" w:fill="E7E6E6" w:themeFill="background2"/>
          </w:tcPr>
          <w:p w14:paraId="78AFD051"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Nguồn tri thức</w:t>
            </w:r>
          </w:p>
        </w:tc>
        <w:tc>
          <w:tcPr>
            <w:tcW w:w="1666" w:type="dxa"/>
          </w:tcPr>
          <w:p w14:paraId="0BD7A28C"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Database</w:t>
            </w:r>
          </w:p>
        </w:tc>
        <w:tc>
          <w:tcPr>
            <w:tcW w:w="1620" w:type="dxa"/>
          </w:tcPr>
          <w:p w14:paraId="6A8396B8"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Syntactic Web</w:t>
            </w:r>
          </w:p>
        </w:tc>
        <w:tc>
          <w:tcPr>
            <w:tcW w:w="1890" w:type="dxa"/>
          </w:tcPr>
          <w:p w14:paraId="553A0415"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Syntactic and pragmatic web</w:t>
            </w:r>
          </w:p>
        </w:tc>
        <w:tc>
          <w:tcPr>
            <w:tcW w:w="2182" w:type="dxa"/>
          </w:tcPr>
          <w:p w14:paraId="2DBB8168"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Semactic and pragmatic web</w:t>
            </w:r>
          </w:p>
        </w:tc>
      </w:tr>
      <w:tr w:rsidR="000424D9" w:rsidRPr="00A9201D" w14:paraId="705651F2" w14:textId="77777777" w:rsidTr="005470A1">
        <w:tc>
          <w:tcPr>
            <w:tcW w:w="1299" w:type="dxa"/>
            <w:shd w:val="clear" w:color="auto" w:fill="E7E6E6" w:themeFill="background2"/>
          </w:tcPr>
          <w:p w14:paraId="3FF2BDC2" w14:textId="77777777" w:rsidR="000424D9" w:rsidRPr="00A60A16" w:rsidRDefault="00801914" w:rsidP="007D3873">
            <w:pPr>
              <w:jc w:val="both"/>
              <w:rPr>
                <w:rFonts w:ascii="Times New Roman" w:hAnsi="Times New Roman" w:cs="Times New Roman"/>
                <w:sz w:val="24"/>
                <w:szCs w:val="24"/>
              </w:rPr>
            </w:pPr>
            <w:r w:rsidRPr="00A60A16">
              <w:rPr>
                <w:rFonts w:ascii="Times New Roman" w:hAnsi="Times New Roman" w:cs="Times New Roman"/>
                <w:sz w:val="24"/>
                <w:szCs w:val="24"/>
              </w:rPr>
              <w:t xml:space="preserve">Mô hình </w:t>
            </w:r>
            <w:r w:rsidR="000424D9" w:rsidRPr="00A60A16">
              <w:rPr>
                <w:rFonts w:ascii="Times New Roman" w:hAnsi="Times New Roman" w:cs="Times New Roman"/>
                <w:sz w:val="24"/>
                <w:szCs w:val="24"/>
              </w:rPr>
              <w:t>dùng trong truy xuất</w:t>
            </w:r>
          </w:p>
        </w:tc>
        <w:tc>
          <w:tcPr>
            <w:tcW w:w="1666" w:type="dxa"/>
          </w:tcPr>
          <w:p w14:paraId="5E6682A8"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Bag of word</w:t>
            </w:r>
          </w:p>
        </w:tc>
        <w:tc>
          <w:tcPr>
            <w:tcW w:w="1620" w:type="dxa"/>
          </w:tcPr>
          <w:p w14:paraId="1DAF564D"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Bag of word</w:t>
            </w:r>
          </w:p>
        </w:tc>
        <w:tc>
          <w:tcPr>
            <w:tcW w:w="1890" w:type="dxa"/>
          </w:tcPr>
          <w:p w14:paraId="6A8E97B2"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Bag of concepts</w:t>
            </w:r>
          </w:p>
        </w:tc>
        <w:tc>
          <w:tcPr>
            <w:tcW w:w="2182" w:type="dxa"/>
          </w:tcPr>
          <w:p w14:paraId="7B5E6BB1"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Bag of knowledge</w:t>
            </w:r>
          </w:p>
        </w:tc>
      </w:tr>
      <w:tr w:rsidR="000424D9" w:rsidRPr="00A9201D" w14:paraId="7A0636B5" w14:textId="77777777" w:rsidTr="005470A1">
        <w:tc>
          <w:tcPr>
            <w:tcW w:w="1299" w:type="dxa"/>
            <w:shd w:val="clear" w:color="auto" w:fill="E7E6E6" w:themeFill="background2"/>
          </w:tcPr>
          <w:p w14:paraId="3A929971" w14:textId="77777777" w:rsidR="000424D9" w:rsidRPr="00A60A16" w:rsidRDefault="000424D9" w:rsidP="007D3873">
            <w:pPr>
              <w:jc w:val="both"/>
              <w:rPr>
                <w:rFonts w:ascii="Times New Roman" w:hAnsi="Times New Roman" w:cs="Times New Roman"/>
                <w:sz w:val="24"/>
                <w:szCs w:val="24"/>
              </w:rPr>
            </w:pPr>
            <w:r w:rsidRPr="00A60A16">
              <w:rPr>
                <w:rFonts w:ascii="Times New Roman" w:hAnsi="Times New Roman" w:cs="Times New Roman"/>
                <w:sz w:val="24"/>
                <w:szCs w:val="24"/>
              </w:rPr>
              <w:t>Độ tin cậy</w:t>
            </w:r>
          </w:p>
        </w:tc>
        <w:tc>
          <w:tcPr>
            <w:tcW w:w="1666" w:type="dxa"/>
          </w:tcPr>
          <w:p w14:paraId="25154684" w14:textId="77777777" w:rsidR="000424D9" w:rsidRPr="00A60A16" w:rsidRDefault="00C73CB7" w:rsidP="007D3873">
            <w:pPr>
              <w:jc w:val="both"/>
              <w:rPr>
                <w:rFonts w:ascii="Times New Roman" w:hAnsi="Times New Roman" w:cs="Times New Roman"/>
                <w:sz w:val="24"/>
                <w:szCs w:val="24"/>
              </w:rPr>
            </w:pPr>
            <w:r w:rsidRPr="00A60A16">
              <w:rPr>
                <w:rFonts w:ascii="Times New Roman" w:hAnsi="Times New Roman" w:cs="Times New Roman"/>
                <w:sz w:val="24"/>
                <w:szCs w:val="24"/>
              </w:rPr>
              <w:t>Rất tốt</w:t>
            </w:r>
            <w:r w:rsidR="00744FD2" w:rsidRPr="00A60A16">
              <w:rPr>
                <w:rFonts w:ascii="Times New Roman" w:hAnsi="Times New Roman" w:cs="Times New Roman"/>
                <w:sz w:val="24"/>
                <w:szCs w:val="24"/>
              </w:rPr>
              <w:t xml:space="preserve"> do schema được thiết kế bởi các chuyên gia trong lĩnh vực đó</w:t>
            </w:r>
          </w:p>
        </w:tc>
        <w:tc>
          <w:tcPr>
            <w:tcW w:w="1620" w:type="dxa"/>
          </w:tcPr>
          <w:p w14:paraId="3C3EEDDA" w14:textId="77777777" w:rsidR="000424D9" w:rsidRPr="00A60A16" w:rsidRDefault="00744FD2" w:rsidP="007D3873">
            <w:pPr>
              <w:jc w:val="both"/>
              <w:rPr>
                <w:rFonts w:ascii="Times New Roman" w:hAnsi="Times New Roman" w:cs="Times New Roman"/>
                <w:sz w:val="24"/>
                <w:szCs w:val="24"/>
              </w:rPr>
            </w:pPr>
            <w:r w:rsidRPr="00A60A16">
              <w:rPr>
                <w:rFonts w:ascii="Times New Roman" w:hAnsi="Times New Roman" w:cs="Times New Roman"/>
                <w:sz w:val="24"/>
                <w:szCs w:val="24"/>
              </w:rPr>
              <w:t>Thấp do có quá nhiều thông tin giả, không chính thống trên web</w:t>
            </w:r>
          </w:p>
        </w:tc>
        <w:tc>
          <w:tcPr>
            <w:tcW w:w="1890" w:type="dxa"/>
          </w:tcPr>
          <w:p w14:paraId="55378B00" w14:textId="77777777" w:rsidR="000424D9" w:rsidRPr="00A60A16" w:rsidRDefault="00744FD2" w:rsidP="007D3873">
            <w:pPr>
              <w:jc w:val="both"/>
              <w:rPr>
                <w:rFonts w:ascii="Times New Roman" w:hAnsi="Times New Roman" w:cs="Times New Roman"/>
                <w:sz w:val="24"/>
                <w:szCs w:val="24"/>
              </w:rPr>
            </w:pPr>
            <w:r w:rsidRPr="00A60A16">
              <w:rPr>
                <w:rFonts w:ascii="Times New Roman" w:hAnsi="Times New Roman" w:cs="Times New Roman"/>
                <w:sz w:val="24"/>
                <w:szCs w:val="24"/>
              </w:rPr>
              <w:t>Thấp</w:t>
            </w:r>
          </w:p>
        </w:tc>
        <w:tc>
          <w:tcPr>
            <w:tcW w:w="2182" w:type="dxa"/>
          </w:tcPr>
          <w:p w14:paraId="4EDC71CA" w14:textId="77777777" w:rsidR="000424D9" w:rsidRPr="00A60A16" w:rsidRDefault="00744FD2" w:rsidP="007D3873">
            <w:pPr>
              <w:jc w:val="both"/>
              <w:rPr>
                <w:rFonts w:ascii="Times New Roman" w:hAnsi="Times New Roman" w:cs="Times New Roman"/>
                <w:sz w:val="24"/>
                <w:szCs w:val="24"/>
              </w:rPr>
            </w:pPr>
            <w:r w:rsidRPr="00A60A16">
              <w:rPr>
                <w:rFonts w:ascii="Times New Roman" w:hAnsi="Times New Roman" w:cs="Times New Roman"/>
                <w:sz w:val="24"/>
                <w:szCs w:val="24"/>
              </w:rPr>
              <w:t>Tốt</w:t>
            </w:r>
          </w:p>
        </w:tc>
      </w:tr>
    </w:tbl>
    <w:p w14:paraId="5B6DC646" w14:textId="55742DFE" w:rsidR="00AD1C51" w:rsidRPr="00A9201D" w:rsidRDefault="00AD1C51" w:rsidP="00AD1C51">
      <w:pPr>
        <w:pStyle w:val="Chuthich"/>
        <w:rPr>
          <w:rFonts w:cs="Times New Roman"/>
          <w:szCs w:val="26"/>
        </w:rPr>
      </w:pPr>
      <w:bookmarkStart w:id="4081" w:name="_Toc9689139"/>
      <w:bookmarkStart w:id="4082" w:name="_Toc10751688"/>
      <w:r w:rsidRPr="00FF35D0">
        <w:rPr>
          <w:rFonts w:cs="Times New Roman"/>
        </w:rPr>
        <w:t xml:space="preserve">Table </w:t>
      </w:r>
      <w:r w:rsidR="00D0490F">
        <w:rPr>
          <w:rFonts w:cs="Times New Roman"/>
        </w:rPr>
        <w:fldChar w:fldCharType="begin"/>
      </w:r>
      <w:r w:rsidR="00D0490F">
        <w:rPr>
          <w:rFonts w:cs="Times New Roman"/>
        </w:rPr>
        <w:instrText xml:space="preserve"> SEQ Table \* ARABIC </w:instrText>
      </w:r>
      <w:r w:rsidR="00D0490F">
        <w:rPr>
          <w:rFonts w:cs="Times New Roman"/>
        </w:rPr>
        <w:fldChar w:fldCharType="separate"/>
      </w:r>
      <w:r w:rsidR="00887B15">
        <w:rPr>
          <w:rFonts w:cs="Times New Roman"/>
          <w:noProof/>
        </w:rPr>
        <w:t>1</w:t>
      </w:r>
      <w:r w:rsidR="00D0490F">
        <w:rPr>
          <w:rFonts w:cs="Times New Roman"/>
        </w:rPr>
        <w:fldChar w:fldCharType="end"/>
      </w:r>
      <w:r w:rsidRPr="00FF35D0">
        <w:rPr>
          <w:rFonts w:cs="Times New Roman"/>
        </w:rPr>
        <w:t xml:space="preserve">: </w:t>
      </w:r>
      <w:r w:rsidRPr="00FF35D0">
        <w:rPr>
          <w:rFonts w:cs="Times New Roman"/>
          <w:szCs w:val="26"/>
        </w:rPr>
        <w:t>Phân tích các y</w:t>
      </w:r>
      <w:r w:rsidRPr="004C6674">
        <w:rPr>
          <w:rFonts w:cs="Times New Roman"/>
          <w:szCs w:val="26"/>
        </w:rPr>
        <w:t>ếu tố của t</w:t>
      </w:r>
      <w:r w:rsidRPr="00C85AB0">
        <w:rPr>
          <w:rFonts w:cs="Times New Roman"/>
          <w:szCs w:val="26"/>
        </w:rPr>
        <w:t>ừng</w:t>
      </w:r>
      <w:ins w:id="4083" w:author="Ly Tran Thi Ly" w:date="2019-06-12T16:13:00Z">
        <w:r w:rsidR="00234E63">
          <w:rPr>
            <w:rFonts w:cs="Times New Roman"/>
            <w:szCs w:val="26"/>
          </w:rPr>
          <w:t xml:space="preserve"> loại</w:t>
        </w:r>
      </w:ins>
      <w:r w:rsidRPr="00C85AB0">
        <w:rPr>
          <w:rFonts w:cs="Times New Roman"/>
          <w:szCs w:val="26"/>
        </w:rPr>
        <w:t xml:space="preserve"> kĩ thuậ</w:t>
      </w:r>
      <w:r w:rsidRPr="00A15433">
        <w:rPr>
          <w:rFonts w:cs="Times New Roman"/>
          <w:szCs w:val="26"/>
        </w:rPr>
        <w:t>t</w:t>
      </w:r>
      <w:bookmarkEnd w:id="4081"/>
      <w:bookmarkEnd w:id="4082"/>
      <w:ins w:id="4084" w:author="Ly Tran Thi Ly" w:date="2019-06-12T16:14:00Z">
        <w:r w:rsidR="00234E63">
          <w:rPr>
            <w:rFonts w:cs="Times New Roman"/>
            <w:szCs w:val="26"/>
          </w:rPr>
          <w:t xml:space="preserve"> sử dụng trong QAS.</w:t>
        </w:r>
      </w:ins>
    </w:p>
    <w:p w14:paraId="1D5C4379" w14:textId="128B2A23" w:rsidR="001A1A99" w:rsidRDefault="00A66B99">
      <w:pPr>
        <w:pStyle w:val="u4"/>
        <w:numPr>
          <w:ilvl w:val="3"/>
          <w:numId w:val="6"/>
        </w:numPr>
        <w:spacing w:before="0"/>
        <w:jc w:val="both"/>
        <w:rPr>
          <w:ins w:id="4085" w:author="Ly Tran Thi Ly" w:date="2019-06-11T14:52:00Z"/>
          <w:rFonts w:cs="Times New Roman"/>
          <w:szCs w:val="26"/>
        </w:rPr>
        <w:pPrChange w:id="4086" w:author="Ly Tran Thi Ly" w:date="2019-06-11T14:52:00Z">
          <w:pPr>
            <w:pStyle w:val="u4"/>
            <w:spacing w:before="0"/>
            <w:jc w:val="both"/>
          </w:pPr>
        </w:pPrChange>
      </w:pPr>
      <w:ins w:id="4087" w:author="TRAN THI LY LY" w:date="2019-06-11T22:10:00Z">
        <w:r>
          <w:rPr>
            <w:rFonts w:cs="Times New Roman"/>
            <w:szCs w:val="26"/>
          </w:rPr>
          <w:lastRenderedPageBreak/>
          <w:t xml:space="preserve"> </w:t>
        </w:r>
      </w:ins>
      <w:del w:id="4088" w:author="Ly Tran Thi Ly" w:date="2019-06-11T14:52:00Z">
        <w:r w:rsidR="00E53795" w:rsidRPr="00A9201D" w:rsidDel="004266F5">
          <w:rPr>
            <w:rFonts w:cs="Times New Roman"/>
            <w:szCs w:val="26"/>
          </w:rPr>
          <w:delText>2.1.2.6</w:delText>
        </w:r>
        <w:r w:rsidR="001A1A99" w:rsidRPr="00A9201D" w:rsidDel="004266F5">
          <w:rPr>
            <w:rFonts w:cs="Times New Roman"/>
            <w:szCs w:val="26"/>
          </w:rPr>
          <w:delText xml:space="preserve"> </w:delText>
        </w:r>
      </w:del>
      <w:bookmarkStart w:id="4089" w:name="_Toc11966303"/>
      <w:r w:rsidR="001A1A99" w:rsidRPr="00A9201D">
        <w:rPr>
          <w:rFonts w:cs="Times New Roman"/>
          <w:szCs w:val="26"/>
        </w:rPr>
        <w:t>Phân loại dựa trên những dạng câu trả lời được tạo bởi QAS (Classification based on forms of answer generated by QAS)</w:t>
      </w:r>
      <w:bookmarkEnd w:id="4089"/>
    </w:p>
    <w:p w14:paraId="01DC1BAA" w14:textId="0B6551D1" w:rsidR="00B27690" w:rsidRPr="00887B15" w:rsidRDefault="00B27690">
      <w:pPr>
        <w:ind w:firstLine="720"/>
        <w:jc w:val="both"/>
        <w:rPr>
          <w:rFonts w:cs="Times New Roman"/>
          <w:szCs w:val="26"/>
        </w:rPr>
        <w:pPrChange w:id="4090" w:author="Ly Tran Thi Ly" w:date="2019-06-13T10:00:00Z">
          <w:pPr>
            <w:pStyle w:val="u4"/>
            <w:spacing w:before="0"/>
            <w:jc w:val="both"/>
          </w:pPr>
        </w:pPrChange>
      </w:pPr>
      <w:ins w:id="4091" w:author="Ly Tran Thi Ly" w:date="2019-06-13T09:59:00Z">
        <w:r w:rsidRPr="00887B15">
          <w:rPr>
            <w:noProof/>
          </w:rPr>
          <w:drawing>
            <wp:anchor distT="0" distB="0" distL="114300" distR="114300" simplePos="0" relativeHeight="251797504" behindDoc="0" locked="0" layoutInCell="1" allowOverlap="1" wp14:anchorId="33E0DA46" wp14:editId="7D8CC8A7">
              <wp:simplePos x="0" y="0"/>
              <wp:positionH relativeFrom="column">
                <wp:posOffset>533400</wp:posOffset>
              </wp:positionH>
              <wp:positionV relativeFrom="paragraph">
                <wp:posOffset>681990</wp:posOffset>
              </wp:positionV>
              <wp:extent cx="4572000" cy="2590800"/>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anchor>
          </w:drawing>
        </w:r>
        <w:r w:rsidRPr="001E1EDB">
          <w:rPr>
            <w:noProof/>
            <w:rPrChange w:id="4092" w:author="Ly Tran Thi Ly" w:date="2019-06-19T16:17:00Z">
              <w:rPr>
                <w:b w:val="0"/>
                <w:iCs w:val="0"/>
                <w:noProof/>
              </w:rPr>
            </w:rPrChange>
          </w:rPr>
          <mc:AlternateContent>
            <mc:Choice Requires="wps">
              <w:drawing>
                <wp:anchor distT="0" distB="0" distL="114300" distR="114300" simplePos="0" relativeHeight="251799552" behindDoc="0" locked="0" layoutInCell="1" allowOverlap="1" wp14:anchorId="4393606D" wp14:editId="5D421F4F">
                  <wp:simplePos x="0" y="0"/>
                  <wp:positionH relativeFrom="column">
                    <wp:posOffset>457200</wp:posOffset>
                  </wp:positionH>
                  <wp:positionV relativeFrom="paragraph">
                    <wp:posOffset>3360420</wp:posOffset>
                  </wp:positionV>
                  <wp:extent cx="4572000" cy="552450"/>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4572000" cy="552450"/>
                          </a:xfrm>
                          <a:prstGeom prst="rect">
                            <a:avLst/>
                          </a:prstGeom>
                          <a:solidFill>
                            <a:prstClr val="white"/>
                          </a:solidFill>
                          <a:ln>
                            <a:noFill/>
                          </a:ln>
                        </wps:spPr>
                        <wps:txbx>
                          <w:txbxContent>
                            <w:p w14:paraId="1724544D" w14:textId="549D7D51" w:rsidR="009E4E78" w:rsidRPr="00494583" w:rsidRDefault="009E4E78">
                              <w:pPr>
                                <w:pStyle w:val="Chuthich"/>
                                <w:rPr>
                                  <w:noProof/>
                                </w:rPr>
                                <w:pPrChange w:id="4093" w:author="Ly Tran Thi Ly" w:date="2019-06-13T09:59:00Z">
                                  <w:pPr>
                                    <w:ind w:firstLine="720"/>
                                    <w:jc w:val="both"/>
                                  </w:pPr>
                                </w:pPrChange>
                              </w:pPr>
                              <w:bookmarkStart w:id="4094" w:name="_Toc11500472"/>
                              <w:ins w:id="4095" w:author="Ly Tran Thi Ly" w:date="2019-06-13T09:59:00Z">
                                <w:r>
                                  <w:t xml:space="preserve">Hình 2. </w:t>
                                </w:r>
                                <w:r>
                                  <w:fldChar w:fldCharType="begin"/>
                                </w:r>
                                <w:r>
                                  <w:instrText xml:space="preserve"> SEQ Hình_2. \* ARABIC </w:instrText>
                                </w:r>
                              </w:ins>
                              <w:r>
                                <w:fldChar w:fldCharType="separate"/>
                              </w:r>
                              <w:ins w:id="4096" w:author="TRAN THI LY LY" w:date="2019-06-20T23:47:00Z">
                                <w:r w:rsidR="00887B15">
                                  <w:rPr>
                                    <w:noProof/>
                                  </w:rPr>
                                  <w:t>11</w:t>
                                </w:r>
                              </w:ins>
                              <w:ins w:id="4097" w:author="Ly Tran Thi Ly" w:date="2019-06-13T09:59:00Z">
                                <w:r>
                                  <w:fldChar w:fldCharType="end"/>
                                </w:r>
                                <w:r>
                                  <w:t xml:space="preserve"> Sơ đồ phân loại QAS dựa trên những dạng câu trả lời được tạo ra bởi QAS.</w:t>
                                </w:r>
                              </w:ins>
                              <w:bookmarkEnd w:id="40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3606D" id="Text Box 232" o:spid="_x0000_s1039" type="#_x0000_t202" style="position:absolute;left:0;text-align:left;margin-left:36pt;margin-top:264.6pt;width:5in;height:43.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NVrNAIAAGwEAAAOAAAAZHJzL2Uyb0RvYy54bWysVFFv2yAQfp+0/4B4X5ykzVZ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" stroked="f">
                  <v:textbox inset="0,0,0,0">
                    <w:txbxContent>
                      <w:p w14:paraId="1724544D" w14:textId="549D7D51" w:rsidR="009E4E78" w:rsidRPr="00494583" w:rsidRDefault="009E4E78">
                        <w:pPr>
                          <w:pStyle w:val="Chuthich"/>
                          <w:rPr>
                            <w:noProof/>
                          </w:rPr>
                          <w:pPrChange w:id="4098" w:author="Ly Tran Thi Ly" w:date="2019-06-13T09:59:00Z">
                            <w:pPr>
                              <w:ind w:firstLine="720"/>
                              <w:jc w:val="both"/>
                            </w:pPr>
                          </w:pPrChange>
                        </w:pPr>
                        <w:bookmarkStart w:id="4099" w:name="_Toc11500472"/>
                        <w:ins w:id="4100" w:author="Ly Tran Thi Ly" w:date="2019-06-13T09:59:00Z">
                          <w:r>
                            <w:t xml:space="preserve">Hình 2. </w:t>
                          </w:r>
                          <w:r>
                            <w:fldChar w:fldCharType="begin"/>
                          </w:r>
                          <w:r>
                            <w:instrText xml:space="preserve"> SEQ Hình_2. \* ARABIC </w:instrText>
                          </w:r>
                        </w:ins>
                        <w:r>
                          <w:fldChar w:fldCharType="separate"/>
                        </w:r>
                        <w:ins w:id="4101" w:author="TRAN THI LY LY" w:date="2019-06-20T23:47:00Z">
                          <w:r w:rsidR="00887B15">
                            <w:rPr>
                              <w:noProof/>
                            </w:rPr>
                            <w:t>11</w:t>
                          </w:r>
                        </w:ins>
                        <w:ins w:id="4102" w:author="Ly Tran Thi Ly" w:date="2019-06-13T09:59:00Z">
                          <w:r>
                            <w:fldChar w:fldCharType="end"/>
                          </w:r>
                          <w:r>
                            <w:t xml:space="preserve"> Sơ đồ phân loại QAS dựa trên những dạng câu trả lời được tạo ra bởi QAS.</w:t>
                          </w:r>
                        </w:ins>
                        <w:bookmarkEnd w:id="4099"/>
                      </w:p>
                    </w:txbxContent>
                  </v:textbox>
                  <w10:wrap type="topAndBottom"/>
                </v:shape>
              </w:pict>
            </mc:Fallback>
          </mc:AlternateContent>
        </w:r>
      </w:ins>
      <w:ins w:id="4103" w:author="Ly Tran Thi Ly" w:date="2019-06-11T14:52:00Z">
        <w:r w:rsidR="004266F5" w:rsidRPr="001E1EDB">
          <w:rPr>
            <w:rFonts w:ascii="Times New Roman" w:hAnsi="Times New Roman" w:cs="Times New Roman"/>
            <w:sz w:val="26"/>
            <w:szCs w:val="26"/>
            <w:rPrChange w:id="4104" w:author="Ly Tran Thi Ly" w:date="2019-06-19T16:17:00Z">
              <w:rPr/>
            </w:rPrChange>
          </w:rPr>
          <w:t xml:space="preserve">Tiêu chí này phân loại dựa trên </w:t>
        </w:r>
      </w:ins>
      <w:ins w:id="4105" w:author="Ly Tran Thi Ly" w:date="2019-06-11T14:53:00Z">
        <w:r w:rsidR="004266F5" w:rsidRPr="001E1EDB">
          <w:rPr>
            <w:rFonts w:ascii="Times New Roman" w:hAnsi="Times New Roman" w:cs="Times New Roman"/>
            <w:sz w:val="26"/>
            <w:szCs w:val="26"/>
            <w:rPrChange w:id="4106" w:author="Ly Tran Thi Ly" w:date="2019-06-19T16:17:00Z">
              <w:rPr/>
            </w:rPrChange>
          </w:rPr>
          <w:t xml:space="preserve">câu trả lời thuộc loại extracted answer </w:t>
        </w:r>
      </w:ins>
      <w:ins w:id="4107" w:author="Ly Tran Thi Ly" w:date="2019-06-11T14:54:00Z">
        <w:r w:rsidR="004266F5" w:rsidRPr="001E1EDB">
          <w:rPr>
            <w:rFonts w:ascii="Times New Roman" w:hAnsi="Times New Roman" w:cs="Times New Roman"/>
            <w:sz w:val="26"/>
            <w:szCs w:val="26"/>
            <w:rPrChange w:id="4108" w:author="Ly Tran Thi Ly" w:date="2019-06-19T16:17:00Z">
              <w:rPr/>
            </w:rPrChange>
          </w:rPr>
          <w:t>(chiết xuất từ dữ liệu nguồn) hay generated answer (hệ thống tự tạo ra sau khi phân tích đầy đủ thông tin)</w:t>
        </w:r>
      </w:ins>
      <w:ins w:id="4109" w:author="Ly Tran Thi Ly" w:date="2019-06-11T14:55:00Z">
        <w:r w:rsidR="004266F5" w:rsidRPr="001E1EDB">
          <w:rPr>
            <w:rFonts w:ascii="Times New Roman" w:hAnsi="Times New Roman" w:cs="Times New Roman"/>
            <w:sz w:val="26"/>
            <w:szCs w:val="26"/>
            <w:rPrChange w:id="4110" w:author="Ly Tran Thi Ly" w:date="2019-06-19T16:17:00Z">
              <w:rPr/>
            </w:rPrChange>
          </w:rPr>
          <w:t>.</w:t>
        </w:r>
      </w:ins>
    </w:p>
    <w:p w14:paraId="77953CD7" w14:textId="22A65CE2" w:rsidR="001A1A99" w:rsidRPr="00A9201D" w:rsidRDefault="00E53795" w:rsidP="007D3873">
      <w:pPr>
        <w:pStyle w:val="u5"/>
        <w:spacing w:before="0"/>
        <w:jc w:val="both"/>
        <w:rPr>
          <w:rFonts w:cs="Times New Roman"/>
          <w:szCs w:val="26"/>
        </w:rPr>
      </w:pPr>
      <w:r w:rsidRPr="00A9201D">
        <w:rPr>
          <w:rFonts w:cs="Times New Roman"/>
          <w:szCs w:val="26"/>
        </w:rPr>
        <w:t>2.1.2.6</w:t>
      </w:r>
      <w:r w:rsidR="001A1A99" w:rsidRPr="00A9201D">
        <w:rPr>
          <w:rFonts w:cs="Times New Roman"/>
          <w:szCs w:val="26"/>
        </w:rPr>
        <w:t xml:space="preserve">.1 </w:t>
      </w:r>
      <w:del w:id="4111" w:author="TRAN THI LY LY" w:date="2019-06-17T21:22:00Z">
        <w:r w:rsidR="001A1A99" w:rsidRPr="00A9201D" w:rsidDel="00A13F57">
          <w:rPr>
            <w:rFonts w:cs="Times New Roman"/>
            <w:szCs w:val="26"/>
          </w:rPr>
          <w:delText>Extracted answer</w:delText>
        </w:r>
      </w:del>
      <w:ins w:id="4112" w:author="Ly Tran Thi Ly" w:date="2019-06-11T15:58:00Z">
        <w:del w:id="4113" w:author="TRAN THI LY LY" w:date="2019-06-17T21:22:00Z">
          <w:r w:rsidR="00143400" w:rsidDel="00A13F57">
            <w:rPr>
              <w:rFonts w:cs="Times New Roman"/>
              <w:szCs w:val="26"/>
            </w:rPr>
            <w:delText xml:space="preserve"> (</w:delText>
          </w:r>
        </w:del>
      </w:ins>
      <w:ins w:id="4114" w:author="TRAN THI LY LY" w:date="2019-06-17T21:22:00Z">
        <w:r w:rsidR="00A13F57">
          <w:rPr>
            <w:rFonts w:cs="Times New Roman"/>
            <w:szCs w:val="26"/>
          </w:rPr>
          <w:t>C</w:t>
        </w:r>
      </w:ins>
      <w:ins w:id="4115" w:author="Ly Tran Thi Ly" w:date="2019-06-12T16:16:00Z">
        <w:del w:id="4116" w:author="TRAN THI LY LY" w:date="2019-06-17T21:22:00Z">
          <w:r w:rsidR="00234E63" w:rsidDel="00A13F57">
            <w:rPr>
              <w:rFonts w:cs="Times New Roman"/>
              <w:szCs w:val="26"/>
            </w:rPr>
            <w:delText>c</w:delText>
          </w:r>
        </w:del>
        <w:r w:rsidR="00234E63">
          <w:rPr>
            <w:rFonts w:cs="Times New Roman"/>
            <w:szCs w:val="26"/>
          </w:rPr>
          <w:t xml:space="preserve">âu trả lời được </w:t>
        </w:r>
      </w:ins>
      <w:ins w:id="4117" w:author="Ly Tran Thi Ly" w:date="2019-06-11T15:58:00Z">
        <w:r w:rsidR="00143400">
          <w:rPr>
            <w:rFonts w:cs="Times New Roman"/>
            <w:szCs w:val="26"/>
          </w:rPr>
          <w:t>chiết xuất từ dữ liệu nguồn</w:t>
        </w:r>
      </w:ins>
      <w:ins w:id="4118" w:author="TRAN THI LY LY" w:date="2019-06-17T21:22:00Z">
        <w:r w:rsidR="00A13F57">
          <w:rPr>
            <w:rFonts w:cs="Times New Roman"/>
            <w:szCs w:val="26"/>
          </w:rPr>
          <w:t xml:space="preserve"> (</w:t>
        </w:r>
        <w:r w:rsidR="00A13F57" w:rsidRPr="00A9201D">
          <w:rPr>
            <w:rFonts w:cs="Times New Roman"/>
            <w:szCs w:val="26"/>
          </w:rPr>
          <w:t>Extracted answer</w:t>
        </w:r>
        <w:r w:rsidR="00A13F57">
          <w:rPr>
            <w:rFonts w:cs="Times New Roman"/>
            <w:szCs w:val="26"/>
          </w:rPr>
          <w:t>)</w:t>
        </w:r>
      </w:ins>
      <w:ins w:id="4119" w:author="Ly Tran Thi Ly" w:date="2019-06-11T15:58:00Z">
        <w:del w:id="4120" w:author="TRAN THI LY LY" w:date="2019-06-17T21:22:00Z">
          <w:r w:rsidR="00143400" w:rsidDel="00A13F57">
            <w:rPr>
              <w:rFonts w:cs="Times New Roman"/>
              <w:szCs w:val="26"/>
            </w:rPr>
            <w:delText>)</w:delText>
          </w:r>
        </w:del>
      </w:ins>
    </w:p>
    <w:p w14:paraId="334BF3AD" w14:textId="77777777" w:rsidR="00CF24F9" w:rsidRPr="00A60A16" w:rsidRDefault="00AC5779"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Câu trả lời dưới dạng các câu</w:t>
      </w:r>
      <w:r w:rsidR="00B50648" w:rsidRPr="00A60A16">
        <w:rPr>
          <w:rFonts w:ascii="Times New Roman" w:hAnsi="Times New Roman" w:cs="Times New Roman"/>
          <w:sz w:val="26"/>
          <w:szCs w:val="26"/>
        </w:rPr>
        <w:t xml:space="preserve">: </w:t>
      </w:r>
      <w:r w:rsidRPr="00A60A16">
        <w:rPr>
          <w:rFonts w:ascii="Times New Roman" w:hAnsi="Times New Roman" w:cs="Times New Roman"/>
          <w:sz w:val="26"/>
          <w:szCs w:val="26"/>
        </w:rPr>
        <w:t>tài liệu nguồn phải được chia ra thành cụm những câu riêng biệt. Cụm câu nào được hệ thống đánh giá tốt nhất sẻ dùng để phản hồi cho người dùng. Thông thường</w:t>
      </w:r>
      <w:r w:rsidR="00B50648" w:rsidRPr="00A60A16">
        <w:rPr>
          <w:rFonts w:ascii="Times New Roman" w:hAnsi="Times New Roman" w:cs="Times New Roman"/>
          <w:sz w:val="26"/>
          <w:szCs w:val="26"/>
        </w:rPr>
        <w:t xml:space="preserve"> nó được</w:t>
      </w:r>
      <w:r w:rsidRPr="00A60A16">
        <w:rPr>
          <w:rFonts w:ascii="Times New Roman" w:hAnsi="Times New Roman" w:cs="Times New Roman"/>
          <w:sz w:val="26"/>
          <w:szCs w:val="26"/>
        </w:rPr>
        <w:t xml:space="preserve"> dùng cho factoid questions hoặc yes-no type questions. QASs gặp vấn đề trong việc tìm ra ranh giới của cụm câu trả lời từ các loại tài liệu không chính thức như blogs, các trang mạng xã hội, …</w:t>
      </w:r>
    </w:p>
    <w:p w14:paraId="03CFF929" w14:textId="77777777" w:rsidR="00AC5779" w:rsidRPr="00A60A16" w:rsidRDefault="00B50648"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Câu</w:t>
      </w:r>
      <w:r w:rsidR="00AC5779" w:rsidRPr="00A60A16">
        <w:rPr>
          <w:rFonts w:ascii="Times New Roman" w:hAnsi="Times New Roman" w:cs="Times New Roman"/>
          <w:sz w:val="26"/>
          <w:szCs w:val="26"/>
        </w:rPr>
        <w:t xml:space="preserve"> trả lời dưới dạng đoạn văn bản</w:t>
      </w:r>
      <w:r w:rsidRPr="00A60A16">
        <w:rPr>
          <w:rFonts w:ascii="Times New Roman" w:hAnsi="Times New Roman" w:cs="Times New Roman"/>
          <w:sz w:val="26"/>
          <w:szCs w:val="26"/>
        </w:rPr>
        <w:t>: tài liệu nguồn phải được chia ra thành các đoạn riêng biệt. Đoạn nào được hệ thống đánh giá tốt nhất sẻ dùng để phản hồi cho người dùng. Thường được dùng cho causal questions hoặc hypotherical type questions. Vấn đề lớn nhất cho chiết xuất câu trả lời dạng đoạn văn bản là việc phân tích chủ đề đoạn.</w:t>
      </w:r>
    </w:p>
    <w:p w14:paraId="5C964E0B" w14:textId="77777777" w:rsidR="00B50648" w:rsidRPr="00A60A16" w:rsidRDefault="00B50648"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Câu trả lời dưới dạng đa phương tiện: phản hồi trả về cho người dùng sẽ ở dạng các tệp tin đa phương tiện như audio, video, sound clip.</w:t>
      </w:r>
    </w:p>
    <w:p w14:paraId="0D3CE606" w14:textId="6ECE6BC5" w:rsidR="003B7591" w:rsidRPr="00FF35D0" w:rsidRDefault="00E53795" w:rsidP="007D3873">
      <w:pPr>
        <w:pStyle w:val="u5"/>
        <w:spacing w:before="0"/>
        <w:jc w:val="both"/>
        <w:rPr>
          <w:rFonts w:cs="Times New Roman"/>
          <w:szCs w:val="26"/>
        </w:rPr>
      </w:pPr>
      <w:r w:rsidRPr="00FF35D0">
        <w:rPr>
          <w:rFonts w:cs="Times New Roman"/>
          <w:szCs w:val="26"/>
        </w:rPr>
        <w:lastRenderedPageBreak/>
        <w:t>2.1.2.6</w:t>
      </w:r>
      <w:r w:rsidR="003B7591" w:rsidRPr="00FF35D0">
        <w:rPr>
          <w:rFonts w:cs="Times New Roman"/>
          <w:szCs w:val="26"/>
        </w:rPr>
        <w:t xml:space="preserve">.2 </w:t>
      </w:r>
      <w:del w:id="4121" w:author="TRAN THI LY LY" w:date="2019-06-17T21:23:00Z">
        <w:r w:rsidR="003B7591" w:rsidRPr="00FF35D0" w:rsidDel="00A13F57">
          <w:rPr>
            <w:rFonts w:cs="Times New Roman"/>
            <w:szCs w:val="26"/>
          </w:rPr>
          <w:delText>Generated answer</w:delText>
        </w:r>
      </w:del>
      <w:ins w:id="4122" w:author="Ly Tran Thi Ly" w:date="2019-06-11T15:58:00Z">
        <w:del w:id="4123" w:author="TRAN THI LY LY" w:date="2019-06-17T21:23:00Z">
          <w:r w:rsidR="00143400" w:rsidDel="00A13F57">
            <w:rPr>
              <w:rFonts w:cs="Times New Roman"/>
              <w:szCs w:val="26"/>
            </w:rPr>
            <w:delText xml:space="preserve"> </w:delText>
          </w:r>
        </w:del>
      </w:ins>
      <w:ins w:id="4124" w:author="TRAN THI LY LY" w:date="2019-06-17T21:23:00Z">
        <w:r w:rsidR="00A13F57">
          <w:rPr>
            <w:rFonts w:cs="Times New Roman"/>
            <w:szCs w:val="26"/>
          </w:rPr>
          <w:t>C</w:t>
        </w:r>
      </w:ins>
      <w:ins w:id="4125" w:author="Ly Tran Thi Ly" w:date="2019-06-11T15:58:00Z">
        <w:del w:id="4126" w:author="TRAN THI LY LY" w:date="2019-06-17T21:23:00Z">
          <w:r w:rsidR="00143400" w:rsidDel="00A13F57">
            <w:rPr>
              <w:rFonts w:cs="Times New Roman"/>
              <w:szCs w:val="26"/>
            </w:rPr>
            <w:delText>(c</w:delText>
          </w:r>
        </w:del>
        <w:r w:rsidR="00143400">
          <w:rPr>
            <w:rFonts w:cs="Times New Roman"/>
            <w:szCs w:val="26"/>
          </w:rPr>
          <w:t>âu trả lời do hệ thống tự tạo</w:t>
        </w:r>
      </w:ins>
      <w:ins w:id="4127" w:author="TRAN THI LY LY" w:date="2019-06-17T21:23:00Z">
        <w:r w:rsidR="00A13F57">
          <w:rPr>
            <w:rFonts w:cs="Times New Roman"/>
            <w:szCs w:val="26"/>
          </w:rPr>
          <w:t xml:space="preserve"> (</w:t>
        </w:r>
        <w:r w:rsidR="00A13F57" w:rsidRPr="00FF35D0">
          <w:rPr>
            <w:rFonts w:cs="Times New Roman"/>
            <w:szCs w:val="26"/>
          </w:rPr>
          <w:t>Generated answer</w:t>
        </w:r>
        <w:r w:rsidR="00A13F57">
          <w:rPr>
            <w:rFonts w:cs="Times New Roman"/>
            <w:szCs w:val="26"/>
          </w:rPr>
          <w:t>)</w:t>
        </w:r>
      </w:ins>
      <w:ins w:id="4128" w:author="Ly Tran Thi Ly" w:date="2019-06-11T15:58:00Z">
        <w:del w:id="4129" w:author="TRAN THI LY LY" w:date="2019-06-17T21:23:00Z">
          <w:r w:rsidR="00143400" w:rsidDel="00A13F57">
            <w:rPr>
              <w:rFonts w:cs="Times New Roman"/>
              <w:szCs w:val="26"/>
            </w:rPr>
            <w:delText>)</w:delText>
          </w:r>
        </w:del>
      </w:ins>
    </w:p>
    <w:p w14:paraId="7451287A" w14:textId="77777777" w:rsidR="00CF24F9" w:rsidRPr="00A60A16" w:rsidRDefault="00B50648"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Câu trả lời dạng yes – no: câu trả lời sẽ được hệ thống đưa ra thông qua xác minh và biện luận (verification and justification).</w:t>
      </w:r>
    </w:p>
    <w:p w14:paraId="688AC847" w14:textId="77777777" w:rsidR="00B50648" w:rsidRPr="00A60A16" w:rsidRDefault="00B50648"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Câu trả lời là ý kiến, thái độ hoặc đánh giá được tạo ra bởi hệ thống đánh giá đối tượng hoặc tính năng của đối tượng.</w:t>
      </w:r>
    </w:p>
    <w:p w14:paraId="2F3244A7" w14:textId="77777777" w:rsidR="00B50648" w:rsidRPr="00A60A16" w:rsidRDefault="00E27B5A" w:rsidP="00B2305C">
      <w:pPr>
        <w:pStyle w:val="oancuaDanhsach"/>
        <w:numPr>
          <w:ilvl w:val="0"/>
          <w:numId w:val="5"/>
        </w:numPr>
        <w:jc w:val="both"/>
        <w:rPr>
          <w:rFonts w:ascii="Times New Roman" w:hAnsi="Times New Roman" w:cs="Times New Roman"/>
          <w:sz w:val="26"/>
          <w:szCs w:val="26"/>
        </w:rPr>
      </w:pPr>
      <w:r w:rsidRPr="00A60A16">
        <w:rPr>
          <w:rFonts w:ascii="Times New Roman" w:hAnsi="Times New Roman" w:cs="Times New Roman"/>
          <w:sz w:val="26"/>
          <w:szCs w:val="26"/>
        </w:rPr>
        <w:t>Câu trả lời hội thoại: tạo ra câu trả lời cho câu hỏi của người dùng dưới hình thức như một cuộc hội thoại.</w:t>
      </w:r>
    </w:p>
    <w:p w14:paraId="368093FC" w14:textId="77777777" w:rsidR="00E27B5A" w:rsidRPr="00A60A16" w:rsidRDefault="00E27B5A" w:rsidP="007D3873">
      <w:pPr>
        <w:ind w:left="360"/>
        <w:jc w:val="both"/>
        <w:rPr>
          <w:rFonts w:ascii="Times New Roman" w:hAnsi="Times New Roman" w:cs="Times New Roman"/>
          <w:sz w:val="26"/>
          <w:szCs w:val="26"/>
        </w:rPr>
      </w:pPr>
      <w:r w:rsidRPr="00A60A16">
        <w:rPr>
          <w:rFonts w:ascii="Times New Roman" w:hAnsi="Times New Roman" w:cs="Times New Roman"/>
          <w:sz w:val="26"/>
          <w:szCs w:val="26"/>
        </w:rPr>
        <w:t xml:space="preserve">=&gt; </w:t>
      </w:r>
      <w:r w:rsidRPr="001E1EDB">
        <w:rPr>
          <w:rFonts w:ascii="Times New Roman" w:hAnsi="Times New Roman" w:cs="Times New Roman"/>
          <w:i/>
          <w:sz w:val="26"/>
          <w:szCs w:val="26"/>
          <w:rPrChange w:id="4130" w:author="Ly Tran Thi Ly" w:date="2019-06-19T16:27:00Z">
            <w:rPr>
              <w:rFonts w:ascii="Times New Roman" w:hAnsi="Times New Roman" w:cs="Times New Roman"/>
              <w:sz w:val="26"/>
              <w:szCs w:val="26"/>
            </w:rPr>
          </w:rPrChange>
        </w:rPr>
        <w:t>Hệ thống của chúng tôi là chatbot vì vậy sẽ trả lời câu hỏi của người dùng dưới hình thức một cuộc hội thoại (của generate answer) kết hợp với câu trả lời dưới dạng các câu (của extracted answer).</w:t>
      </w:r>
    </w:p>
    <w:p w14:paraId="7DB9F1CD" w14:textId="5A550672" w:rsidR="003B2642" w:rsidRPr="00FF35D0" w:rsidRDefault="003B2642">
      <w:pPr>
        <w:pStyle w:val="u2"/>
        <w:pPrChange w:id="4131" w:author="Ly Tran Thi Ly" w:date="2019-06-20T16:41:00Z">
          <w:pPr>
            <w:pStyle w:val="u2"/>
            <w:spacing w:before="0"/>
            <w:jc w:val="both"/>
          </w:pPr>
        </w:pPrChange>
      </w:pPr>
      <w:bookmarkStart w:id="4132" w:name="_Toc11966304"/>
      <w:r w:rsidRPr="00FF35D0">
        <w:t xml:space="preserve">2.2 </w:t>
      </w:r>
      <w:r w:rsidRPr="00FE2359">
        <w:rPr>
          <w:rPrChange w:id="4133" w:author="Ly Tran Thi Ly" w:date="2019-06-20T16:41:00Z">
            <w:rPr>
              <w:rFonts w:cs="Times New Roman"/>
              <w:color w:val="000000" w:themeColor="text1"/>
            </w:rPr>
          </w:rPrChange>
        </w:rPr>
        <w:t>Chatbot</w:t>
      </w:r>
      <w:bookmarkEnd w:id="4132"/>
    </w:p>
    <w:p w14:paraId="617E3BB5" w14:textId="50CC854B" w:rsidR="00E27B5A" w:rsidRPr="00A60A16" w:rsidRDefault="00A7776C">
      <w:pPr>
        <w:ind w:firstLine="720"/>
        <w:jc w:val="both"/>
        <w:rPr>
          <w:rFonts w:ascii="Times New Roman" w:hAnsi="Times New Roman" w:cs="Times New Roman"/>
          <w:sz w:val="26"/>
          <w:szCs w:val="26"/>
        </w:rPr>
        <w:pPrChange w:id="4134" w:author="Cuong, Pham Nguyen" w:date="2019-06-16T18:20:00Z">
          <w:pPr>
            <w:ind w:firstLine="720"/>
          </w:pPr>
        </w:pPrChange>
      </w:pPr>
      <w:r w:rsidRPr="00A60A16">
        <w:rPr>
          <w:rFonts w:ascii="Times New Roman" w:hAnsi="Times New Roman" w:cs="Times New Roman"/>
          <w:sz w:val="26"/>
          <w:szCs w:val="26"/>
        </w:rPr>
        <w:t>Theo Wikipedia</w:t>
      </w:r>
      <w:r w:rsidR="00214D57" w:rsidRPr="00A60A16">
        <w:rPr>
          <w:rFonts w:ascii="Times New Roman" w:hAnsi="Times New Roman" w:cs="Times New Roman"/>
          <w:sz w:val="26"/>
          <w:szCs w:val="26"/>
        </w:rPr>
        <w:t xml:space="preserve"> </w:t>
      </w:r>
      <w:sdt>
        <w:sdtPr>
          <w:rPr>
            <w:rFonts w:ascii="Times New Roman" w:hAnsi="Times New Roman" w:cs="Times New Roman"/>
            <w:sz w:val="26"/>
            <w:szCs w:val="26"/>
          </w:rPr>
          <w:id w:val="1647399000"/>
          <w:citation/>
        </w:sdtPr>
        <w:sdtContent>
          <w:r w:rsidR="00214D57" w:rsidRPr="00A60A16">
            <w:rPr>
              <w:rFonts w:ascii="Times New Roman" w:hAnsi="Times New Roman" w:cs="Times New Roman"/>
              <w:sz w:val="26"/>
              <w:szCs w:val="26"/>
            </w:rPr>
            <w:fldChar w:fldCharType="begin"/>
          </w:r>
          <w:r w:rsidR="00214D57" w:rsidRPr="00A60A16">
            <w:rPr>
              <w:rFonts w:ascii="Times New Roman" w:hAnsi="Times New Roman" w:cs="Times New Roman"/>
              <w:sz w:val="26"/>
              <w:szCs w:val="26"/>
            </w:rPr>
            <w:instrText xml:space="preserve"> CITATION Cha \l 1033 </w:instrText>
          </w:r>
          <w:r w:rsidR="00214D57"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[7]</w:t>
          </w:r>
          <w:r w:rsidR="00214D57" w:rsidRPr="00A60A16">
            <w:rPr>
              <w:rFonts w:ascii="Times New Roman" w:hAnsi="Times New Roman" w:cs="Times New Roman"/>
              <w:sz w:val="26"/>
              <w:szCs w:val="26"/>
            </w:rPr>
            <w:fldChar w:fldCharType="end"/>
          </w:r>
        </w:sdtContent>
      </w:sdt>
      <w:r w:rsidRPr="00A60A16">
        <w:rPr>
          <w:rFonts w:ascii="Times New Roman" w:hAnsi="Times New Roman" w:cs="Times New Roman"/>
          <w:sz w:val="26"/>
          <w:szCs w:val="26"/>
        </w:rPr>
        <w:t xml:space="preserve">, </w:t>
      </w:r>
      <w:r w:rsidR="0029627E">
        <w:rPr>
          <w:rFonts w:ascii="Times New Roman" w:hAnsi="Times New Roman" w:cs="Times New Roman"/>
          <w:sz w:val="26"/>
          <w:szCs w:val="26"/>
        </w:rPr>
        <w:t>“</w:t>
      </w:r>
      <w:r w:rsidRPr="00A60A16">
        <w:rPr>
          <w:rFonts w:ascii="Times New Roman" w:hAnsi="Times New Roman" w:cs="Times New Roman"/>
          <w:i/>
          <w:sz w:val="26"/>
          <w:szCs w:val="26"/>
        </w:rPr>
        <w:t>chatbot (tên khác là smartbots, talkbot, chatterbot, Bot, IM bot, interactive agent, Conversational interface hay Artificial Conversational Entity) là một chương trình máy tính hoặc trí thông minh nhân tạo thực hiện cuộc trò chuyện bằng giọng nói hay văn bản. Các chương trình như vậy thường được thiết kế để mô phỏng cách con người đối thoại với nhau. Một số chatbot sử dụng hệ thống xử lý ngôn ngữ tự nhiên phức tạp, nhưng nhiều hệ thống đơn giản hơn chỉ quét từ khóa trong đầu vào, sau đó trả lời với từ khóa phù hợp nhất hoặc xây dựng câu trả lời từ cơ sở dữ liệu</w:t>
      </w:r>
      <w:r w:rsidR="0029627E">
        <w:rPr>
          <w:rFonts w:ascii="Times New Roman" w:hAnsi="Times New Roman" w:cs="Times New Roman"/>
          <w:sz w:val="26"/>
          <w:szCs w:val="26"/>
        </w:rPr>
        <w:t>”</w:t>
      </w:r>
      <w:r w:rsidRPr="00A60A16">
        <w:rPr>
          <w:rFonts w:ascii="Times New Roman" w:hAnsi="Times New Roman" w:cs="Times New Roman"/>
          <w:sz w:val="26"/>
          <w:szCs w:val="26"/>
        </w:rPr>
        <w:t>.</w:t>
      </w:r>
    </w:p>
    <w:p w14:paraId="42C580DF" w14:textId="08979430" w:rsidR="00317B41" w:rsidRPr="00A60A16" w:rsidRDefault="00317B41">
      <w:pPr>
        <w:ind w:firstLine="720"/>
        <w:jc w:val="both"/>
        <w:rPr>
          <w:rFonts w:ascii="Times New Roman" w:hAnsi="Times New Roman" w:cs="Times New Roman"/>
          <w:sz w:val="26"/>
          <w:szCs w:val="26"/>
        </w:rPr>
        <w:pPrChange w:id="4135" w:author="Cuong, Pham Nguyen" w:date="2019-06-16T18:20:00Z">
          <w:pPr>
            <w:ind w:firstLine="720"/>
          </w:pPr>
        </w:pPrChange>
      </w:pPr>
      <w:r w:rsidRPr="00A60A16">
        <w:rPr>
          <w:rFonts w:ascii="Times New Roman" w:hAnsi="Times New Roman" w:cs="Times New Roman"/>
          <w:sz w:val="26"/>
          <w:szCs w:val="26"/>
        </w:rPr>
        <w:t>Nhiều người thường lầm lẫn QAS và chatbot là mộ</w:t>
      </w:r>
      <w:r w:rsidR="00214D57" w:rsidRPr="00A60A16">
        <w:rPr>
          <w:rFonts w:ascii="Times New Roman" w:hAnsi="Times New Roman" w:cs="Times New Roman"/>
          <w:sz w:val="26"/>
          <w:szCs w:val="26"/>
        </w:rPr>
        <w:t xml:space="preserve">t, nhưng theo </w:t>
      </w:r>
      <w:sdt>
        <w:sdtPr>
          <w:rPr>
            <w:rFonts w:ascii="Times New Roman" w:hAnsi="Times New Roman" w:cs="Times New Roman"/>
            <w:sz w:val="26"/>
            <w:szCs w:val="26"/>
          </w:rPr>
          <w:id w:val="-1505740088"/>
          <w:citation/>
        </w:sdtPr>
        <w:sdtContent>
          <w:r w:rsidR="00214D57" w:rsidRPr="00A60A16">
            <w:rPr>
              <w:rFonts w:ascii="Times New Roman" w:hAnsi="Times New Roman" w:cs="Times New Roman"/>
              <w:sz w:val="26"/>
              <w:szCs w:val="26"/>
            </w:rPr>
            <w:fldChar w:fldCharType="begin"/>
          </w:r>
          <w:r w:rsidR="00214D57" w:rsidRPr="00A60A16">
            <w:rPr>
              <w:rFonts w:ascii="Times New Roman" w:hAnsi="Times New Roman" w:cs="Times New Roman"/>
              <w:sz w:val="26"/>
              <w:szCs w:val="26"/>
            </w:rPr>
            <w:instrText xml:space="preserve"> CITATION Mad \l 1033 </w:instrText>
          </w:r>
          <w:r w:rsidR="00214D57"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[8]</w:t>
          </w:r>
          <w:r w:rsidR="00214D57" w:rsidRPr="00A60A16">
            <w:rPr>
              <w:rFonts w:ascii="Times New Roman" w:hAnsi="Times New Roman" w:cs="Times New Roman"/>
              <w:sz w:val="26"/>
              <w:szCs w:val="26"/>
            </w:rPr>
            <w:fldChar w:fldCharType="end"/>
          </w:r>
        </w:sdtContent>
      </w:sdt>
      <w:r w:rsidRPr="00A60A16">
        <w:rPr>
          <w:rFonts w:ascii="Times New Roman" w:hAnsi="Times New Roman" w:cs="Times New Roman"/>
          <w:sz w:val="26"/>
          <w:szCs w:val="26"/>
        </w:rPr>
        <w:t xml:space="preserve">, </w:t>
      </w:r>
      <w:r w:rsidR="0029627E">
        <w:rPr>
          <w:rFonts w:ascii="Times New Roman" w:hAnsi="Times New Roman" w:cs="Times New Roman"/>
          <w:sz w:val="26"/>
          <w:szCs w:val="26"/>
        </w:rPr>
        <w:t>“</w:t>
      </w:r>
      <w:r w:rsidRPr="00A60A16">
        <w:rPr>
          <w:rFonts w:ascii="Times New Roman" w:hAnsi="Times New Roman" w:cs="Times New Roman"/>
          <w:i/>
          <w:sz w:val="26"/>
          <w:szCs w:val="26"/>
        </w:rPr>
        <w:t>chatbot và QAS có những cách tiếp cận, phương thức, thuật toán và mô hình khác nhau</w:t>
      </w:r>
      <w:r w:rsidR="009C262A" w:rsidRPr="00A60A16">
        <w:rPr>
          <w:rFonts w:ascii="Times New Roman" w:hAnsi="Times New Roman" w:cs="Times New Roman"/>
          <w:i/>
          <w:sz w:val="26"/>
          <w:szCs w:val="26"/>
        </w:rPr>
        <w:t>.</w:t>
      </w:r>
      <w:r w:rsidR="00891847" w:rsidRPr="00A60A16">
        <w:rPr>
          <w:rFonts w:ascii="Times New Roman" w:hAnsi="Times New Roman" w:cs="Times New Roman"/>
          <w:i/>
          <w:sz w:val="26"/>
          <w:szCs w:val="26"/>
        </w:rPr>
        <w:t xml:space="preserve"> Chatbot có thể có nhiều chức năng (tùy thuộc vào vấn đề cần giải quyết) hơn là QAS và cũng dễ dàng để xây dựng nhờ các công cụ được xây dựng sẵn như </w:t>
      </w:r>
      <w:r w:rsidR="0099430A" w:rsidRPr="00A60A16">
        <w:rPr>
          <w:rFonts w:ascii="Times New Roman" w:hAnsi="Times New Roman" w:cs="Times New Roman"/>
          <w:i/>
          <w:sz w:val="26"/>
          <w:szCs w:val="26"/>
        </w:rPr>
        <w:t>Diaglogflow.ai, wit.ai, LUIS</w:t>
      </w:r>
      <w:r w:rsidR="00891847" w:rsidRPr="00A60A16">
        <w:rPr>
          <w:rFonts w:ascii="Times New Roman" w:hAnsi="Times New Roman" w:cs="Times New Roman"/>
          <w:i/>
          <w:sz w:val="26"/>
          <w:szCs w:val="26"/>
        </w:rPr>
        <w:t>, amazon lex and IBM Watson, … nhưng nó không thể thông minh thật sự mà nó chỉ có thể làm những việc mà người xây dựng cần.</w:t>
      </w:r>
      <w:r w:rsidR="0099430A" w:rsidRPr="00A60A16">
        <w:rPr>
          <w:rFonts w:ascii="Times New Roman" w:hAnsi="Times New Roman" w:cs="Times New Roman"/>
          <w:i/>
          <w:sz w:val="26"/>
          <w:szCs w:val="26"/>
        </w:rPr>
        <w:t xml:space="preserve"> Chatbot được biết đến như là tác nhân đàm thoại, một dịch vụ được cung cấp bởi các quy tắc hoặc trí tuệ nhân tạo (một phần nhỏ) mà bạn tương tác thông qua giao diện trò chuyện.</w:t>
      </w:r>
      <w:r w:rsidR="0029627E" w:rsidRPr="00A60A16">
        <w:rPr>
          <w:rFonts w:ascii="Times New Roman" w:hAnsi="Times New Roman" w:cs="Times New Roman"/>
          <w:i/>
          <w:sz w:val="26"/>
          <w:szCs w:val="26"/>
        </w:rPr>
        <w:t>”</w:t>
      </w:r>
    </w:p>
    <w:p w14:paraId="2DEDB6FE" w14:textId="25607032" w:rsidR="00126101" w:rsidRPr="00A60A16" w:rsidRDefault="00214D57">
      <w:pPr>
        <w:ind w:firstLine="720"/>
        <w:jc w:val="both"/>
        <w:rPr>
          <w:rFonts w:ascii="Times New Roman" w:hAnsi="Times New Roman" w:cs="Times New Roman"/>
          <w:sz w:val="26"/>
          <w:szCs w:val="26"/>
        </w:rPr>
        <w:pPrChange w:id="4136" w:author="Cuong, Pham Nguyen" w:date="2019-06-16T18:20:00Z">
          <w:pPr>
            <w:ind w:firstLine="720"/>
          </w:pPr>
        </w:pPrChange>
      </w:pPr>
      <w:r w:rsidRPr="00A60A16">
        <w:rPr>
          <w:rFonts w:ascii="Times New Roman" w:hAnsi="Times New Roman" w:cs="Times New Roman"/>
          <w:sz w:val="26"/>
          <w:szCs w:val="26"/>
        </w:rPr>
        <w:t xml:space="preserve">Hay theo </w:t>
      </w:r>
      <w:sdt>
        <w:sdtPr>
          <w:rPr>
            <w:rFonts w:ascii="Times New Roman" w:hAnsi="Times New Roman" w:cs="Times New Roman"/>
            <w:sz w:val="26"/>
            <w:szCs w:val="26"/>
          </w:rPr>
          <w:id w:val="1458843890"/>
          <w:citation/>
        </w:sdtPr>
        <w:sdtContent>
          <w:r w:rsidRPr="00A60A16">
            <w:rPr>
              <w:rFonts w:ascii="Times New Roman" w:hAnsi="Times New Roman" w:cs="Times New Roman"/>
              <w:sz w:val="26"/>
              <w:szCs w:val="26"/>
            </w:rPr>
            <w:fldChar w:fldCharType="begin"/>
          </w:r>
          <w:r w:rsidRPr="00A60A16">
            <w:rPr>
              <w:rFonts w:ascii="Times New Roman" w:hAnsi="Times New Roman" w:cs="Times New Roman"/>
              <w:sz w:val="26"/>
              <w:szCs w:val="26"/>
            </w:rPr>
            <w:instrText xml:space="preserve"> CITATION Amr \l 1033 </w:instrText>
          </w:r>
          <w:r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[9]</w:t>
          </w:r>
          <w:r w:rsidRPr="00A60A16">
            <w:rPr>
              <w:rFonts w:ascii="Times New Roman" w:hAnsi="Times New Roman" w:cs="Times New Roman"/>
              <w:sz w:val="26"/>
              <w:szCs w:val="26"/>
            </w:rPr>
            <w:fldChar w:fldCharType="end"/>
          </w:r>
        </w:sdtContent>
      </w:sdt>
      <w:r w:rsidR="000F3098" w:rsidRPr="00A60A16">
        <w:rPr>
          <w:rFonts w:ascii="Times New Roman" w:hAnsi="Times New Roman" w:cs="Times New Roman"/>
          <w:sz w:val="26"/>
          <w:szCs w:val="26"/>
        </w:rPr>
        <w:t xml:space="preserve">, </w:t>
      </w:r>
      <w:ins w:id="4137" w:author="TRAN THI LY LY" w:date="2019-06-17T21:24:00Z">
        <w:r w:rsidR="00A13F57">
          <w:rPr>
            <w:rFonts w:ascii="Times New Roman" w:hAnsi="Times New Roman" w:cs="Times New Roman"/>
            <w:sz w:val="26"/>
            <w:szCs w:val="26"/>
          </w:rPr>
          <w:t>“</w:t>
        </w:r>
      </w:ins>
      <w:r w:rsidR="000F3098" w:rsidRPr="00A13F57">
        <w:rPr>
          <w:rFonts w:ascii="Times New Roman" w:hAnsi="Times New Roman" w:cs="Times New Roman"/>
          <w:i/>
          <w:iCs/>
          <w:sz w:val="26"/>
          <w:szCs w:val="26"/>
          <w:rPrChange w:id="4138" w:author="TRAN THI LY LY" w:date="2019-06-17T21:24:00Z">
            <w:rPr>
              <w:rFonts w:ascii="Times New Roman" w:hAnsi="Times New Roman" w:cs="Times New Roman"/>
              <w:sz w:val="26"/>
              <w:szCs w:val="26"/>
            </w:rPr>
          </w:rPrChange>
        </w:rPr>
        <w:t xml:space="preserve">chatbot không chỉ là một QAS mà nó còn thực hiện rất nhiều nhiệm vụ tùy theo chúng ta thiết kế như là chào hỏi, order bánh, order quần áo, đăng kí môn học, </w:t>
      </w:r>
      <w:r w:rsidR="00FF35D0" w:rsidRPr="00A13F57">
        <w:rPr>
          <w:rFonts w:ascii="Times New Roman" w:hAnsi="Times New Roman" w:cs="Times New Roman"/>
          <w:i/>
          <w:iCs/>
          <w:sz w:val="26"/>
          <w:szCs w:val="26"/>
          <w:rPrChange w:id="4139" w:author="TRAN THI LY LY" w:date="2019-06-17T21:24:00Z">
            <w:rPr>
              <w:rFonts w:ascii="Times New Roman" w:hAnsi="Times New Roman" w:cs="Times New Roman"/>
              <w:sz w:val="26"/>
              <w:szCs w:val="26"/>
            </w:rPr>
          </w:rPrChange>
        </w:rPr>
        <w:t>…</w:t>
      </w:r>
      <w:r w:rsidR="000F3098" w:rsidRPr="00A13F57">
        <w:rPr>
          <w:rFonts w:ascii="Times New Roman" w:hAnsi="Times New Roman" w:cs="Times New Roman"/>
          <w:i/>
          <w:iCs/>
          <w:sz w:val="26"/>
          <w:szCs w:val="26"/>
          <w:rPrChange w:id="4140" w:author="TRAN THI LY LY" w:date="2019-06-17T21:24:00Z">
            <w:rPr>
              <w:rFonts w:ascii="Times New Roman" w:hAnsi="Times New Roman" w:cs="Times New Roman"/>
              <w:sz w:val="26"/>
              <w:szCs w:val="26"/>
            </w:rPr>
          </w:rPrChange>
        </w:rPr>
        <w:t xml:space="preserve"> Phần quan trọng nhất trong xây dựng chatbot là thiết kế cuộc đàm thoại. Cuộc đàm thoại xác định giữa người dùng và bot, lý tưởng nhất là </w:t>
      </w:r>
      <w:r w:rsidR="001F6D79" w:rsidRPr="00A13F57">
        <w:rPr>
          <w:rFonts w:ascii="Times New Roman" w:hAnsi="Times New Roman" w:cs="Times New Roman"/>
          <w:i/>
          <w:iCs/>
          <w:sz w:val="26"/>
          <w:szCs w:val="26"/>
          <w:rPrChange w:id="4141" w:author="TRAN THI LY LY" w:date="2019-06-17T21:24:00Z">
            <w:rPr>
              <w:rFonts w:ascii="Times New Roman" w:hAnsi="Times New Roman" w:cs="Times New Roman"/>
              <w:sz w:val="26"/>
              <w:szCs w:val="26"/>
            </w:rPr>
          </w:rPrChange>
        </w:rPr>
        <w:t>cuộc đàm thoại phải luôn được điều khiển bởi bot</w:t>
      </w:r>
      <w:ins w:id="4142" w:author="TRAN THI LY LY" w:date="2019-06-17T21:24:00Z">
        <w:r w:rsidR="00A13F57">
          <w:rPr>
            <w:rFonts w:ascii="Times New Roman" w:hAnsi="Times New Roman" w:cs="Times New Roman"/>
            <w:sz w:val="26"/>
            <w:szCs w:val="26"/>
          </w:rPr>
          <w:t>”.</w:t>
        </w:r>
      </w:ins>
      <w:del w:id="4143" w:author="TRAN THI LY LY" w:date="2019-06-17T21:24:00Z">
        <w:r w:rsidR="001F6D79" w:rsidRPr="00A60A16" w:rsidDel="00A13F57">
          <w:rPr>
            <w:rFonts w:ascii="Times New Roman" w:hAnsi="Times New Roman" w:cs="Times New Roman"/>
            <w:sz w:val="26"/>
            <w:szCs w:val="26"/>
          </w:rPr>
          <w:delText>.</w:delText>
        </w:r>
      </w:del>
    </w:p>
    <w:p w14:paraId="1391E8CC" w14:textId="4BDF202F" w:rsidR="001F6D79" w:rsidRDefault="001F6D79">
      <w:pPr>
        <w:ind w:firstLine="720"/>
        <w:jc w:val="both"/>
        <w:rPr>
          <w:ins w:id="4144" w:author="Ly Tran Thi Ly" w:date="2019-06-11T15:10:00Z"/>
          <w:rFonts w:ascii="Times New Roman" w:hAnsi="Times New Roman" w:cs="Times New Roman"/>
          <w:sz w:val="26"/>
          <w:szCs w:val="26"/>
        </w:rPr>
        <w:pPrChange w:id="4145" w:author="Cuong, Pham Nguyen" w:date="2019-06-16T18:20:00Z">
          <w:pPr>
            <w:ind w:firstLine="720"/>
          </w:pPr>
        </w:pPrChange>
      </w:pPr>
      <w:r w:rsidRPr="00A60A16">
        <w:rPr>
          <w:rFonts w:ascii="Times New Roman" w:hAnsi="Times New Roman" w:cs="Times New Roman"/>
          <w:sz w:val="26"/>
          <w:szCs w:val="26"/>
        </w:rPr>
        <w:t xml:space="preserve">Có thể nói chatbot là một QAS với quy mô nhỏ và được xây dựng bằng các </w:t>
      </w:r>
      <w:ins w:id="4146" w:author="Cuong, Pham Nguyen" w:date="2019-06-16T18:26:00Z">
        <w:r w:rsidR="00420799">
          <w:rPr>
            <w:rFonts w:ascii="Times New Roman" w:hAnsi="Times New Roman" w:cs="Times New Roman"/>
            <w:sz w:val="26"/>
            <w:szCs w:val="26"/>
          </w:rPr>
          <w:t>công cụ</w:t>
        </w:r>
      </w:ins>
      <w:del w:id="4147" w:author="Cuong, Pham Nguyen" w:date="2019-06-16T18:26:00Z">
        <w:r w:rsidRPr="00A60A16" w:rsidDel="00420799">
          <w:rPr>
            <w:rFonts w:ascii="Times New Roman" w:hAnsi="Times New Roman" w:cs="Times New Roman"/>
            <w:sz w:val="26"/>
            <w:szCs w:val="26"/>
          </w:rPr>
          <w:delText>tool</w:delText>
        </w:r>
      </w:del>
      <w:r w:rsidR="00021C10" w:rsidRPr="00A60A16">
        <w:rPr>
          <w:rFonts w:ascii="Times New Roman" w:hAnsi="Times New Roman" w:cs="Times New Roman"/>
          <w:sz w:val="26"/>
          <w:szCs w:val="26"/>
        </w:rPr>
        <w:t xml:space="preserve"> hỗ trợ</w:t>
      </w:r>
      <w:r w:rsidRPr="00A60A16">
        <w:rPr>
          <w:rFonts w:ascii="Times New Roman" w:hAnsi="Times New Roman" w:cs="Times New Roman"/>
          <w:sz w:val="26"/>
          <w:szCs w:val="26"/>
        </w:rPr>
        <w:t xml:space="preserve"> nhằm tạo nên một cuộc đàm thoại giữa người dùng và bot</w:t>
      </w:r>
      <w:r w:rsidR="00021C10" w:rsidRPr="00A60A16">
        <w:rPr>
          <w:rFonts w:ascii="Times New Roman" w:hAnsi="Times New Roman" w:cs="Times New Roman"/>
          <w:sz w:val="26"/>
          <w:szCs w:val="26"/>
        </w:rPr>
        <w:t xml:space="preserve"> trên một giao diện </w:t>
      </w:r>
      <w:r w:rsidR="00021C10" w:rsidRPr="00A60A16">
        <w:rPr>
          <w:rFonts w:ascii="Times New Roman" w:hAnsi="Times New Roman" w:cs="Times New Roman"/>
          <w:sz w:val="26"/>
          <w:szCs w:val="26"/>
        </w:rPr>
        <w:lastRenderedPageBreak/>
        <w:t xml:space="preserve">chat. </w:t>
      </w:r>
      <w:r w:rsidR="0055525B">
        <w:rPr>
          <w:rFonts w:ascii="Times New Roman" w:hAnsi="Times New Roman" w:cs="Times New Roman"/>
          <w:sz w:val="26"/>
          <w:szCs w:val="26"/>
        </w:rPr>
        <w:t>Chatbot bỗ trợ cho QAS, khiến hệ thống trở nên thân thiện hơn và</w:t>
      </w:r>
      <w:r w:rsidR="00021C10" w:rsidRPr="00A60A16">
        <w:rPr>
          <w:rFonts w:ascii="Times New Roman" w:hAnsi="Times New Roman" w:cs="Times New Roman"/>
          <w:sz w:val="26"/>
          <w:szCs w:val="26"/>
        </w:rPr>
        <w:t xml:space="preserve"> có thể thực hiện một số thao tác trên hệ thống nhằm đáp ứng nhu cầu của người </w:t>
      </w:r>
      <w:commentRangeStart w:id="4148"/>
      <w:r w:rsidR="00021C10" w:rsidRPr="00A60A16">
        <w:rPr>
          <w:rFonts w:ascii="Times New Roman" w:hAnsi="Times New Roman" w:cs="Times New Roman"/>
          <w:sz w:val="26"/>
          <w:szCs w:val="26"/>
        </w:rPr>
        <w:t>dùng</w:t>
      </w:r>
      <w:commentRangeEnd w:id="4148"/>
      <w:r w:rsidR="00946569">
        <w:rPr>
          <w:rStyle w:val="ThamchiuChuthich"/>
        </w:rPr>
        <w:commentReference w:id="4148"/>
      </w:r>
      <w:r w:rsidR="00021C10" w:rsidRPr="00A60A16">
        <w:rPr>
          <w:rFonts w:ascii="Times New Roman" w:hAnsi="Times New Roman" w:cs="Times New Roman"/>
          <w:sz w:val="26"/>
          <w:szCs w:val="26"/>
        </w:rPr>
        <w:t>.</w:t>
      </w:r>
    </w:p>
    <w:p w14:paraId="0CCF5C6D" w14:textId="2C0AC6DF" w:rsidR="007B1CF6" w:rsidRPr="007B1CF6" w:rsidDel="007B1CF6" w:rsidRDefault="007B1CF6">
      <w:pPr>
        <w:pStyle w:val="u2"/>
        <w:rPr>
          <w:del w:id="4149" w:author="Ly Tran Thi Ly" w:date="2019-06-11T15:11:00Z"/>
        </w:rPr>
        <w:pPrChange w:id="4150" w:author="Ly Tran Thi Ly" w:date="2019-06-20T16:41:00Z">
          <w:pPr>
            <w:ind w:firstLine="720"/>
          </w:pPr>
        </w:pPrChange>
      </w:pPr>
      <w:bookmarkStart w:id="4151" w:name="_Toc11966305"/>
      <w:ins w:id="4152" w:author="Ly Tran Thi Ly" w:date="2019-06-11T15:11:00Z">
        <w:r w:rsidRPr="00887B15">
          <w:t xml:space="preserve">2.3 </w:t>
        </w:r>
        <w:r w:rsidRPr="000518BF">
          <w:rPr>
            <w:rPrChange w:id="4153" w:author="Ly Tran Thi Ly" w:date="2019-06-18T11:43:00Z">
              <w:rPr>
                <w:rFonts w:ascii="Times New Roman" w:hAnsi="Times New Roman" w:cs="Times New Roman"/>
                <w:sz w:val="26"/>
                <w:szCs w:val="26"/>
              </w:rPr>
            </w:rPrChange>
          </w:rPr>
          <w:t>Kế</w:t>
        </w:r>
        <w:r w:rsidRPr="00A26867">
          <w:t>t chương</w:t>
        </w:r>
      </w:ins>
      <w:bookmarkEnd w:id="4151"/>
    </w:p>
    <w:p w14:paraId="7AEBF609" w14:textId="77777777" w:rsidR="00161B9D" w:rsidRDefault="007B1CF6">
      <w:pPr>
        <w:pStyle w:val="u2"/>
        <w:rPr>
          <w:ins w:id="4154" w:author="Ly Tran Thi Ly" w:date="2019-06-11T17:06:00Z"/>
        </w:rPr>
        <w:pPrChange w:id="4155" w:author="Ly Tran Thi Ly" w:date="2019-06-20T16:41:00Z">
          <w:pPr/>
        </w:pPrChange>
      </w:pPr>
      <w:ins w:id="4156" w:author="Ly Tran Thi Ly" w:date="2019-06-11T15:12:00Z">
        <w:r>
          <w:tab/>
        </w:r>
      </w:ins>
    </w:p>
    <w:p w14:paraId="55D09789" w14:textId="2EDD4D51" w:rsidR="00C11961" w:rsidRDefault="00281E46">
      <w:pPr>
        <w:ind w:firstLine="720"/>
        <w:jc w:val="both"/>
        <w:rPr>
          <w:ins w:id="4157" w:author="Ly Tran Thi Ly" w:date="2019-06-11T16:00:00Z"/>
          <w:rFonts w:ascii="Times New Roman" w:hAnsi="Times New Roman" w:cs="Times New Roman"/>
          <w:sz w:val="26"/>
          <w:szCs w:val="26"/>
        </w:rPr>
        <w:pPrChange w:id="4158" w:author="Ly Tran Thi Ly" w:date="2019-06-11T17:06:00Z">
          <w:pPr/>
        </w:pPrChange>
      </w:pPr>
      <w:ins w:id="4159" w:author="Ly Tran Thi Ly" w:date="2019-06-11T15:21:00Z">
        <w:r w:rsidRPr="00143400">
          <w:rPr>
            <w:rFonts w:ascii="Times New Roman" w:hAnsi="Times New Roman" w:cs="Times New Roman"/>
            <w:sz w:val="26"/>
            <w:szCs w:val="26"/>
            <w:rPrChange w:id="4160" w:author="Ly Tran Thi Ly" w:date="2019-06-11T16:00:00Z">
              <w:rPr/>
            </w:rPrChange>
          </w:rPr>
          <w:t>Chương này đã đưa ra cái nhìn tổng quan về một hệ thống hỏi đáp (</w:t>
        </w:r>
      </w:ins>
      <w:ins w:id="4161" w:author="Ly Tran Thi Ly" w:date="2019-06-11T15:22:00Z">
        <w:r w:rsidRPr="00143400">
          <w:rPr>
            <w:rFonts w:ascii="Times New Roman" w:hAnsi="Times New Roman" w:cs="Times New Roman"/>
            <w:sz w:val="26"/>
            <w:szCs w:val="26"/>
            <w:rPrChange w:id="4162" w:author="Ly Tran Thi Ly" w:date="2019-06-11T16:00:00Z">
              <w:rPr/>
            </w:rPrChange>
          </w:rPr>
          <w:t>QAS</w:t>
        </w:r>
      </w:ins>
      <w:ins w:id="4163" w:author="Ly Tran Thi Ly" w:date="2019-06-11T15:21:00Z">
        <w:r w:rsidRPr="00143400">
          <w:rPr>
            <w:rFonts w:ascii="Times New Roman" w:hAnsi="Times New Roman" w:cs="Times New Roman"/>
            <w:sz w:val="26"/>
            <w:szCs w:val="26"/>
            <w:rPrChange w:id="4164" w:author="Ly Tran Thi Ly" w:date="2019-06-11T16:00:00Z">
              <w:rPr/>
            </w:rPrChange>
          </w:rPr>
          <w:t>)</w:t>
        </w:r>
      </w:ins>
      <w:ins w:id="4165" w:author="Ly Tran Thi Ly" w:date="2019-06-11T15:22:00Z">
        <w:r w:rsidR="00143400" w:rsidRPr="00143400">
          <w:rPr>
            <w:rFonts w:ascii="Times New Roman" w:hAnsi="Times New Roman" w:cs="Times New Roman"/>
            <w:sz w:val="26"/>
            <w:szCs w:val="26"/>
            <w:rPrChange w:id="4166" w:author="Ly Tran Thi Ly" w:date="2019-06-11T16:00:00Z">
              <w:rPr/>
            </w:rPrChange>
          </w:rPr>
          <w:t xml:space="preserve"> và chatbot. Ứng dụng </w:t>
        </w:r>
        <w:r w:rsidR="00772BD7" w:rsidRPr="00143400">
          <w:rPr>
            <w:rFonts w:ascii="Times New Roman" w:hAnsi="Times New Roman" w:cs="Times New Roman"/>
            <w:sz w:val="26"/>
            <w:szCs w:val="26"/>
            <w:rPrChange w:id="4167" w:author="Ly Tran Thi Ly" w:date="2019-06-11T16:00:00Z">
              <w:rPr/>
            </w:rPrChange>
          </w:rPr>
          <w:t xml:space="preserve">thực hiện trong đề tài là một chatbot hay một hệ thống hỏi đáp tập trung vào </w:t>
        </w:r>
      </w:ins>
      <w:ins w:id="4168" w:author="Ly Tran Thi Ly" w:date="2019-06-11T15:45:00Z">
        <w:r w:rsidR="00772BD7" w:rsidRPr="00143400">
          <w:rPr>
            <w:rFonts w:ascii="Times New Roman" w:hAnsi="Times New Roman" w:cs="Times New Roman"/>
            <w:sz w:val="26"/>
            <w:szCs w:val="26"/>
            <w:rPrChange w:id="4169" w:author="Ly Tran Thi Ly" w:date="2019-06-11T16:00:00Z">
              <w:rPr/>
            </w:rPrChange>
          </w:rPr>
          <w:t>câu hỏi what, how</w:t>
        </w:r>
      </w:ins>
      <w:ins w:id="4170" w:author="Ly Tran Thi Ly" w:date="2019-06-11T15:51:00Z">
        <w:r w:rsidR="00772BD7" w:rsidRPr="00143400">
          <w:rPr>
            <w:rFonts w:ascii="Times New Roman" w:hAnsi="Times New Roman" w:cs="Times New Roman"/>
            <w:sz w:val="26"/>
            <w:szCs w:val="26"/>
            <w:rPrChange w:id="4171" w:author="Ly Tran Thi Ly" w:date="2019-06-11T16:00:00Z">
              <w:rPr/>
            </w:rPrChange>
          </w:rPr>
          <w:t xml:space="preserve"> (factoid question)</w:t>
        </w:r>
      </w:ins>
      <w:ins w:id="4172" w:author="Ly Tran Thi Ly" w:date="2019-06-11T15:45:00Z">
        <w:r w:rsidR="00772BD7" w:rsidRPr="00143400">
          <w:rPr>
            <w:rFonts w:ascii="Times New Roman" w:hAnsi="Times New Roman" w:cs="Times New Roman"/>
            <w:sz w:val="26"/>
            <w:szCs w:val="26"/>
            <w:rPrChange w:id="4173" w:author="Ly Tran Thi Ly" w:date="2019-06-11T16:00:00Z">
              <w:rPr/>
            </w:rPrChange>
          </w:rPr>
          <w:t xml:space="preserve">, thuộc miền kiến thức hạn chế trong lĩnh vực </w:t>
        </w:r>
      </w:ins>
      <w:ins w:id="4174" w:author="Ly Tran Thi Ly" w:date="2019-06-11T15:50:00Z">
        <w:r w:rsidR="00772BD7" w:rsidRPr="00143400">
          <w:rPr>
            <w:rFonts w:ascii="Times New Roman" w:hAnsi="Times New Roman" w:cs="Times New Roman"/>
            <w:sz w:val="26"/>
            <w:szCs w:val="26"/>
            <w:rPrChange w:id="4175" w:author="Ly Tran Thi Ly" w:date="2019-06-11T16:00:00Z">
              <w:rPr/>
            </w:rPrChange>
          </w:rPr>
          <w:t>các sản phẩm phần mềm (</w:t>
        </w:r>
      </w:ins>
      <w:ins w:id="4176" w:author="Ly Tran Thi Ly" w:date="2019-06-11T15:51:00Z">
        <w:r w:rsidR="00772BD7" w:rsidRPr="00143400">
          <w:rPr>
            <w:rFonts w:ascii="Times New Roman" w:hAnsi="Times New Roman" w:cs="Times New Roman"/>
            <w:sz w:val="26"/>
            <w:szCs w:val="26"/>
            <w:rPrChange w:id="4177" w:author="Ly Tran Thi Ly" w:date="2019-06-11T16:00:00Z">
              <w:rPr/>
            </w:rPrChange>
          </w:rPr>
          <w:t>restricted domain</w:t>
        </w:r>
      </w:ins>
      <w:ins w:id="4178" w:author="Ly Tran Thi Ly" w:date="2019-06-11T15:50:00Z">
        <w:r w:rsidR="00772BD7" w:rsidRPr="00143400">
          <w:rPr>
            <w:rFonts w:ascii="Times New Roman" w:hAnsi="Times New Roman" w:cs="Times New Roman"/>
            <w:sz w:val="26"/>
            <w:szCs w:val="26"/>
            <w:rPrChange w:id="4179" w:author="Ly Tran Thi Ly" w:date="2019-06-11T16:00:00Z">
              <w:rPr/>
            </w:rPrChange>
          </w:rPr>
          <w:t>)</w:t>
        </w:r>
      </w:ins>
      <w:ins w:id="4180" w:author="Ly Tran Thi Ly" w:date="2019-06-11T15:51:00Z">
        <w:r w:rsidR="00772BD7" w:rsidRPr="00143400">
          <w:rPr>
            <w:rFonts w:ascii="Times New Roman" w:hAnsi="Times New Roman" w:cs="Times New Roman"/>
            <w:sz w:val="26"/>
            <w:szCs w:val="26"/>
            <w:rPrChange w:id="4181" w:author="Ly Tran Thi Ly" w:date="2019-06-11T16:00:00Z">
              <w:rPr/>
            </w:rPrChange>
          </w:rPr>
          <w:t>, sử dụ</w:t>
        </w:r>
        <w:r w:rsidR="00143400" w:rsidRPr="00143400">
          <w:rPr>
            <w:rFonts w:ascii="Times New Roman" w:hAnsi="Times New Roman" w:cs="Times New Roman"/>
            <w:sz w:val="26"/>
            <w:szCs w:val="26"/>
            <w:rPrChange w:id="4182" w:author="Ly Tran Thi Ly" w:date="2019-06-11T16:00:00Z">
              <w:rPr/>
            </w:rPrChange>
          </w:rPr>
          <w:t xml:space="preserve">ng hai </w:t>
        </w:r>
      </w:ins>
      <w:ins w:id="4183" w:author="Ly Tran Thi Ly" w:date="2019-06-11T15:53:00Z">
        <w:r w:rsidR="00143400" w:rsidRPr="00143400">
          <w:rPr>
            <w:rFonts w:ascii="Times New Roman" w:hAnsi="Times New Roman" w:cs="Times New Roman"/>
            <w:sz w:val="26"/>
            <w:szCs w:val="26"/>
            <w:rPrChange w:id="4184" w:author="Ly Tran Thi Ly" w:date="2019-06-11T16:00:00Z">
              <w:rPr/>
            </w:rPrChange>
          </w:rPr>
          <w:t>phương pháp</w:t>
        </w:r>
      </w:ins>
      <w:ins w:id="4185" w:author="Ly Tran Thi Ly" w:date="2019-06-11T15:51:00Z">
        <w:r w:rsidR="00772BD7" w:rsidRPr="00143400">
          <w:rPr>
            <w:rFonts w:ascii="Times New Roman" w:hAnsi="Times New Roman" w:cs="Times New Roman"/>
            <w:sz w:val="26"/>
            <w:szCs w:val="26"/>
            <w:rPrChange w:id="4186" w:author="Ly Tran Thi Ly" w:date="2019-06-11T16:00:00Z">
              <w:rPr/>
            </w:rPrChange>
          </w:rPr>
          <w:t xml:space="preserve"> phân tích cơ bản là phân tích hình thái (</w:t>
        </w:r>
      </w:ins>
      <w:ins w:id="4187" w:author="Ly Tran Thi Ly" w:date="2019-06-11T15:52:00Z">
        <w:r w:rsidR="00772BD7" w:rsidRPr="00143400">
          <w:rPr>
            <w:rFonts w:ascii="Times New Roman" w:hAnsi="Times New Roman" w:cs="Times New Roman"/>
            <w:sz w:val="26"/>
            <w:szCs w:val="26"/>
            <w:rPrChange w:id="4188" w:author="Ly Tran Thi Ly" w:date="2019-06-11T16:00:00Z">
              <w:rPr/>
            </w:rPrChange>
          </w:rPr>
          <w:t>morphological analysis</w:t>
        </w:r>
      </w:ins>
      <w:ins w:id="4189" w:author="Ly Tran Thi Ly" w:date="2019-06-11T15:51:00Z">
        <w:r w:rsidR="00772BD7" w:rsidRPr="00143400">
          <w:rPr>
            <w:rFonts w:ascii="Times New Roman" w:hAnsi="Times New Roman" w:cs="Times New Roman"/>
            <w:sz w:val="26"/>
            <w:szCs w:val="26"/>
            <w:rPrChange w:id="4190" w:author="Ly Tran Thi Ly" w:date="2019-06-11T16:00:00Z">
              <w:rPr/>
            </w:rPrChange>
          </w:rPr>
          <w:t>)</w:t>
        </w:r>
      </w:ins>
      <w:ins w:id="4191" w:author="Ly Tran Thi Ly" w:date="2019-06-11T15:52:00Z">
        <w:r w:rsidR="00143400" w:rsidRPr="00143400">
          <w:rPr>
            <w:rFonts w:ascii="Times New Roman" w:hAnsi="Times New Roman" w:cs="Times New Roman"/>
            <w:sz w:val="26"/>
            <w:szCs w:val="26"/>
            <w:rPrChange w:id="4192" w:author="Ly Tran Thi Ly" w:date="2019-06-11T16:00:00Z">
              <w:rPr/>
            </w:rPrChange>
          </w:rPr>
          <w:t>, phân tích cú pháp (</w:t>
        </w:r>
      </w:ins>
      <w:ins w:id="4193" w:author="Ly Tran Thi Ly" w:date="2019-06-11T15:53:00Z">
        <w:r w:rsidR="00143400" w:rsidRPr="00143400">
          <w:rPr>
            <w:rFonts w:ascii="Times New Roman" w:hAnsi="Times New Roman" w:cs="Times New Roman"/>
            <w:sz w:val="26"/>
            <w:szCs w:val="26"/>
            <w:rPrChange w:id="4194" w:author="Ly Tran Thi Ly" w:date="2019-06-11T16:00:00Z">
              <w:rPr/>
            </w:rPrChange>
          </w:rPr>
          <w:t>syntactical analysis</w:t>
        </w:r>
      </w:ins>
      <w:ins w:id="4195" w:author="Ly Tran Thi Ly" w:date="2019-06-11T15:52:00Z">
        <w:r w:rsidR="00143400" w:rsidRPr="00143400">
          <w:rPr>
            <w:rFonts w:ascii="Times New Roman" w:hAnsi="Times New Roman" w:cs="Times New Roman"/>
            <w:sz w:val="26"/>
            <w:szCs w:val="26"/>
            <w:rPrChange w:id="4196" w:author="Ly Tran Thi Ly" w:date="2019-06-11T16:00:00Z">
              <w:rPr/>
            </w:rPrChange>
          </w:rPr>
          <w:t>)</w:t>
        </w:r>
      </w:ins>
      <w:ins w:id="4197" w:author="Ly Tran Thi Ly" w:date="2019-06-11T15:55:00Z">
        <w:r w:rsidR="00143400" w:rsidRPr="00143400">
          <w:rPr>
            <w:rFonts w:ascii="Times New Roman" w:hAnsi="Times New Roman" w:cs="Times New Roman"/>
            <w:sz w:val="26"/>
            <w:szCs w:val="26"/>
            <w:rPrChange w:id="4198" w:author="Ly Tran Thi Ly" w:date="2019-06-11T16:00:00Z">
              <w:rPr/>
            </w:rPrChange>
          </w:rPr>
          <w:t xml:space="preserve"> và cố gắng để chatbot có thể thông minh hơn với phương pháp phân tích ngữ nghĩa (semantic analysis). </w:t>
        </w:r>
      </w:ins>
      <w:ins w:id="4199" w:author="Ly Tran Thi Ly" w:date="2019-06-11T15:56:00Z">
        <w:r w:rsidR="00143400" w:rsidRPr="00143400">
          <w:rPr>
            <w:rFonts w:ascii="Times New Roman" w:hAnsi="Times New Roman" w:cs="Times New Roman"/>
            <w:sz w:val="26"/>
            <w:szCs w:val="26"/>
            <w:rPrChange w:id="4200" w:author="Ly Tran Thi Ly" w:date="2019-06-11T16:00:00Z">
              <w:rPr/>
            </w:rPrChange>
          </w:rPr>
          <w:t>Hệ thống sử dụng phương pháp tiếp cận dựa trên thống kê (statistical based approach)</w:t>
        </w:r>
      </w:ins>
      <w:ins w:id="4201" w:author="Ly Tran Thi Ly" w:date="2019-06-11T15:57:00Z">
        <w:r w:rsidR="00143400" w:rsidRPr="00143400">
          <w:rPr>
            <w:rFonts w:ascii="Times New Roman" w:hAnsi="Times New Roman" w:cs="Times New Roman"/>
            <w:sz w:val="26"/>
            <w:szCs w:val="26"/>
            <w:rPrChange w:id="4202" w:author="Ly Tran Thi Ly" w:date="2019-06-11T16:00:00Z">
              <w:rPr/>
            </w:rPrChange>
          </w:rPr>
          <w:t xml:space="preserve"> để phân tích cú pháp, ngữ nghĩa câu hỏi và tạo phản hồi bằng cả hai phương pháp </w:t>
        </w:r>
      </w:ins>
      <w:ins w:id="4203" w:author="Ly Tran Thi Ly" w:date="2019-06-11T15:59:00Z">
        <w:r w:rsidR="00143400" w:rsidRPr="00143400">
          <w:rPr>
            <w:rFonts w:ascii="Times New Roman" w:hAnsi="Times New Roman" w:cs="Times New Roman"/>
            <w:sz w:val="26"/>
            <w:szCs w:val="26"/>
            <w:rPrChange w:id="4204" w:author="Ly Tran Thi Ly" w:date="2019-06-11T16:00:00Z">
              <w:rPr/>
            </w:rPrChange>
          </w:rPr>
          <w:t>chiết xuất từ dữ liệu nguồn (extracted answer) và tạo ra phản hồi tự động (</w:t>
        </w:r>
      </w:ins>
      <w:ins w:id="4205" w:author="Ly Tran Thi Ly" w:date="2019-06-11T16:00:00Z">
        <w:r w:rsidR="00143400" w:rsidRPr="00143400">
          <w:rPr>
            <w:rFonts w:ascii="Times New Roman" w:hAnsi="Times New Roman" w:cs="Times New Roman"/>
            <w:sz w:val="26"/>
            <w:szCs w:val="26"/>
            <w:rPrChange w:id="4206" w:author="Ly Tran Thi Ly" w:date="2019-06-11T16:00:00Z">
              <w:rPr/>
            </w:rPrChange>
          </w:rPr>
          <w:t>generated answer</w:t>
        </w:r>
      </w:ins>
      <w:ins w:id="4207" w:author="Ly Tran Thi Ly" w:date="2019-06-11T15:59:00Z">
        <w:r w:rsidR="00143400" w:rsidRPr="00143400">
          <w:rPr>
            <w:rFonts w:ascii="Times New Roman" w:hAnsi="Times New Roman" w:cs="Times New Roman"/>
            <w:sz w:val="26"/>
            <w:szCs w:val="26"/>
            <w:rPrChange w:id="4208" w:author="Ly Tran Thi Ly" w:date="2019-06-11T16:00:00Z">
              <w:rPr/>
            </w:rPrChange>
          </w:rPr>
          <w:t>)</w:t>
        </w:r>
      </w:ins>
      <w:ins w:id="4209" w:author="Ly Tran Thi Ly" w:date="2019-06-11T16:00:00Z">
        <w:r w:rsidR="00143400" w:rsidRPr="00143400">
          <w:rPr>
            <w:rFonts w:ascii="Times New Roman" w:hAnsi="Times New Roman" w:cs="Times New Roman"/>
            <w:sz w:val="26"/>
            <w:szCs w:val="26"/>
            <w:rPrChange w:id="4210" w:author="Ly Tran Thi Ly" w:date="2019-06-11T16:00:00Z">
              <w:rPr/>
            </w:rPrChange>
          </w:rPr>
          <w:t xml:space="preserve"> tùy thuộc vào ý định trong câu hỏi của người dùng mà hệ thố</w:t>
        </w:r>
        <w:r w:rsidR="00143400" w:rsidRPr="00143400">
          <w:rPr>
            <w:rFonts w:ascii="Times New Roman" w:hAnsi="Times New Roman" w:cs="Times New Roman"/>
            <w:sz w:val="26"/>
            <w:szCs w:val="26"/>
          </w:rPr>
          <w:t>ng</w:t>
        </w:r>
        <w:r w:rsidR="00143400" w:rsidRPr="00143400">
          <w:rPr>
            <w:rFonts w:ascii="Times New Roman" w:hAnsi="Times New Roman" w:cs="Times New Roman"/>
            <w:sz w:val="26"/>
            <w:szCs w:val="26"/>
            <w:rPrChange w:id="4211" w:author="Ly Tran Thi Ly" w:date="2019-06-11T16:00:00Z">
              <w:rPr/>
            </w:rPrChange>
          </w:rPr>
          <w:t xml:space="preserve"> phân tích được.</w:t>
        </w:r>
      </w:ins>
    </w:p>
    <w:p w14:paraId="77AB53E8" w14:textId="0AB1A015" w:rsidR="007B1CF6" w:rsidRDefault="00C11961">
      <w:pPr>
        <w:ind w:firstLine="720"/>
        <w:jc w:val="both"/>
        <w:rPr>
          <w:ins w:id="4212" w:author="Ly Tran Thi Ly" w:date="2019-06-11T15:12:00Z"/>
        </w:rPr>
        <w:pPrChange w:id="4213" w:author="Ly Tran Thi Ly" w:date="2019-06-11T16:06:00Z">
          <w:pPr/>
        </w:pPrChange>
      </w:pPr>
      <w:ins w:id="4214" w:author="Ly Tran Thi Ly" w:date="2019-06-11T16:04:00Z">
        <w:r>
          <w:rPr>
            <w:rFonts w:ascii="Times New Roman" w:hAnsi="Times New Roman" w:cs="Times New Roman"/>
            <w:sz w:val="26"/>
            <w:szCs w:val="26"/>
          </w:rPr>
          <w:t xml:space="preserve">Từ những khái niệm đã nêu ra ở chương này, sang chương tiếp theo chúng tôi sẽ phân tích rõ hơn về đề tài </w:t>
        </w:r>
      </w:ins>
      <w:ins w:id="4215" w:author="Ly Tran Thi Ly" w:date="2019-06-11T16:05:00Z">
        <w:r>
          <w:rPr>
            <w:rFonts w:ascii="Times New Roman" w:hAnsi="Times New Roman" w:cs="Times New Roman"/>
            <w:sz w:val="26"/>
            <w:szCs w:val="26"/>
          </w:rPr>
          <w:t xml:space="preserve">cũng như giải pháp để thực hiện đề tài với những phương pháp xây dựng QAS đã lựa chọn. </w:t>
        </w:r>
      </w:ins>
    </w:p>
    <w:p w14:paraId="69BE67D5" w14:textId="77777777" w:rsidR="007B1CF6" w:rsidRDefault="007B1CF6">
      <w:pPr>
        <w:rPr>
          <w:ins w:id="4216" w:author="Ly Tran Thi Ly" w:date="2019-06-11T15:12:00Z"/>
        </w:rPr>
      </w:pPr>
      <w:ins w:id="4217" w:author="Ly Tran Thi Ly" w:date="2019-06-11T15:12:00Z">
        <w:r>
          <w:br w:type="page"/>
        </w:r>
      </w:ins>
    </w:p>
    <w:p w14:paraId="5F9C8843" w14:textId="15B8FDFA" w:rsidR="00C069C7" w:rsidRDefault="00980F87" w:rsidP="00333618">
      <w:pPr>
        <w:pStyle w:val="u1"/>
        <w:rPr>
          <w:rFonts w:cs="Times New Roman"/>
        </w:rPr>
      </w:pPr>
      <w:bookmarkStart w:id="4218" w:name="_Toc11966306"/>
      <w:r w:rsidRPr="00FF35D0">
        <w:rPr>
          <w:rFonts w:cs="Times New Roman"/>
        </w:rPr>
        <w:lastRenderedPageBreak/>
        <w:t>C</w:t>
      </w:r>
      <w:ins w:id="4219" w:author="TRAN THI LY LY" w:date="2019-06-17T21:42:00Z">
        <w:r w:rsidR="00AD1C84">
          <w:rPr>
            <w:rFonts w:cs="Times New Roman"/>
          </w:rPr>
          <w:t>HƯƠNG</w:t>
        </w:r>
      </w:ins>
      <w:del w:id="4220" w:author="TRAN THI LY LY" w:date="2019-06-17T21:42:00Z">
        <w:r w:rsidR="0014418A" w:rsidRPr="00FF35D0" w:rsidDel="00AD1C84">
          <w:rPr>
            <w:rFonts w:cs="Times New Roman"/>
          </w:rPr>
          <w:delText>hương</w:delText>
        </w:r>
      </w:del>
      <w:r w:rsidR="0014418A" w:rsidRPr="00FF35D0">
        <w:rPr>
          <w:rFonts w:cs="Times New Roman"/>
        </w:rPr>
        <w:t xml:space="preserve"> 3</w:t>
      </w:r>
      <w:r w:rsidRPr="00FF35D0">
        <w:rPr>
          <w:rFonts w:cs="Times New Roman"/>
        </w:rPr>
        <w:t xml:space="preserve">: </w:t>
      </w:r>
      <w:r w:rsidR="00C069C7" w:rsidRPr="00FF35D0">
        <w:rPr>
          <w:rFonts w:cs="Times New Roman"/>
        </w:rPr>
        <w:t>P</w:t>
      </w:r>
      <w:ins w:id="4221" w:author="TRAN THI LY LY" w:date="2019-06-17T21:43:00Z">
        <w:r w:rsidR="00AD1C84">
          <w:rPr>
            <w:rFonts w:cs="Times New Roman"/>
          </w:rPr>
          <w:t>HÂN TÍCH VÀ THIẾT KẾ GIẢI PHÁP CHO ỨNG DỤNG</w:t>
        </w:r>
        <w:r w:rsidR="00A56821">
          <w:rPr>
            <w:rFonts w:cs="Times New Roman"/>
          </w:rPr>
          <w:t xml:space="preserve"> CHATBOT C</w:t>
        </w:r>
      </w:ins>
      <w:ins w:id="4222" w:author="TRAN THI LY LY" w:date="2019-06-17T21:44:00Z">
        <w:r w:rsidR="00A56821">
          <w:rPr>
            <w:rFonts w:cs="Times New Roman"/>
          </w:rPr>
          <w:t>ỦA</w:t>
        </w:r>
      </w:ins>
      <w:ins w:id="4223" w:author="TRAN THI LY LY" w:date="2019-06-17T21:43:00Z">
        <w:r w:rsidR="00AD1C84">
          <w:rPr>
            <w:rFonts w:cs="Times New Roman"/>
          </w:rPr>
          <w:t xml:space="preserve"> </w:t>
        </w:r>
        <w:r w:rsidR="00A56821">
          <w:rPr>
            <w:rFonts w:cs="Times New Roman"/>
          </w:rPr>
          <w:t>ĐỀ TÀI</w:t>
        </w:r>
      </w:ins>
      <w:bookmarkEnd w:id="4218"/>
      <w:del w:id="4224" w:author="TRAN THI LY LY" w:date="2019-06-17T21:43:00Z">
        <w:r w:rsidR="00C069C7" w:rsidRPr="00FF35D0" w:rsidDel="00AD1C84">
          <w:rPr>
            <w:rFonts w:cs="Times New Roman"/>
          </w:rPr>
          <w:delText>hân tích và thiết kế giải pháp cho ứng d</w:delText>
        </w:r>
        <w:r w:rsidR="00C069C7" w:rsidRPr="004C6674" w:rsidDel="00AD1C84">
          <w:rPr>
            <w:rFonts w:cs="Times New Roman"/>
          </w:rPr>
          <w:delText>ụng chatbot</w:delText>
        </w:r>
        <w:r w:rsidR="00C069C7" w:rsidRPr="004C6674" w:rsidDel="00A56821">
          <w:rPr>
            <w:rFonts w:cs="Times New Roman"/>
          </w:rPr>
          <w:delText xml:space="preserve"> </w:delText>
        </w:r>
        <w:r w:rsidR="00C069C7" w:rsidRPr="004C6674" w:rsidDel="00AD1C84">
          <w:rPr>
            <w:rFonts w:cs="Times New Roman"/>
          </w:rPr>
          <w:delText>hỗ trợ hỏi đáp trong lĩnh vực kỹ thuật</w:delText>
        </w:r>
      </w:del>
      <w:r w:rsidR="00C069C7" w:rsidRPr="004C6674">
        <w:rPr>
          <w:rFonts w:cs="Times New Roman"/>
        </w:rPr>
        <w:t xml:space="preserve"> </w:t>
      </w:r>
    </w:p>
    <w:p w14:paraId="2A5D8344" w14:textId="2C42BE1D" w:rsidR="0029627E" w:rsidRDefault="0029627E">
      <w:pPr>
        <w:ind w:firstLine="720"/>
        <w:jc w:val="both"/>
        <w:rPr>
          <w:ins w:id="4225" w:author="Ly Tran Thi Ly" w:date="2019-06-11T16:08:00Z"/>
          <w:rFonts w:ascii="Times New Roman" w:hAnsi="Times New Roman" w:cs="Times New Roman"/>
          <w:i/>
          <w:sz w:val="26"/>
          <w:szCs w:val="26"/>
        </w:rPr>
        <w:pPrChange w:id="4226" w:author="Cuong, Pham Nguyen" w:date="2019-06-16T18:28:00Z">
          <w:pPr>
            <w:ind w:firstLine="720"/>
          </w:pPr>
        </w:pPrChange>
      </w:pPr>
      <w:r w:rsidRPr="00A60A16">
        <w:rPr>
          <w:rFonts w:ascii="Times New Roman" w:hAnsi="Times New Roman" w:cs="Times New Roman"/>
          <w:i/>
          <w:sz w:val="26"/>
          <w:szCs w:val="26"/>
        </w:rPr>
        <w:t xml:space="preserve">Mục tiêu của chương này là </w:t>
      </w:r>
      <w:del w:id="4227" w:author="Ly Tran Thi Ly" w:date="2019-06-13T10:10:00Z">
        <w:r w:rsidRPr="00A60A16" w:rsidDel="006A323B">
          <w:rPr>
            <w:rFonts w:ascii="Times New Roman" w:hAnsi="Times New Roman" w:cs="Times New Roman"/>
            <w:i/>
            <w:sz w:val="26"/>
            <w:szCs w:val="26"/>
          </w:rPr>
          <w:delText>giúp mọi người có cái nhìn rõ hơn về đề tài. Từ</w:delText>
        </w:r>
      </w:del>
      <w:ins w:id="4228" w:author="Ly Tran Thi Ly" w:date="2019-06-13T10:10:00Z">
        <w:r w:rsidR="006A323B">
          <w:rPr>
            <w:rFonts w:ascii="Times New Roman" w:hAnsi="Times New Roman" w:cs="Times New Roman"/>
            <w:i/>
            <w:sz w:val="26"/>
            <w:szCs w:val="26"/>
          </w:rPr>
          <w:t>phân tích kĩ hơn về đề tài, từ</w:t>
        </w:r>
      </w:ins>
      <w:r w:rsidRPr="00A60A16">
        <w:rPr>
          <w:rFonts w:ascii="Times New Roman" w:hAnsi="Times New Roman" w:cs="Times New Roman"/>
          <w:i/>
          <w:sz w:val="26"/>
          <w:szCs w:val="26"/>
        </w:rPr>
        <w:t xml:space="preserve"> đó đưa ra giải pháp cho ứng dụng chatbot hỗ trợ hỏi đáp trong lĩnh vực kĩ thuật tập trung vào câu hỏi what và how</w:t>
      </w:r>
      <w:r w:rsidR="00C85AB0" w:rsidRPr="00A60A16">
        <w:rPr>
          <w:rFonts w:ascii="Times New Roman" w:hAnsi="Times New Roman" w:cs="Times New Roman"/>
          <w:i/>
          <w:sz w:val="26"/>
          <w:szCs w:val="26"/>
        </w:rPr>
        <w:t xml:space="preserve">. </w:t>
      </w:r>
      <w:ins w:id="4229" w:author="Ly Tran Thi Ly" w:date="2019-06-13T10:17:00Z">
        <w:r w:rsidR="006A323B">
          <w:rPr>
            <w:rFonts w:ascii="Times New Roman" w:hAnsi="Times New Roman" w:cs="Times New Roman"/>
            <w:i/>
            <w:sz w:val="26"/>
            <w:szCs w:val="26"/>
          </w:rPr>
          <w:t xml:space="preserve">Chương này sẽ đi qua các </w:t>
        </w:r>
        <w:r w:rsidR="0036455A">
          <w:rPr>
            <w:rFonts w:ascii="Times New Roman" w:hAnsi="Times New Roman" w:cs="Times New Roman"/>
            <w:i/>
            <w:sz w:val="26"/>
            <w:szCs w:val="26"/>
          </w:rPr>
          <w:t xml:space="preserve">bốn </w:t>
        </w:r>
        <w:r w:rsidR="006A323B">
          <w:rPr>
            <w:rFonts w:ascii="Times New Roman" w:hAnsi="Times New Roman" w:cs="Times New Roman"/>
            <w:i/>
            <w:sz w:val="26"/>
            <w:szCs w:val="26"/>
          </w:rPr>
          <w:t xml:space="preserve">phần chính, đầu tiên là phân tích yêu cầu </w:t>
        </w:r>
      </w:ins>
      <w:ins w:id="4230" w:author="Cuong, Pham Nguyen" w:date="2019-06-16T18:29:00Z">
        <w:r w:rsidR="00344B24">
          <w:rPr>
            <w:rFonts w:ascii="Times New Roman" w:hAnsi="Times New Roman" w:cs="Times New Roman"/>
            <w:i/>
            <w:sz w:val="26"/>
            <w:szCs w:val="26"/>
          </w:rPr>
          <w:t xml:space="preserve">của </w:t>
        </w:r>
      </w:ins>
      <w:ins w:id="4231" w:author="Ly Tran Thi Ly" w:date="2019-06-13T10:17:00Z">
        <w:r w:rsidR="006A323B">
          <w:rPr>
            <w:rFonts w:ascii="Times New Roman" w:hAnsi="Times New Roman" w:cs="Times New Roman"/>
            <w:i/>
            <w:sz w:val="26"/>
            <w:szCs w:val="26"/>
          </w:rPr>
          <w:t>đề tài</w:t>
        </w:r>
        <w:r w:rsidR="0036455A">
          <w:rPr>
            <w:rFonts w:ascii="Times New Roman" w:hAnsi="Times New Roman" w:cs="Times New Roman"/>
            <w:i/>
            <w:sz w:val="26"/>
            <w:szCs w:val="26"/>
          </w:rPr>
          <w:t>, sau đó sẽ nói tổng quan về ứng dụng, hai phần cuối sẽ nói rõ hơn về chi tiết giải pháp sử dụng cho đề tài gồm cơ sở tri thức ứng dụng web ngữ nghĩa và</w:t>
        </w:r>
      </w:ins>
      <w:ins w:id="4232" w:author="Ly Tran Thi Ly" w:date="2019-06-13T10:20:00Z">
        <w:r w:rsidR="0036455A">
          <w:rPr>
            <w:rFonts w:ascii="Times New Roman" w:hAnsi="Times New Roman" w:cs="Times New Roman"/>
            <w:i/>
            <w:sz w:val="26"/>
            <w:szCs w:val="26"/>
          </w:rPr>
          <w:t xml:space="preserve"> xây dựng tin nhắn phản hồi dùng RASA.</w:t>
        </w:r>
      </w:ins>
      <w:del w:id="4233" w:author="Ly Tran Thi Ly" w:date="2019-06-13T10:10:00Z">
        <w:r w:rsidR="00C85AB0" w:rsidRPr="00A60A16" w:rsidDel="006A323B">
          <w:rPr>
            <w:rFonts w:ascii="Times New Roman" w:hAnsi="Times New Roman" w:cs="Times New Roman"/>
            <w:i/>
            <w:sz w:val="26"/>
            <w:szCs w:val="26"/>
          </w:rPr>
          <w:delText>Chương này sẽ nói về mô hình hệ thống tổng quát của đề tài và giải pháp kĩ thuật được sử dụng. Sau đó nêu ra khái niệm về web ngữ nghĩa, ontology và đưa ra mô hình ontology đề xuất cho đề tài.</w:delText>
        </w:r>
      </w:del>
    </w:p>
    <w:p w14:paraId="22A5315F" w14:textId="0333F114" w:rsidR="00C11961" w:rsidRDefault="00C11961">
      <w:pPr>
        <w:pStyle w:val="u2"/>
        <w:rPr>
          <w:ins w:id="4234" w:author="Ly Tran Thi Ly" w:date="2019-06-11T16:09:00Z"/>
          <w:rFonts w:cs="Times New Roman"/>
        </w:rPr>
        <w:pPrChange w:id="4235" w:author="Ly Tran Thi Ly" w:date="2019-06-11T16:08:00Z">
          <w:pPr>
            <w:ind w:firstLine="720"/>
          </w:pPr>
        </w:pPrChange>
      </w:pPr>
      <w:bookmarkStart w:id="4236" w:name="_Toc11966307"/>
      <w:ins w:id="4237" w:author="Ly Tran Thi Ly" w:date="2019-06-11T16:08:00Z">
        <w:r w:rsidRPr="00C11961">
          <w:rPr>
            <w:rFonts w:eastAsiaTheme="minorHAnsi" w:cs="Times New Roman"/>
            <w:rPrChange w:id="4238" w:author="Ly Tran Thi Ly" w:date="2019-06-11T16:08:00Z">
              <w:rPr>
                <w:rFonts w:cs="Times New Roman"/>
                <w:b/>
                <w:i/>
              </w:rPr>
            </w:rPrChange>
          </w:rPr>
          <w:t>3.1 Phân tích yêu cầu đề tài</w:t>
        </w:r>
      </w:ins>
      <w:bookmarkEnd w:id="4236"/>
    </w:p>
    <w:p w14:paraId="770F1F30" w14:textId="7959FC20" w:rsidR="00161B9D" w:rsidRDefault="00C11961">
      <w:pPr>
        <w:ind w:firstLine="720"/>
        <w:jc w:val="both"/>
        <w:rPr>
          <w:ins w:id="4239" w:author="Ly Tran Thi Ly" w:date="2019-06-11T17:09:00Z"/>
          <w:rFonts w:ascii="Times New Roman" w:hAnsi="Times New Roman" w:cs="Times New Roman"/>
          <w:sz w:val="26"/>
          <w:szCs w:val="26"/>
        </w:rPr>
        <w:pPrChange w:id="4240" w:author="Ly Tran Thi Ly" w:date="2019-06-11T16:09:00Z">
          <w:pPr>
            <w:jc w:val="both"/>
          </w:pPr>
        </w:pPrChange>
      </w:pPr>
      <w:moveToRangeStart w:id="4241" w:author="Ly Tran Thi Ly" w:date="2019-06-11T16:09:00Z" w:name="move11161786"/>
      <w:commentRangeStart w:id="4242"/>
      <w:moveTo w:id="4243" w:author="Ly Tran Thi Ly" w:date="2019-06-11T16:09:00Z">
        <w:r w:rsidRPr="00065008">
          <w:rPr>
            <w:rFonts w:ascii="Times New Roman" w:hAnsi="Times New Roman" w:cs="Times New Roman"/>
            <w:sz w:val="26"/>
            <w:szCs w:val="26"/>
          </w:rPr>
          <w:t xml:space="preserve">Nhắc lại yêu cầu, đề tài hướng đến việc xây dựng chatbot cho phép người dùng đặt các câu hỏi dạng what (cái gì) và how (làm như thế nào) đối với các </w:t>
        </w:r>
      </w:moveTo>
      <w:ins w:id="4244" w:author="Ly Tran Thi Ly" w:date="2019-06-11T17:05:00Z">
        <w:r w:rsidR="00161B9D">
          <w:rPr>
            <w:rFonts w:ascii="Times New Roman" w:hAnsi="Times New Roman" w:cs="Times New Roman"/>
            <w:sz w:val="26"/>
            <w:szCs w:val="26"/>
          </w:rPr>
          <w:t xml:space="preserve">sản phẩm phần mềm </w:t>
        </w:r>
      </w:ins>
      <w:moveTo w:id="4245" w:author="Ly Tran Thi Ly" w:date="2019-06-11T16:09:00Z">
        <w:del w:id="4246" w:author="Ly Tran Thi Ly" w:date="2019-06-11T17:05:00Z">
          <w:r w:rsidRPr="00065008" w:rsidDel="00161B9D">
            <w:rPr>
              <w:rFonts w:ascii="Times New Roman" w:hAnsi="Times New Roman" w:cs="Times New Roman"/>
              <w:sz w:val="26"/>
              <w:szCs w:val="26"/>
            </w:rPr>
            <w:delText xml:space="preserve">công cụ </w:delText>
          </w:r>
        </w:del>
        <w:r w:rsidRPr="00065008">
          <w:rPr>
            <w:rFonts w:ascii="Times New Roman" w:hAnsi="Times New Roman" w:cs="Times New Roman"/>
            <w:sz w:val="26"/>
            <w:szCs w:val="26"/>
          </w:rPr>
          <w:t>trong lĩnh vực kĩ thuật (có thể kể đến như Microsoft</w:t>
        </w:r>
      </w:moveTo>
      <w:ins w:id="4247" w:author="Ly Tran Thi Ly" w:date="2019-06-11T17:07:00Z">
        <w:r w:rsidR="00161B9D">
          <w:rPr>
            <w:rFonts w:ascii="Times New Roman" w:hAnsi="Times New Roman" w:cs="Times New Roman"/>
            <w:sz w:val="26"/>
            <w:szCs w:val="26"/>
          </w:rPr>
          <w:t xml:space="preserve"> với MS Word, MS Excel</w:t>
        </w:r>
      </w:ins>
      <w:ins w:id="4248" w:author="Ly Tran Thi Ly" w:date="2019-06-11T17:08:00Z">
        <w:r w:rsidR="00161B9D">
          <w:rPr>
            <w:rFonts w:ascii="Times New Roman" w:hAnsi="Times New Roman" w:cs="Times New Roman"/>
            <w:sz w:val="26"/>
            <w:szCs w:val="26"/>
          </w:rPr>
          <w:t xml:space="preserve"> hay</w:t>
        </w:r>
      </w:ins>
      <w:moveTo w:id="4249" w:author="Ly Tran Thi Ly" w:date="2019-06-11T16:09:00Z">
        <w:del w:id="4250" w:author="Ly Tran Thi Ly" w:date="2019-06-11T17:08:00Z">
          <w:r w:rsidRPr="00065008" w:rsidDel="00161B9D">
            <w:rPr>
              <w:rFonts w:ascii="Times New Roman" w:hAnsi="Times New Roman" w:cs="Times New Roman"/>
              <w:sz w:val="26"/>
              <w:szCs w:val="26"/>
            </w:rPr>
            <w:delText>,</w:delText>
          </w:r>
        </w:del>
        <w:r w:rsidRPr="00065008">
          <w:rPr>
            <w:rFonts w:ascii="Times New Roman" w:hAnsi="Times New Roman" w:cs="Times New Roman"/>
            <w:sz w:val="26"/>
            <w:szCs w:val="26"/>
          </w:rPr>
          <w:t xml:space="preserve"> Adobe</w:t>
        </w:r>
      </w:moveTo>
      <w:ins w:id="4251" w:author="Ly Tran Thi Ly" w:date="2019-06-11T17:08:00Z">
        <w:r w:rsidR="00161B9D">
          <w:rPr>
            <w:rFonts w:ascii="Times New Roman" w:hAnsi="Times New Roman" w:cs="Times New Roman"/>
            <w:sz w:val="26"/>
            <w:szCs w:val="26"/>
          </w:rPr>
          <w:t xml:space="preserve"> với Adobe Photoshop, Adobe Ilustrate</w:t>
        </w:r>
      </w:ins>
      <w:moveTo w:id="4252" w:author="Ly Tran Thi Ly" w:date="2019-06-11T16:09:00Z">
        <w:del w:id="4253" w:author="Ly Tran Thi Ly" w:date="2019-06-11T17:07:00Z">
          <w:r w:rsidRPr="00065008" w:rsidDel="00161B9D">
            <w:rPr>
              <w:rFonts w:ascii="Times New Roman" w:hAnsi="Times New Roman" w:cs="Times New Roman"/>
              <w:sz w:val="26"/>
              <w:szCs w:val="26"/>
            </w:rPr>
            <w:delText>Photoshop</w:delText>
          </w:r>
        </w:del>
        <w:r w:rsidRPr="00065008">
          <w:rPr>
            <w:rFonts w:ascii="Times New Roman" w:hAnsi="Times New Roman" w:cs="Times New Roman"/>
            <w:sz w:val="26"/>
            <w:szCs w:val="26"/>
          </w:rPr>
          <w:t>,</w:t>
        </w:r>
      </w:moveTo>
      <w:ins w:id="4254" w:author="Ly Tran Thi Ly" w:date="2019-06-11T17:08:00Z">
        <w:r w:rsidR="00161B9D">
          <w:rPr>
            <w:rFonts w:ascii="Times New Roman" w:hAnsi="Times New Roman" w:cs="Times New Roman"/>
            <w:sz w:val="26"/>
            <w:szCs w:val="26"/>
          </w:rPr>
          <w:t xml:space="preserve"> </w:t>
        </w:r>
      </w:ins>
      <w:ins w:id="4255" w:author="Ly Tran Thi Ly" w:date="2019-06-11T17:09:00Z">
        <w:r w:rsidR="00161B9D">
          <w:rPr>
            <w:rFonts w:ascii="Times New Roman" w:hAnsi="Times New Roman" w:cs="Times New Roman"/>
            <w:sz w:val="26"/>
            <w:szCs w:val="26"/>
          </w:rPr>
          <w:t>Adobe Export PDF</w:t>
        </w:r>
      </w:ins>
      <w:moveTo w:id="4256" w:author="Ly Tran Thi Ly" w:date="2019-06-11T16:09:00Z">
        <w:r w:rsidRPr="00065008">
          <w:rPr>
            <w:rFonts w:ascii="Times New Roman" w:hAnsi="Times New Roman" w:cs="Times New Roman"/>
            <w:sz w:val="26"/>
            <w:szCs w:val="26"/>
          </w:rPr>
          <w:t>…).</w:t>
        </w:r>
      </w:moveTo>
    </w:p>
    <w:p w14:paraId="336B76A3" w14:textId="2DA28F0A" w:rsidR="00231DE7" w:rsidRDefault="00161B9D">
      <w:pPr>
        <w:ind w:firstLine="720"/>
        <w:jc w:val="both"/>
        <w:rPr>
          <w:ins w:id="4257" w:author="Ly Tran Thi Ly" w:date="2019-06-13T11:16:00Z"/>
          <w:rFonts w:ascii="Times New Roman" w:hAnsi="Times New Roman" w:cs="Times New Roman"/>
          <w:sz w:val="26"/>
          <w:szCs w:val="26"/>
        </w:rPr>
        <w:pPrChange w:id="4258" w:author="Ly Tran Thi Ly" w:date="2019-06-13T10:31:00Z">
          <w:pPr>
            <w:jc w:val="both"/>
          </w:pPr>
        </w:pPrChange>
      </w:pPr>
      <w:ins w:id="4259" w:author="Ly Tran Thi Ly" w:date="2019-06-11T17:09:00Z">
        <w:r>
          <w:rPr>
            <w:rFonts w:ascii="Times New Roman" w:hAnsi="Times New Roman" w:cs="Times New Roman"/>
            <w:sz w:val="26"/>
            <w:szCs w:val="26"/>
          </w:rPr>
          <w:t xml:space="preserve">Ứng dụng minh họa sẽ sử dụng Adobe Photoshop làm </w:t>
        </w:r>
      </w:ins>
      <w:ins w:id="4260" w:author="Ly Tran Thi Ly" w:date="2019-06-13T10:20:00Z">
        <w:r w:rsidR="0036455A">
          <w:rPr>
            <w:rFonts w:ascii="Times New Roman" w:hAnsi="Times New Roman" w:cs="Times New Roman"/>
            <w:sz w:val="26"/>
            <w:szCs w:val="26"/>
          </w:rPr>
          <w:t xml:space="preserve">dữ liệu nguồn. </w:t>
        </w:r>
      </w:ins>
      <w:ins w:id="4261" w:author="Ly Tran Thi Ly" w:date="2019-06-13T10:53:00Z">
        <w:r w:rsidR="00231DE7">
          <w:rPr>
            <w:rFonts w:ascii="Times New Roman" w:hAnsi="Times New Roman" w:cs="Times New Roman"/>
            <w:sz w:val="26"/>
            <w:szCs w:val="26"/>
          </w:rPr>
          <w:t xml:space="preserve">Theo </w:t>
        </w:r>
      </w:ins>
      <w:customXmlInsRangeStart w:id="4262" w:author="Ly Tran Thi Ly" w:date="2019-06-13T10:54:00Z"/>
      <w:sdt>
        <w:sdtPr>
          <w:rPr>
            <w:rFonts w:ascii="Times New Roman" w:hAnsi="Times New Roman" w:cs="Times New Roman"/>
            <w:sz w:val="26"/>
            <w:szCs w:val="26"/>
          </w:rPr>
          <w:id w:val="-698083766"/>
          <w:citation/>
        </w:sdtPr>
        <w:sdtContent>
          <w:customXmlInsRangeEnd w:id="4262"/>
          <w:ins w:id="4263" w:author="Ly Tran Thi Ly" w:date="2019-06-13T10:54:00Z">
            <w:r w:rsidR="00231DE7">
              <w:rPr>
                <w:rFonts w:ascii="Times New Roman" w:hAnsi="Times New Roman" w:cs="Times New Roman"/>
                <w:sz w:val="26"/>
                <w:szCs w:val="26"/>
              </w:rPr>
              <w:fldChar w:fldCharType="begin"/>
            </w:r>
            <w:r w:rsidR="00231DE7">
              <w:rPr>
                <w:rFonts w:ascii="Times New Roman" w:hAnsi="Times New Roman" w:cs="Times New Roman"/>
                <w:sz w:val="26"/>
                <w:szCs w:val="26"/>
              </w:rPr>
              <w:instrText xml:space="preserve"> CITATION And \l 1033 </w:instrText>
            </w:r>
          </w:ins>
          <w:r w:rsidR="00231DE7">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[10]</w:t>
          </w:r>
          <w:ins w:id="4264" w:author="Ly Tran Thi Ly" w:date="2019-06-13T10:54:00Z">
            <w:r w:rsidR="00231DE7">
              <w:rPr>
                <w:rFonts w:ascii="Times New Roman" w:hAnsi="Times New Roman" w:cs="Times New Roman"/>
                <w:sz w:val="26"/>
                <w:szCs w:val="26"/>
              </w:rPr>
              <w:fldChar w:fldCharType="end"/>
            </w:r>
          </w:ins>
          <w:customXmlInsRangeStart w:id="4265" w:author="Ly Tran Thi Ly" w:date="2019-06-13T10:54:00Z"/>
        </w:sdtContent>
      </w:sdt>
      <w:customXmlInsRangeEnd w:id="4265"/>
      <w:ins w:id="4266" w:author="Ly Tran Thi Ly" w:date="2019-06-13T10:54:00Z">
        <w:r w:rsidR="00231DE7">
          <w:rPr>
            <w:rFonts w:ascii="Times New Roman" w:hAnsi="Times New Roman" w:cs="Times New Roman"/>
            <w:sz w:val="26"/>
            <w:szCs w:val="26"/>
          </w:rPr>
          <w:t>, chúng tôi có</w:t>
        </w:r>
      </w:ins>
      <w:ins w:id="4267" w:author="Ly Tran Thi Ly" w:date="2019-06-13T10:55:00Z">
        <w:r w:rsidR="00231DE7">
          <w:rPr>
            <w:rFonts w:ascii="Times New Roman" w:hAnsi="Times New Roman" w:cs="Times New Roman"/>
            <w:sz w:val="26"/>
            <w:szCs w:val="26"/>
          </w:rPr>
          <w:t xml:space="preserve"> thống kê</w:t>
        </w:r>
      </w:ins>
      <w:ins w:id="4268" w:author="Ly Tran Thi Ly" w:date="2019-06-13T10:54:00Z">
        <w:r w:rsidR="00231DE7">
          <w:rPr>
            <w:rFonts w:ascii="Times New Roman" w:hAnsi="Times New Roman" w:cs="Times New Roman"/>
            <w:sz w:val="26"/>
            <w:szCs w:val="26"/>
          </w:rPr>
          <w:t xml:space="preserve"> dữ liệu được thu thập từ các trang web và diễn đàn</w:t>
        </w:r>
      </w:ins>
      <w:ins w:id="4269" w:author="Ly Tran Thi Ly" w:date="2019-06-13T10:55:00Z">
        <w:r w:rsidR="00C564D9">
          <w:rPr>
            <w:rFonts w:ascii="Times New Roman" w:hAnsi="Times New Roman" w:cs="Times New Roman"/>
            <w:sz w:val="26"/>
            <w:szCs w:val="26"/>
          </w:rPr>
          <w:t xml:space="preserve"> nhằm phân loại câu hỏi dựa trên lần xuất hiện đầu tiên của từ </w:t>
        </w:r>
      </w:ins>
      <w:ins w:id="4270" w:author="Ly Tran Thi Ly" w:date="2019-06-13T11:19:00Z">
        <w:r w:rsidR="00C51C50">
          <w:rPr>
            <w:rFonts w:ascii="Times New Roman" w:hAnsi="Times New Roman" w:cs="Times New Roman"/>
            <w:sz w:val="26"/>
            <w:szCs w:val="26"/>
          </w:rPr>
          <w:t xml:space="preserve">để </w:t>
        </w:r>
      </w:ins>
      <w:ins w:id="4271" w:author="Ly Tran Thi Ly" w:date="2019-06-13T10:55:00Z">
        <w:r w:rsidR="00C564D9">
          <w:rPr>
            <w:rFonts w:ascii="Times New Roman" w:hAnsi="Times New Roman" w:cs="Times New Roman"/>
            <w:sz w:val="26"/>
            <w:szCs w:val="26"/>
          </w:rPr>
          <w:t>hỏi (</w:t>
        </w:r>
      </w:ins>
      <w:ins w:id="4272" w:author="Ly Tran Thi Ly" w:date="2019-06-13T11:08:00Z">
        <w:r w:rsidR="00C564D9">
          <w:rPr>
            <w:rFonts w:ascii="Times New Roman" w:hAnsi="Times New Roman" w:cs="Times New Roman"/>
            <w:sz w:val="26"/>
            <w:szCs w:val="26"/>
          </w:rPr>
          <w:t>what, how, when, why…</w:t>
        </w:r>
      </w:ins>
      <w:ins w:id="4273" w:author="Ly Tran Thi Ly" w:date="2019-06-13T10:55:00Z">
        <w:r w:rsidR="00C564D9">
          <w:rPr>
            <w:rFonts w:ascii="Times New Roman" w:hAnsi="Times New Roman" w:cs="Times New Roman"/>
            <w:sz w:val="26"/>
            <w:szCs w:val="26"/>
          </w:rPr>
          <w:t>)</w:t>
        </w:r>
      </w:ins>
      <w:ins w:id="4274" w:author="Ly Tran Thi Ly" w:date="2019-06-13T11:08:00Z">
        <w:r w:rsidR="00C564D9">
          <w:rPr>
            <w:rFonts w:ascii="Times New Roman" w:hAnsi="Times New Roman" w:cs="Times New Roman"/>
            <w:sz w:val="26"/>
            <w:szCs w:val="26"/>
          </w:rPr>
          <w:t xml:space="preserve"> </w:t>
        </w:r>
      </w:ins>
      <w:ins w:id="4275" w:author="Ly Tran Thi Ly" w:date="2019-06-13T11:16:00Z">
        <w:r w:rsidR="00C564D9">
          <w:rPr>
            <w:rFonts w:ascii="Times New Roman" w:hAnsi="Times New Roman" w:cs="Times New Roman"/>
            <w:sz w:val="26"/>
            <w:szCs w:val="26"/>
          </w:rPr>
          <w:t>trong câu hỏ</w:t>
        </w:r>
        <w:r w:rsidR="00C51C50">
          <w:rPr>
            <w:rFonts w:ascii="Times New Roman" w:hAnsi="Times New Roman" w:cs="Times New Roman"/>
            <w:sz w:val="26"/>
            <w:szCs w:val="26"/>
          </w:rPr>
          <w:t>i như sau:</w:t>
        </w:r>
      </w:ins>
    </w:p>
    <w:p w14:paraId="191504CC" w14:textId="016D14A1" w:rsidR="00C564D9" w:rsidRDefault="009B2C36">
      <w:pPr>
        <w:ind w:firstLine="720"/>
        <w:jc w:val="both"/>
        <w:rPr>
          <w:ins w:id="4276" w:author="Ly Tran Thi Ly" w:date="2019-06-13T10:53:00Z"/>
          <w:rFonts w:ascii="Times New Roman" w:hAnsi="Times New Roman" w:cs="Times New Roman"/>
          <w:sz w:val="26"/>
          <w:szCs w:val="26"/>
        </w:rPr>
        <w:pPrChange w:id="4277" w:author="Ly Tran Thi Ly" w:date="2019-06-13T10:31:00Z">
          <w:pPr>
            <w:jc w:val="both"/>
          </w:pPr>
        </w:pPrChange>
      </w:pPr>
      <w:ins w:id="4278" w:author="Ly Tran Thi Ly" w:date="2019-06-13T11:16:00Z">
        <w:r>
          <w:rPr>
            <w:noProof/>
          </w:rPr>
          <mc:AlternateContent>
            <mc:Choice Requires="wps">
              <w:drawing>
                <wp:anchor distT="0" distB="0" distL="114300" distR="114300" simplePos="0" relativeHeight="251805696" behindDoc="0" locked="0" layoutInCell="1" allowOverlap="1" wp14:anchorId="45325F76" wp14:editId="28899DD0">
                  <wp:simplePos x="0" y="0"/>
                  <wp:positionH relativeFrom="margin">
                    <wp:align>right</wp:align>
                  </wp:positionH>
                  <wp:positionV relativeFrom="paragraph">
                    <wp:posOffset>2894965</wp:posOffset>
                  </wp:positionV>
                  <wp:extent cx="5715000" cy="685800"/>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715000" cy="685800"/>
                          </a:xfrm>
                          <a:prstGeom prst="rect">
                            <a:avLst/>
                          </a:prstGeom>
                          <a:solidFill>
                            <a:prstClr val="white"/>
                          </a:solidFill>
                          <a:ln>
                            <a:noFill/>
                          </a:ln>
                        </wps:spPr>
                        <wps:txbx>
                          <w:txbxContent>
                            <w:p w14:paraId="26AFD741" w14:textId="074D24AF" w:rsidR="009E4E78" w:rsidRPr="000439DF" w:rsidRDefault="009E4E78">
                              <w:pPr>
                                <w:pStyle w:val="Chuthich"/>
                                <w:rPr>
                                  <w:noProof/>
                                </w:rPr>
                                <w:pPrChange w:id="4279" w:author="Ly Tran Thi Ly" w:date="2019-06-13T11:16:00Z">
                                  <w:pPr>
                                    <w:ind w:firstLine="720"/>
                                    <w:jc w:val="both"/>
                                  </w:pPr>
                                </w:pPrChange>
                              </w:pPr>
                              <w:bookmarkStart w:id="4280" w:name="_Toc11535811"/>
                              <w:ins w:id="4281" w:author="Ly Tran Thi Ly" w:date="2019-06-13T11:16:00Z">
                                <w:r>
                                  <w:t xml:space="preserve">Hình 3. </w:t>
                                </w:r>
                                <w:r>
                                  <w:fldChar w:fldCharType="begin"/>
                                </w:r>
                                <w:r>
                                  <w:instrText xml:space="preserve"> SEQ Hình_3. \* ARABIC </w:instrText>
                                </w:r>
                              </w:ins>
                              <w:r>
                                <w:fldChar w:fldCharType="separate"/>
                              </w:r>
                              <w:ins w:id="4282" w:author="TRAN THI LY LY" w:date="2019-06-20T23:47:00Z">
                                <w:r w:rsidR="00887B15">
                                  <w:rPr>
                                    <w:noProof/>
                                  </w:rPr>
                                  <w:t>1</w:t>
                                </w:r>
                              </w:ins>
                              <w:ins w:id="4283" w:author="Ly Tran Thi Ly" w:date="2019-06-13T11:16:00Z">
                                <w:r>
                                  <w:fldChar w:fldCharType="end"/>
                                </w:r>
                              </w:ins>
                              <w:ins w:id="4284" w:author="Ly Tran Thi Ly" w:date="2019-06-13T11:17:00Z">
                                <w:r>
                                  <w:t xml:space="preserve"> Biểu đồ tròn thống kê các </w:t>
                                </w:r>
                              </w:ins>
                              <w:ins w:id="4285" w:author="Ly Tran Thi Ly" w:date="2019-06-14T10:52:00Z">
                                <w:r>
                                  <w:t xml:space="preserve">phần trăm theo </w:t>
                                </w:r>
                              </w:ins>
                              <w:ins w:id="4286" w:author="Ly Tran Thi Ly" w:date="2019-06-13T11:17:00Z">
                                <w:r>
                                  <w:t>loại câu hỏi về Adobe Photoshop dựa trên lần xuất hiện đầu tiên của</w:t>
                                </w:r>
                              </w:ins>
                              <w:ins w:id="4287" w:author="Ly Tran Thi Ly" w:date="2019-06-13T11:18:00Z">
                                <w:r>
                                  <w:t xml:space="preserve"> từ</w:t>
                                </w:r>
                              </w:ins>
                              <w:ins w:id="4288" w:author="Ly Tran Thi Ly" w:date="2019-06-13T11:20:00Z">
                                <w:r>
                                  <w:t xml:space="preserve"> để</w:t>
                                </w:r>
                              </w:ins>
                              <w:ins w:id="4289" w:author="Ly Tran Thi Ly" w:date="2019-06-13T11:18:00Z">
                                <w:r>
                                  <w:t xml:space="preserve"> hỏi trong câu hỏi (</w:t>
                                </w:r>
                              </w:ins>
                              <w:ins w:id="4290" w:author="Ly Tran Thi Ly" w:date="2019-06-14T10:52:00Z">
                                <w:r>
                                  <w:t xml:space="preserve">tổng </w:t>
                                </w:r>
                              </w:ins>
                              <w:ins w:id="4291" w:author="Ly Tran Thi Ly" w:date="2019-06-13T11:19:00Z">
                                <w:r>
                                  <w:t>1</w:t>
                                </w:r>
                              </w:ins>
                              <w:ins w:id="4292" w:author="Ly Tran Thi Ly" w:date="2019-06-13T11:20:00Z">
                                <w:r>
                                  <w:t>,</w:t>
                                </w:r>
                              </w:ins>
                              <w:ins w:id="4293" w:author="Ly Tran Thi Ly" w:date="2019-06-13T11:19:00Z">
                                <w:r>
                                  <w:t>322 câu hỏi</w:t>
                                </w:r>
                              </w:ins>
                              <w:ins w:id="4294" w:author="Ly Tran Thi Ly" w:date="2019-06-13T11:18:00Z">
                                <w:r>
                                  <w:t>)</w:t>
                                </w:r>
                              </w:ins>
                              <w:ins w:id="4295" w:author="Ly Tran Thi Ly" w:date="2019-06-13T11:20:00Z">
                                <w:r>
                                  <w:t xml:space="preserve"> [10]</w:t>
                                </w:r>
                              </w:ins>
                              <w:bookmarkEnd w:id="4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5F76" id="Text Box 236" o:spid="_x0000_s1040" type="#_x0000_t202" style="position:absolute;left:0;text-align:left;margin-left:398.8pt;margin-top:227.95pt;width:450pt;height:54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" stroked="f">
                  <v:textbox inset="0,0,0,0">
                    <w:txbxContent>
                      <w:p w14:paraId="26AFD741" w14:textId="074D24AF" w:rsidR="009E4E78" w:rsidRPr="000439DF" w:rsidRDefault="009E4E78">
                        <w:pPr>
                          <w:pStyle w:val="Chuthich"/>
                          <w:rPr>
                            <w:noProof/>
                          </w:rPr>
                          <w:pPrChange w:id="4296" w:author="Ly Tran Thi Ly" w:date="2019-06-13T11:16:00Z">
                            <w:pPr>
                              <w:ind w:firstLine="720"/>
                              <w:jc w:val="both"/>
                            </w:pPr>
                          </w:pPrChange>
                        </w:pPr>
                        <w:bookmarkStart w:id="4297" w:name="_Toc11535811"/>
                        <w:ins w:id="4298" w:author="Ly Tran Thi Ly" w:date="2019-06-13T11:16:00Z">
                          <w:r>
                            <w:t xml:space="preserve">Hình 3. </w:t>
                          </w:r>
                          <w:r>
                            <w:fldChar w:fldCharType="begin"/>
                          </w:r>
                          <w:r>
                            <w:instrText xml:space="preserve"> SEQ Hình_3. \* ARABIC </w:instrText>
                          </w:r>
                        </w:ins>
                        <w:r>
                          <w:fldChar w:fldCharType="separate"/>
                        </w:r>
                        <w:ins w:id="4299" w:author="TRAN THI LY LY" w:date="2019-06-20T23:47:00Z">
                          <w:r w:rsidR="00887B15">
                            <w:rPr>
                              <w:noProof/>
                            </w:rPr>
                            <w:t>1</w:t>
                          </w:r>
                        </w:ins>
                        <w:ins w:id="4300" w:author="Ly Tran Thi Ly" w:date="2019-06-13T11:16:00Z">
                          <w:r>
                            <w:fldChar w:fldCharType="end"/>
                          </w:r>
                        </w:ins>
                        <w:ins w:id="4301" w:author="Ly Tran Thi Ly" w:date="2019-06-13T11:17:00Z">
                          <w:r>
                            <w:t xml:space="preserve"> Biểu đồ tròn thống kê các </w:t>
                          </w:r>
                        </w:ins>
                        <w:ins w:id="4302" w:author="Ly Tran Thi Ly" w:date="2019-06-14T10:52:00Z">
                          <w:r>
                            <w:t xml:space="preserve">phần trăm theo </w:t>
                          </w:r>
                        </w:ins>
                        <w:ins w:id="4303" w:author="Ly Tran Thi Ly" w:date="2019-06-13T11:17:00Z">
                          <w:r>
                            <w:t>loại câu hỏi về Adobe Photoshop dựa trên lần xuất hiện đầu tiên của</w:t>
                          </w:r>
                        </w:ins>
                        <w:ins w:id="4304" w:author="Ly Tran Thi Ly" w:date="2019-06-13T11:18:00Z">
                          <w:r>
                            <w:t xml:space="preserve"> từ</w:t>
                          </w:r>
                        </w:ins>
                        <w:ins w:id="4305" w:author="Ly Tran Thi Ly" w:date="2019-06-13T11:20:00Z">
                          <w:r>
                            <w:t xml:space="preserve"> để</w:t>
                          </w:r>
                        </w:ins>
                        <w:ins w:id="4306" w:author="Ly Tran Thi Ly" w:date="2019-06-13T11:18:00Z">
                          <w:r>
                            <w:t xml:space="preserve"> hỏi trong câu hỏi (</w:t>
                          </w:r>
                        </w:ins>
                        <w:ins w:id="4307" w:author="Ly Tran Thi Ly" w:date="2019-06-14T10:52:00Z">
                          <w:r>
                            <w:t xml:space="preserve">tổng </w:t>
                          </w:r>
                        </w:ins>
                        <w:ins w:id="4308" w:author="Ly Tran Thi Ly" w:date="2019-06-13T11:19:00Z">
                          <w:r>
                            <w:t>1</w:t>
                          </w:r>
                        </w:ins>
                        <w:ins w:id="4309" w:author="Ly Tran Thi Ly" w:date="2019-06-13T11:20:00Z">
                          <w:r>
                            <w:t>,</w:t>
                          </w:r>
                        </w:ins>
                        <w:ins w:id="4310" w:author="Ly Tran Thi Ly" w:date="2019-06-13T11:19:00Z">
                          <w:r>
                            <w:t>322 câu hỏi</w:t>
                          </w:r>
                        </w:ins>
                        <w:ins w:id="4311" w:author="Ly Tran Thi Ly" w:date="2019-06-13T11:18:00Z">
                          <w:r>
                            <w:t>)</w:t>
                          </w:r>
                        </w:ins>
                        <w:ins w:id="4312" w:author="Ly Tran Thi Ly" w:date="2019-06-13T11:20:00Z">
                          <w:r>
                            <w:t xml:space="preserve"> [10]</w:t>
                          </w:r>
                        </w:ins>
                        <w:bookmarkEnd w:id="4297"/>
                      </w:p>
                    </w:txbxContent>
                  </v:textbox>
                  <w10:wrap type="topAndBottom" anchorx="margin"/>
                </v:shape>
              </w:pict>
            </mc:Fallback>
          </mc:AlternateContent>
        </w:r>
        <w:r w:rsidR="00BB406B">
          <w:rPr>
            <w:noProof/>
          </w:rPr>
          <w:drawing>
            <wp:anchor distT="0" distB="0" distL="114300" distR="114300" simplePos="0" relativeHeight="251803648" behindDoc="0" locked="0" layoutInCell="1" allowOverlap="1" wp14:anchorId="755594FF" wp14:editId="5E608DA9">
              <wp:simplePos x="0" y="0"/>
              <wp:positionH relativeFrom="column">
                <wp:posOffset>457200</wp:posOffset>
              </wp:positionH>
              <wp:positionV relativeFrom="paragraph">
                <wp:posOffset>-635</wp:posOffset>
              </wp:positionV>
              <wp:extent cx="4552950" cy="268605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52950" cy="2686050"/>
                      </a:xfrm>
                      <a:prstGeom prst="rect">
                        <a:avLst/>
                      </a:prstGeom>
                    </pic:spPr>
                  </pic:pic>
                </a:graphicData>
              </a:graphic>
              <wp14:sizeRelH relativeFrom="margin">
                <wp14:pctWidth>0</wp14:pctWidth>
              </wp14:sizeRelH>
              <wp14:sizeRelV relativeFrom="margin">
                <wp14:pctHeight>0</wp14:pctHeight>
              </wp14:sizeRelV>
            </wp:anchor>
          </w:drawing>
        </w:r>
      </w:ins>
    </w:p>
    <w:p w14:paraId="33020F13" w14:textId="0F50DD3B" w:rsidR="00EC6CCD" w:rsidRPr="00FA0D6A" w:rsidRDefault="009B2C36">
      <w:pPr>
        <w:ind w:firstLine="720"/>
        <w:jc w:val="both"/>
        <w:rPr>
          <w:ins w:id="4313" w:author="Ly Tran Thi Ly" w:date="2019-06-14T11:30:00Z"/>
          <w:rFonts w:ascii="Times New Roman" w:hAnsi="Times New Roman" w:cs="Times New Roman"/>
          <w:sz w:val="26"/>
          <w:szCs w:val="26"/>
          <w:lang w:val="vi-VN"/>
          <w:rPrChange w:id="4314" w:author="Ly Tran Thi Ly" w:date="2019-06-14T15:34:00Z">
            <w:rPr>
              <w:ins w:id="4315" w:author="Ly Tran Thi Ly" w:date="2019-06-14T11:30:00Z"/>
              <w:rFonts w:ascii="Times New Roman" w:hAnsi="Times New Roman" w:cs="Times New Roman"/>
              <w:i/>
              <w:sz w:val="26"/>
              <w:szCs w:val="26"/>
            </w:rPr>
          </w:rPrChange>
        </w:rPr>
        <w:pPrChange w:id="4316" w:author="Ly Tran Thi Ly" w:date="2019-06-14T15:33:00Z">
          <w:pPr>
            <w:jc w:val="both"/>
          </w:pPr>
        </w:pPrChange>
      </w:pPr>
      <w:ins w:id="4317" w:author="Ly Tran Thi Ly" w:date="2019-06-14T10:57:00Z">
        <w:r>
          <w:rPr>
            <w:rFonts w:ascii="Times New Roman" w:hAnsi="Times New Roman" w:cs="Times New Roman"/>
            <w:sz w:val="26"/>
            <w:szCs w:val="26"/>
          </w:rPr>
          <w:lastRenderedPageBreak/>
          <w:t>Từ biểu đồ trên có thể thấy được số lượng câu hỏi chiếm tỉ lệ nhiều nhất là why, tiếp đó là when, how và what</w:t>
        </w:r>
      </w:ins>
      <w:ins w:id="4318" w:author="Ly Tran Thi Ly" w:date="2019-06-14T11:00:00Z">
        <w:r>
          <w:rPr>
            <w:rFonts w:ascii="Times New Roman" w:hAnsi="Times New Roman" w:cs="Times New Roman"/>
            <w:sz w:val="26"/>
            <w:szCs w:val="26"/>
          </w:rPr>
          <w:t>.</w:t>
        </w:r>
      </w:ins>
      <w:ins w:id="4319" w:author="Ly Tran Thi Ly" w:date="2019-06-14T15:33:00Z">
        <w:r w:rsidR="00FA0D6A">
          <w:rPr>
            <w:rFonts w:ascii="Times New Roman" w:hAnsi="Times New Roman" w:cs="Times New Roman"/>
            <w:sz w:val="26"/>
            <w:szCs w:val="26"/>
            <w:lang w:val="vi-VN"/>
          </w:rPr>
          <w:t xml:space="preserve"> </w:t>
        </w:r>
        <w:r w:rsidR="00FA0D6A">
          <w:rPr>
            <w:rFonts w:ascii="Times New Roman" w:hAnsi="Times New Roman" w:cs="Times New Roman"/>
            <w:sz w:val="26"/>
            <w:szCs w:val="26"/>
          </w:rPr>
          <w:t xml:space="preserve">Câu hỏi when, theo như phân tích </w:t>
        </w:r>
        <w:r w:rsidR="00FA0D6A">
          <w:rPr>
            <w:rFonts w:ascii="Times New Roman" w:hAnsi="Times New Roman" w:cs="Times New Roman"/>
            <w:sz w:val="26"/>
            <w:szCs w:val="26"/>
            <w:lang w:val="vi-VN"/>
          </w:rPr>
          <w:t>trong</w:t>
        </w:r>
        <w:r w:rsidR="00FA0D6A">
          <w:rPr>
            <w:rFonts w:ascii="Times New Roman" w:hAnsi="Times New Roman" w:cs="Times New Roman"/>
            <w:sz w:val="26"/>
            <w:szCs w:val="26"/>
          </w:rPr>
          <w:t xml:space="preserve"> bài báo </w:t>
        </w:r>
      </w:ins>
      <w:customXmlInsRangeStart w:id="4320" w:author="Ly Tran Thi Ly" w:date="2019-06-14T15:33:00Z"/>
      <w:sdt>
        <w:sdtPr>
          <w:rPr>
            <w:rFonts w:ascii="Times New Roman" w:hAnsi="Times New Roman" w:cs="Times New Roman"/>
            <w:sz w:val="26"/>
            <w:szCs w:val="26"/>
          </w:rPr>
          <w:id w:val="-1865361379"/>
          <w:citation/>
        </w:sdtPr>
        <w:sdtContent>
          <w:customXmlInsRangeEnd w:id="4320"/>
          <w:ins w:id="4321" w:author="Ly Tran Thi Ly" w:date="2019-06-14T15:33:00Z">
            <w:r w:rsidR="00FA0D6A">
              <w:rPr>
                <w:rFonts w:ascii="Times New Roman" w:hAnsi="Times New Roman" w:cs="Times New Roman"/>
                <w:sz w:val="26"/>
                <w:szCs w:val="26"/>
              </w:rPr>
              <w:fldChar w:fldCharType="begin"/>
            </w:r>
            <w:r w:rsidR="00FA0D6A">
              <w:rPr>
                <w:rFonts w:ascii="Times New Roman" w:hAnsi="Times New Roman" w:cs="Times New Roman"/>
                <w:sz w:val="26"/>
                <w:szCs w:val="26"/>
              </w:rPr>
              <w:instrText xml:space="preserve"> CITATION And1 \l 1033 </w:instrText>
            </w:r>
            <w:r w:rsidR="00FA0D6A">
              <w:rPr>
                <w:rFonts w:ascii="Times New Roman" w:hAnsi="Times New Roman" w:cs="Times New Roman"/>
                <w:sz w:val="26"/>
                <w:szCs w:val="26"/>
              </w:rPr>
              <w:fldChar w:fldCharType="separate"/>
            </w:r>
          </w:ins>
          <w:r w:rsidR="003D7625" w:rsidRPr="003D7625">
            <w:rPr>
              <w:rFonts w:ascii="Times New Roman" w:hAnsi="Times New Roman" w:cs="Times New Roman"/>
              <w:noProof/>
              <w:sz w:val="26"/>
              <w:szCs w:val="26"/>
            </w:rPr>
            <w:t>[11]</w:t>
          </w:r>
          <w:ins w:id="4322" w:author="Ly Tran Thi Ly" w:date="2019-06-14T15:33:00Z">
            <w:r w:rsidR="00FA0D6A">
              <w:rPr>
                <w:rFonts w:ascii="Times New Roman" w:hAnsi="Times New Roman" w:cs="Times New Roman"/>
                <w:sz w:val="26"/>
                <w:szCs w:val="26"/>
              </w:rPr>
              <w:fldChar w:fldCharType="end"/>
            </w:r>
          </w:ins>
          <w:customXmlInsRangeStart w:id="4323" w:author="Ly Tran Thi Ly" w:date="2019-06-14T15:33:00Z"/>
        </w:sdtContent>
      </w:sdt>
      <w:customXmlInsRangeEnd w:id="4323"/>
      <w:ins w:id="4324" w:author="Ly Tran Thi Ly" w:date="2019-06-14T15:33:00Z">
        <w:r w:rsidR="00FA0D6A">
          <w:rPr>
            <w:rFonts w:ascii="Times New Roman" w:hAnsi="Times New Roman" w:cs="Times New Roman"/>
            <w:sz w:val="26"/>
            <w:szCs w:val="26"/>
          </w:rPr>
          <w:t>, thì câu hỏi when chiếm phần trăm lớn nhưng không có nghĩa là người dùng muốn câu trả lời cho câu hỏi “khi nào” mà là trong quá trình đặt câu hỏi, người dùng sẽ dùng từ when để mô tả trạng thái hi</w:t>
        </w:r>
      </w:ins>
      <w:ins w:id="4325" w:author="TRAN THI LY LY" w:date="2019-06-17T22:42:00Z">
        <w:r w:rsidR="00C67503">
          <w:rPr>
            <w:rFonts w:ascii="Times New Roman" w:hAnsi="Times New Roman" w:cs="Times New Roman"/>
            <w:sz w:val="26"/>
            <w:szCs w:val="26"/>
          </w:rPr>
          <w:t>ệ</w:t>
        </w:r>
      </w:ins>
      <w:ins w:id="4326" w:author="Ly Tran Thi Ly" w:date="2019-06-14T15:33:00Z">
        <w:del w:id="4327" w:author="TRAN THI LY LY" w:date="2019-06-17T22:42:00Z">
          <w:r w:rsidR="00FA0D6A" w:rsidDel="00C67503">
            <w:rPr>
              <w:rFonts w:ascii="Times New Roman" w:hAnsi="Times New Roman" w:cs="Times New Roman"/>
              <w:sz w:val="26"/>
              <w:szCs w:val="26"/>
            </w:rPr>
            <w:delText>ê</w:delText>
          </w:r>
        </w:del>
        <w:r w:rsidR="00FA0D6A">
          <w:rPr>
            <w:rFonts w:ascii="Times New Roman" w:hAnsi="Times New Roman" w:cs="Times New Roman"/>
            <w:sz w:val="26"/>
            <w:szCs w:val="26"/>
          </w:rPr>
          <w:t xml:space="preserve">n tại của mình. Ví dụ </w:t>
        </w:r>
        <w:r w:rsidR="00FA0D6A" w:rsidRPr="007E75DA">
          <w:rPr>
            <w:rFonts w:ascii="Times New Roman" w:hAnsi="Times New Roman" w:cs="Times New Roman"/>
            <w:i/>
            <w:sz w:val="26"/>
            <w:szCs w:val="26"/>
          </w:rPr>
          <w:t xml:space="preserve">“When I try to resize image, I have an issue </w:t>
        </w:r>
        <w:r w:rsidR="00FA0D6A">
          <w:rPr>
            <w:rFonts w:ascii="Times New Roman" w:hAnsi="Times New Roman" w:cs="Times New Roman"/>
            <w:sz w:val="26"/>
            <w:szCs w:val="26"/>
          </w:rPr>
          <w:t>…”, vì thế câu hỏi when thường là biến thể của câu hỏi why hoặc một vài câu hỏi khác nên chúng tôi sẽ bỏ qua trường hợp của câu hỏi này.</w:t>
        </w:r>
      </w:ins>
      <w:ins w:id="4328" w:author="Ly Tran Thi Ly" w:date="2019-06-14T11:00:00Z">
        <w:r>
          <w:rPr>
            <w:rFonts w:ascii="Times New Roman" w:hAnsi="Times New Roman" w:cs="Times New Roman"/>
            <w:sz w:val="26"/>
            <w:szCs w:val="26"/>
          </w:rPr>
          <w:t xml:space="preserve"> </w:t>
        </w:r>
        <w:r w:rsidR="00FA0D6A">
          <w:rPr>
            <w:rFonts w:ascii="Times New Roman" w:hAnsi="Times New Roman" w:cs="Times New Roman"/>
            <w:sz w:val="26"/>
            <w:szCs w:val="26"/>
          </w:rPr>
          <w:t>C</w:t>
        </w:r>
        <w:r>
          <w:rPr>
            <w:rFonts w:ascii="Times New Roman" w:hAnsi="Times New Roman" w:cs="Times New Roman"/>
            <w:sz w:val="26"/>
            <w:szCs w:val="26"/>
          </w:rPr>
          <w:t xml:space="preserve">âu hỏi why chiếm phần trăm lớn </w:t>
        </w:r>
      </w:ins>
      <w:ins w:id="4329" w:author="Ly Tran Thi Ly" w:date="2019-06-14T15:30:00Z">
        <w:r w:rsidR="00FA0D6A">
          <w:rPr>
            <w:rFonts w:ascii="Times New Roman" w:hAnsi="Times New Roman" w:cs="Times New Roman"/>
            <w:sz w:val="26"/>
            <w:szCs w:val="26"/>
            <w:lang w:val="vi-VN"/>
          </w:rPr>
          <w:t>nhất</w:t>
        </w:r>
      </w:ins>
      <w:ins w:id="4330" w:author="Ly Tran Thi Ly" w:date="2019-06-14T11:04:00Z">
        <w:r w:rsidR="009C3F90">
          <w:rPr>
            <w:rFonts w:ascii="Times New Roman" w:hAnsi="Times New Roman" w:cs="Times New Roman"/>
            <w:sz w:val="26"/>
            <w:szCs w:val="26"/>
          </w:rPr>
          <w:t>, bởi vì người dùng thường không dễ để tìm ra câu trả lời cho câu hỏi why (</w:t>
        </w:r>
      </w:ins>
      <w:ins w:id="4331" w:author="Ly Tran Thi Ly" w:date="2019-06-14T11:05:00Z">
        <w:r w:rsidR="009C3F90">
          <w:rPr>
            <w:rFonts w:ascii="Times New Roman" w:hAnsi="Times New Roman" w:cs="Times New Roman"/>
            <w:sz w:val="26"/>
            <w:szCs w:val="26"/>
          </w:rPr>
          <w:t>loại câu hỏi nguyên nhân – kết quả hay causal question</w:t>
        </w:r>
      </w:ins>
      <w:ins w:id="4332" w:author="Ly Tran Thi Ly" w:date="2019-06-14T11:04:00Z">
        <w:r w:rsidR="009C3F90">
          <w:rPr>
            <w:rFonts w:ascii="Times New Roman" w:hAnsi="Times New Roman" w:cs="Times New Roman"/>
            <w:sz w:val="26"/>
            <w:szCs w:val="26"/>
          </w:rPr>
          <w:t>)</w:t>
        </w:r>
      </w:ins>
      <w:ins w:id="4333" w:author="Ly Tran Thi Ly" w:date="2019-06-14T11:05:00Z">
        <w:r w:rsidR="009C3F90">
          <w:rPr>
            <w:rFonts w:ascii="Times New Roman" w:hAnsi="Times New Roman" w:cs="Times New Roman"/>
            <w:sz w:val="26"/>
            <w:szCs w:val="26"/>
          </w:rPr>
          <w:t>, thường là lỗi xuất hiện khi người dùng đang thao tác với phần mềm</w:t>
        </w:r>
      </w:ins>
      <w:ins w:id="4334" w:author="Ly Tran Thi Ly" w:date="2019-06-14T11:27:00Z">
        <w:r w:rsidR="00EC6CCD">
          <w:rPr>
            <w:rFonts w:ascii="Times New Roman" w:hAnsi="Times New Roman" w:cs="Times New Roman"/>
            <w:sz w:val="26"/>
            <w:szCs w:val="26"/>
          </w:rPr>
          <w:t xml:space="preserve"> vì vậy người ta sẽ thường có xu hướng đăng câu hỏi lên các diễn đàn để hỏi.</w:t>
        </w:r>
      </w:ins>
      <w:ins w:id="4335" w:author="Ly Tran Thi Ly" w:date="2019-06-14T15:30:00Z">
        <w:r w:rsidR="00FA0D6A">
          <w:rPr>
            <w:rFonts w:ascii="Times New Roman" w:hAnsi="Times New Roman" w:cs="Times New Roman"/>
            <w:sz w:val="26"/>
            <w:szCs w:val="26"/>
            <w:lang w:val="vi-VN"/>
          </w:rPr>
          <w:t xml:space="preserve"> </w:t>
        </w:r>
        <w:r w:rsidR="00FA0D6A">
          <w:rPr>
            <w:rFonts w:ascii="Times New Roman" w:hAnsi="Times New Roman" w:cs="Times New Roman"/>
            <w:sz w:val="26"/>
            <w:szCs w:val="26"/>
          </w:rPr>
          <w:t>Khác với dạng câu hỏi why, với những câu hỏi đơn giản (factoid question), khi có thắc mắc người dùng sẽ đọc tài liệu để tra cứu thông tin thay vì đăng bài hỏi.</w:t>
        </w:r>
      </w:ins>
      <w:ins w:id="4336" w:author="Ly Tran Thi Ly" w:date="2019-06-14T11:29:00Z">
        <w:r w:rsidR="00EC6CCD">
          <w:rPr>
            <w:rFonts w:ascii="Times New Roman" w:hAnsi="Times New Roman" w:cs="Times New Roman"/>
            <w:sz w:val="26"/>
            <w:szCs w:val="26"/>
          </w:rPr>
          <w:t xml:space="preserve"> C</w:t>
        </w:r>
      </w:ins>
      <w:ins w:id="4337" w:author="Ly Tran Thi Ly" w:date="2019-06-14T11:18:00Z">
        <w:r w:rsidR="00A07574">
          <w:rPr>
            <w:rFonts w:ascii="Times New Roman" w:hAnsi="Times New Roman" w:cs="Times New Roman"/>
            <w:sz w:val="26"/>
            <w:szCs w:val="26"/>
          </w:rPr>
          <w:t>âu hỏi why</w:t>
        </w:r>
      </w:ins>
      <w:ins w:id="4338" w:author="Ly Tran Thi Ly" w:date="2019-06-14T11:19:00Z">
        <w:r w:rsidR="00A07574">
          <w:rPr>
            <w:rFonts w:ascii="Times New Roman" w:hAnsi="Times New Roman" w:cs="Times New Roman"/>
            <w:sz w:val="26"/>
            <w:szCs w:val="26"/>
          </w:rPr>
          <w:t xml:space="preserve"> như đã nói ở chương 2, là dạng câu hỏi rất khó, hệ thống cần phải thực sự hiểu về dữ liệu</w:t>
        </w:r>
        <w:r w:rsidR="00EC6CCD">
          <w:rPr>
            <w:rFonts w:ascii="Times New Roman" w:hAnsi="Times New Roman" w:cs="Times New Roman"/>
            <w:sz w:val="26"/>
            <w:szCs w:val="26"/>
          </w:rPr>
          <w:t>, hiểu câu hỏi đ</w:t>
        </w:r>
        <w:r w:rsidR="00FA0D6A">
          <w:rPr>
            <w:rFonts w:ascii="Times New Roman" w:hAnsi="Times New Roman" w:cs="Times New Roman"/>
            <w:sz w:val="26"/>
            <w:szCs w:val="26"/>
          </w:rPr>
          <w:t>ể</w:t>
        </w:r>
        <w:r w:rsidR="00EC6CCD">
          <w:rPr>
            <w:rFonts w:ascii="Times New Roman" w:hAnsi="Times New Roman" w:cs="Times New Roman"/>
            <w:sz w:val="26"/>
            <w:szCs w:val="26"/>
          </w:rPr>
          <w:t xml:space="preserve"> đưa ra câu trả lời thích hợp</w:t>
        </w:r>
      </w:ins>
      <w:ins w:id="4339" w:author="Ly Tran Thi Ly" w:date="2019-06-14T11:05:00Z">
        <w:r w:rsidR="009C3F90">
          <w:rPr>
            <w:rFonts w:ascii="Times New Roman" w:hAnsi="Times New Roman" w:cs="Times New Roman"/>
            <w:sz w:val="26"/>
            <w:szCs w:val="26"/>
          </w:rPr>
          <w:t>. Ví dụ</w:t>
        </w:r>
      </w:ins>
      <w:ins w:id="4340" w:author="Ly Tran Thi Ly" w:date="2019-06-14T11:30:00Z">
        <w:r w:rsidR="00EC6CCD">
          <w:rPr>
            <w:rFonts w:ascii="Times New Roman" w:hAnsi="Times New Roman" w:cs="Times New Roman"/>
            <w:sz w:val="26"/>
            <w:szCs w:val="26"/>
          </w:rPr>
          <w:t xml:space="preserve"> với câu hỏi</w:t>
        </w:r>
      </w:ins>
      <w:ins w:id="4341" w:author="Ly Tran Thi Ly" w:date="2019-06-14T11:05:00Z">
        <w:r w:rsidR="009C3F90">
          <w:rPr>
            <w:rFonts w:ascii="Times New Roman" w:hAnsi="Times New Roman" w:cs="Times New Roman"/>
            <w:sz w:val="26"/>
            <w:szCs w:val="26"/>
          </w:rPr>
          <w:t xml:space="preserve"> </w:t>
        </w:r>
      </w:ins>
      <w:ins w:id="4342" w:author="Ly Tran Thi Ly" w:date="2019-06-14T11:36:00Z">
        <w:r w:rsidR="00A57A6D">
          <w:rPr>
            <w:rFonts w:ascii="Times New Roman" w:hAnsi="Times New Roman" w:cs="Times New Roman"/>
            <w:sz w:val="26"/>
            <w:szCs w:val="26"/>
          </w:rPr>
          <w:t>“</w:t>
        </w:r>
      </w:ins>
      <w:ins w:id="4343" w:author="Ly Tran Thi Ly" w:date="2019-06-14T11:17:00Z">
        <w:r w:rsidR="00A07574" w:rsidRPr="00A07574">
          <w:rPr>
            <w:rFonts w:ascii="Times New Roman" w:hAnsi="Times New Roman" w:cs="Times New Roman"/>
            <w:i/>
            <w:sz w:val="26"/>
            <w:szCs w:val="26"/>
            <w:rPrChange w:id="4344" w:author="Ly Tran Thi Ly" w:date="2019-06-14T11:17:00Z">
              <w:rPr>
                <w:rFonts w:ascii="Times New Roman" w:hAnsi="Times New Roman" w:cs="Times New Roman"/>
                <w:sz w:val="26"/>
                <w:szCs w:val="26"/>
              </w:rPr>
            </w:rPrChange>
          </w:rPr>
          <w:t>Why has my photoshop commands change randomly?</w:t>
        </w:r>
      </w:ins>
      <w:ins w:id="4345" w:author="Ly Tran Thi Ly" w:date="2019-06-14T11:36:00Z">
        <w:r w:rsidR="00A57A6D">
          <w:rPr>
            <w:rFonts w:ascii="Times New Roman" w:hAnsi="Times New Roman" w:cs="Times New Roman"/>
            <w:i/>
            <w:sz w:val="26"/>
            <w:szCs w:val="26"/>
          </w:rPr>
          <w:t>”</w:t>
        </w:r>
      </w:ins>
      <w:ins w:id="4346" w:author="Ly Tran Thi Ly" w:date="2019-06-14T11:31:00Z">
        <w:r w:rsidR="00EC6CCD">
          <w:rPr>
            <w:rFonts w:ascii="Times New Roman" w:hAnsi="Times New Roman" w:cs="Times New Roman"/>
            <w:sz w:val="26"/>
            <w:szCs w:val="26"/>
          </w:rPr>
          <w:t xml:space="preserve"> </w:t>
        </w:r>
      </w:ins>
      <w:ins w:id="4347" w:author="Ly Tran Thi Ly" w:date="2019-06-14T11:34:00Z">
        <w:r w:rsidR="00EC6CCD">
          <w:rPr>
            <w:rFonts w:ascii="Times New Roman" w:hAnsi="Times New Roman" w:cs="Times New Roman"/>
            <w:sz w:val="26"/>
            <w:szCs w:val="26"/>
          </w:rPr>
          <w:t>để trả lời được câu hỏi này hệ thố</w:t>
        </w:r>
        <w:r w:rsidR="00A57A6D">
          <w:rPr>
            <w:rFonts w:ascii="Times New Roman" w:hAnsi="Times New Roman" w:cs="Times New Roman"/>
            <w:sz w:val="26"/>
            <w:szCs w:val="26"/>
          </w:rPr>
          <w:t>ng trước tiên cần</w:t>
        </w:r>
      </w:ins>
      <w:ins w:id="4348" w:author="Ly Tran Thi Ly" w:date="2019-06-14T15:32:00Z">
        <w:r w:rsidR="00FA0D6A">
          <w:rPr>
            <w:rFonts w:ascii="Times New Roman" w:hAnsi="Times New Roman" w:cs="Times New Roman"/>
            <w:sz w:val="26"/>
            <w:szCs w:val="26"/>
            <w:lang w:val="vi-VN"/>
          </w:rPr>
          <w:t xml:space="preserve"> phải</w:t>
        </w:r>
      </w:ins>
      <w:ins w:id="4349" w:author="Ly Tran Thi Ly" w:date="2019-06-14T11:34:00Z">
        <w:r w:rsidR="00A57A6D">
          <w:rPr>
            <w:rFonts w:ascii="Times New Roman" w:hAnsi="Times New Roman" w:cs="Times New Roman"/>
            <w:sz w:val="26"/>
            <w:szCs w:val="26"/>
          </w:rPr>
          <w:t xml:space="preserve"> hiểu </w:t>
        </w:r>
      </w:ins>
      <w:ins w:id="4350" w:author="Ly Tran Thi Ly" w:date="2019-06-14T11:36:00Z">
        <w:r w:rsidR="00A57A6D" w:rsidRPr="00A57A6D">
          <w:rPr>
            <w:rFonts w:ascii="Times New Roman" w:hAnsi="Times New Roman" w:cs="Times New Roman"/>
            <w:i/>
            <w:sz w:val="26"/>
            <w:szCs w:val="26"/>
            <w:rPrChange w:id="4351" w:author="Ly Tran Thi Ly" w:date="2019-06-14T11:36:00Z">
              <w:rPr>
                <w:rFonts w:ascii="Times New Roman" w:hAnsi="Times New Roman" w:cs="Times New Roman"/>
                <w:sz w:val="26"/>
                <w:szCs w:val="26"/>
              </w:rPr>
            </w:rPrChange>
          </w:rPr>
          <w:t>“What is photoshop commands?”</w:t>
        </w:r>
      </w:ins>
      <w:ins w:id="4352" w:author="Ly Tran Thi Ly" w:date="2019-06-14T11:37:00Z">
        <w:r w:rsidR="00A57A6D">
          <w:rPr>
            <w:rFonts w:ascii="Times New Roman" w:hAnsi="Times New Roman" w:cs="Times New Roman"/>
            <w:i/>
            <w:sz w:val="26"/>
            <w:szCs w:val="26"/>
          </w:rPr>
          <w:t>, “How to change photoshop commands?</w:t>
        </w:r>
      </w:ins>
      <w:ins w:id="4353" w:author="Ly Tran Thi Ly" w:date="2019-06-14T11:38:00Z">
        <w:r w:rsidR="00A57A6D">
          <w:rPr>
            <w:rFonts w:ascii="Times New Roman" w:hAnsi="Times New Roman" w:cs="Times New Roman"/>
            <w:i/>
            <w:sz w:val="26"/>
            <w:szCs w:val="26"/>
          </w:rPr>
          <w:t>”</w:t>
        </w:r>
      </w:ins>
      <w:ins w:id="4354" w:author="Ly Tran Thi Ly" w:date="2019-06-14T11:37:00Z">
        <w:r w:rsidR="00A57A6D">
          <w:rPr>
            <w:rFonts w:ascii="Times New Roman" w:hAnsi="Times New Roman" w:cs="Times New Roman"/>
            <w:i/>
            <w:sz w:val="26"/>
            <w:szCs w:val="26"/>
          </w:rPr>
          <w:t>…</w:t>
        </w:r>
      </w:ins>
      <w:ins w:id="4355" w:author="Ly Tran Thi Ly" w:date="2019-06-14T11:39:00Z">
        <w:r w:rsidR="00A57A6D">
          <w:rPr>
            <w:rFonts w:ascii="Times New Roman" w:hAnsi="Times New Roman" w:cs="Times New Roman"/>
            <w:sz w:val="26"/>
            <w:szCs w:val="26"/>
          </w:rPr>
          <w:t xml:space="preserve"> </w:t>
        </w:r>
      </w:ins>
      <w:ins w:id="4356" w:author="Ly Tran Thi Ly" w:date="2019-06-14T15:34:00Z">
        <w:r w:rsidR="00FA0D6A">
          <w:rPr>
            <w:rFonts w:ascii="Times New Roman" w:hAnsi="Times New Roman" w:cs="Times New Roman"/>
            <w:sz w:val="26"/>
            <w:szCs w:val="26"/>
            <w:lang w:val="vi-VN"/>
          </w:rPr>
          <w:t xml:space="preserve">Trong biểu đồ trên, lượng câu hỏi what, how có thể không nhiều, nhưng dạng câu hỏi này là yếu tố cần thiết phải xây dựng được trước khi </w:t>
        </w:r>
      </w:ins>
      <w:ins w:id="4357" w:author="Ly Tran Thi Ly" w:date="2019-06-14T15:36:00Z">
        <w:r w:rsidR="00FA0D6A">
          <w:rPr>
            <w:rFonts w:ascii="Times New Roman" w:hAnsi="Times New Roman" w:cs="Times New Roman"/>
            <w:sz w:val="26"/>
            <w:szCs w:val="26"/>
            <w:lang w:val="vi-VN"/>
          </w:rPr>
          <w:t>giải quyết câu hỏi why. Hơn nữa, nếu có một chatbot trả lời câu hỏi what và how, chắc chắn sẽ tiện hơn rất nhiều so với việc</w:t>
        </w:r>
      </w:ins>
      <w:ins w:id="4358" w:author="TRAN THI LY LY" w:date="2019-06-17T21:44:00Z">
        <w:r w:rsidR="00A56821">
          <w:rPr>
            <w:rFonts w:ascii="Times New Roman" w:hAnsi="Times New Roman" w:cs="Times New Roman"/>
            <w:sz w:val="26"/>
            <w:szCs w:val="26"/>
          </w:rPr>
          <w:t xml:space="preserve"> người </w:t>
        </w:r>
      </w:ins>
      <w:ins w:id="4359" w:author="TRAN THI LY LY" w:date="2019-06-17T21:45:00Z">
        <w:r w:rsidR="00A56821">
          <w:rPr>
            <w:rFonts w:ascii="Times New Roman" w:hAnsi="Times New Roman" w:cs="Times New Roman"/>
            <w:sz w:val="26"/>
            <w:szCs w:val="26"/>
          </w:rPr>
          <w:t>dùng phải</w:t>
        </w:r>
      </w:ins>
      <w:ins w:id="4360" w:author="Ly Tran Thi Ly" w:date="2019-06-14T15:36:00Z">
        <w:r w:rsidR="00FA0D6A">
          <w:rPr>
            <w:rFonts w:ascii="Times New Roman" w:hAnsi="Times New Roman" w:cs="Times New Roman"/>
            <w:sz w:val="26"/>
            <w:szCs w:val="26"/>
            <w:lang w:val="vi-VN"/>
          </w:rPr>
          <w:t xml:space="preserve"> tra cứu tài liệu chuyên môn</w:t>
        </w:r>
      </w:ins>
      <w:ins w:id="4361" w:author="TRAN THI LY LY" w:date="2019-06-17T21:45:00Z">
        <w:r w:rsidR="00A56821">
          <w:rPr>
            <w:rFonts w:ascii="Times New Roman" w:hAnsi="Times New Roman" w:cs="Times New Roman"/>
            <w:sz w:val="26"/>
            <w:szCs w:val="26"/>
          </w:rPr>
          <w:t xml:space="preserve"> mỗi khi có thắc mắc</w:t>
        </w:r>
      </w:ins>
      <w:ins w:id="4362" w:author="Ly Tran Thi Ly" w:date="2019-06-14T15:36:00Z">
        <w:r w:rsidR="00FA0D6A">
          <w:rPr>
            <w:rFonts w:ascii="Times New Roman" w:hAnsi="Times New Roman" w:cs="Times New Roman"/>
            <w:sz w:val="26"/>
            <w:szCs w:val="26"/>
            <w:lang w:val="vi-VN"/>
          </w:rPr>
          <w:t>.</w:t>
        </w:r>
      </w:ins>
    </w:p>
    <w:p w14:paraId="4DABBA49" w14:textId="7C925FDE" w:rsidR="00C11961" w:rsidRPr="00065008" w:rsidRDefault="0036455A">
      <w:pPr>
        <w:ind w:firstLine="720"/>
        <w:jc w:val="both"/>
        <w:rPr>
          <w:moveTo w:id="4363" w:author="Ly Tran Thi Ly" w:date="2019-06-11T16:09:00Z"/>
          <w:rFonts w:ascii="Times New Roman" w:hAnsi="Times New Roman" w:cs="Times New Roman"/>
          <w:sz w:val="26"/>
          <w:szCs w:val="26"/>
        </w:rPr>
        <w:pPrChange w:id="4364" w:author="Ly Tran Thi Ly" w:date="2019-06-13T10:31:00Z">
          <w:pPr>
            <w:jc w:val="both"/>
          </w:pPr>
        </w:pPrChange>
      </w:pPr>
      <w:ins w:id="4365" w:author="Ly Tran Thi Ly" w:date="2019-06-13T10:20:00Z">
        <w:r>
          <w:rPr>
            <w:rFonts w:ascii="Times New Roman" w:hAnsi="Times New Roman" w:cs="Times New Roman"/>
            <w:sz w:val="26"/>
            <w:szCs w:val="26"/>
          </w:rPr>
          <w:t>Hiện nay</w:t>
        </w:r>
      </w:ins>
      <w:ins w:id="4366" w:author="Ly Tran Thi Ly" w:date="2019-06-13T10:29:00Z">
        <w:r>
          <w:rPr>
            <w:rFonts w:ascii="Times New Roman" w:hAnsi="Times New Roman" w:cs="Times New Roman"/>
            <w:sz w:val="26"/>
            <w:szCs w:val="26"/>
          </w:rPr>
          <w:t xml:space="preserve"> với dữ liệu</w:t>
        </w:r>
      </w:ins>
      <w:ins w:id="4367" w:author="Ly Tran Thi Ly" w:date="2019-06-13T10:20:00Z">
        <w:r>
          <w:rPr>
            <w:rFonts w:ascii="Times New Roman" w:hAnsi="Times New Roman" w:cs="Times New Roman"/>
            <w:sz w:val="26"/>
            <w:szCs w:val="26"/>
          </w:rPr>
          <w:t xml:space="preserve"> </w:t>
        </w:r>
      </w:ins>
      <w:ins w:id="4368" w:author="Ly Tran Thi Ly" w:date="2019-06-13T10:30:00Z">
        <w:r>
          <w:rPr>
            <w:rFonts w:ascii="Times New Roman" w:hAnsi="Times New Roman" w:cs="Times New Roman"/>
            <w:sz w:val="26"/>
            <w:szCs w:val="26"/>
          </w:rPr>
          <w:t>được</w:t>
        </w:r>
      </w:ins>
      <w:ins w:id="4369" w:author="Ly Tran Thi Ly" w:date="2019-06-13T10:20:00Z">
        <w:r>
          <w:rPr>
            <w:rFonts w:ascii="Times New Roman" w:hAnsi="Times New Roman" w:cs="Times New Roman"/>
            <w:sz w:val="26"/>
            <w:szCs w:val="26"/>
          </w:rPr>
          <w:t xml:space="preserve"> thu thập</w:t>
        </w:r>
      </w:ins>
      <w:ins w:id="4370" w:author="Ly Tran Thi Ly" w:date="2019-06-13T10:29:00Z">
        <w:r>
          <w:rPr>
            <w:rFonts w:ascii="Times New Roman" w:hAnsi="Times New Roman" w:cs="Times New Roman"/>
            <w:sz w:val="26"/>
            <w:szCs w:val="26"/>
          </w:rPr>
          <w:t xml:space="preserve"> và phân tích</w:t>
        </w:r>
      </w:ins>
      <w:ins w:id="4371" w:author="Ly Tran Thi Ly" w:date="2019-06-13T10:20:00Z">
        <w:r>
          <w:rPr>
            <w:rFonts w:ascii="Times New Roman" w:hAnsi="Times New Roman" w:cs="Times New Roman"/>
            <w:sz w:val="26"/>
            <w:szCs w:val="26"/>
          </w:rPr>
          <w:t xml:space="preserve"> trên </w:t>
        </w:r>
      </w:ins>
      <w:ins w:id="4372" w:author="Ly Tran Thi Ly" w:date="2019-06-13T10:29:00Z">
        <w:r>
          <w:rPr>
            <w:rFonts w:ascii="Times New Roman" w:hAnsi="Times New Roman" w:cs="Times New Roman"/>
            <w:sz w:val="26"/>
            <w:szCs w:val="26"/>
          </w:rPr>
          <w:t xml:space="preserve">trang Adobe </w:t>
        </w:r>
        <w:r w:rsidRPr="0036455A">
          <w:rPr>
            <w:rFonts w:ascii="Times New Roman" w:hAnsi="Times New Roman" w:cs="Times New Roman"/>
            <w:sz w:val="26"/>
            <w:szCs w:val="26"/>
          </w:rPr>
          <w:t>Photoshop User Guide</w:t>
        </w:r>
        <w:r>
          <w:rPr>
            <w:rFonts w:ascii="Times New Roman" w:hAnsi="Times New Roman" w:cs="Times New Roman"/>
            <w:sz w:val="26"/>
            <w:szCs w:val="26"/>
          </w:rPr>
          <w:t xml:space="preserve"> </w:t>
        </w:r>
      </w:ins>
      <w:customXmlInsRangeStart w:id="4373" w:author="Ly Tran Thi Ly" w:date="2019-06-14T15:38:00Z"/>
      <w:sdt>
        <w:sdtPr>
          <w:rPr>
            <w:rFonts w:ascii="Times New Roman" w:hAnsi="Times New Roman" w:cs="Times New Roman"/>
            <w:sz w:val="26"/>
            <w:szCs w:val="26"/>
          </w:rPr>
          <w:id w:val="-631630559"/>
          <w:citation/>
        </w:sdtPr>
        <w:sdtContent>
          <w:customXmlInsRangeEnd w:id="4373"/>
          <w:ins w:id="4374" w:author="Ly Tran Thi Ly" w:date="2019-06-14T15:38:00Z">
            <w:r w:rsidR="00FA0D6A">
              <w:rPr>
                <w:rFonts w:ascii="Times New Roman" w:hAnsi="Times New Roman" w:cs="Times New Roman"/>
                <w:sz w:val="26"/>
                <w:szCs w:val="26"/>
              </w:rPr>
              <w:fldChar w:fldCharType="begin"/>
            </w:r>
            <w:r w:rsidR="00FA0D6A">
              <w:rPr>
                <w:rFonts w:ascii="Times New Roman" w:hAnsi="Times New Roman" w:cs="Times New Roman"/>
                <w:sz w:val="26"/>
                <w:szCs w:val="26"/>
                <w:lang w:val="vi-VN"/>
              </w:rPr>
              <w:instrText xml:space="preserve"> CITATION Ado \l 1066 </w:instrText>
            </w:r>
          </w:ins>
          <w:r w:rsidR="00FA0D6A">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lang w:val="vi-VN"/>
            </w:rPr>
            <w:t>[12]</w:t>
          </w:r>
          <w:ins w:id="4375" w:author="Ly Tran Thi Ly" w:date="2019-06-14T15:38:00Z">
            <w:r w:rsidR="00FA0D6A">
              <w:rPr>
                <w:rFonts w:ascii="Times New Roman" w:hAnsi="Times New Roman" w:cs="Times New Roman"/>
                <w:sz w:val="26"/>
                <w:szCs w:val="26"/>
              </w:rPr>
              <w:fldChar w:fldCharType="end"/>
            </w:r>
          </w:ins>
          <w:customXmlInsRangeStart w:id="4376" w:author="Ly Tran Thi Ly" w:date="2019-06-14T15:38:00Z"/>
        </w:sdtContent>
      </w:sdt>
      <w:customXmlInsRangeEnd w:id="4376"/>
      <w:ins w:id="4377" w:author="Ly Tran Thi Ly" w:date="2019-06-13T10:31:00Z">
        <w:r w:rsidR="0083409A">
          <w:rPr>
            <w:rFonts w:ascii="Times New Roman" w:hAnsi="Times New Roman" w:cs="Times New Roman"/>
            <w:sz w:val="26"/>
            <w:szCs w:val="26"/>
          </w:rPr>
          <w:t xml:space="preserve"> (hướng dẫn sử dụng Adobe Photoshop</w:t>
        </w:r>
      </w:ins>
      <w:ins w:id="4378" w:author="Ly Tran Thi Ly" w:date="2019-06-13T10:42:00Z">
        <w:r w:rsidR="00073388">
          <w:rPr>
            <w:rFonts w:ascii="Times New Roman" w:hAnsi="Times New Roman" w:cs="Times New Roman"/>
            <w:sz w:val="26"/>
            <w:szCs w:val="26"/>
          </w:rPr>
          <w:t>). Toàn</w:t>
        </w:r>
      </w:ins>
      <w:ins w:id="4379" w:author="Ly Tran Thi Ly" w:date="2019-06-13T10:31:00Z">
        <w:r w:rsidR="0083409A">
          <w:rPr>
            <w:rFonts w:ascii="Times New Roman" w:hAnsi="Times New Roman" w:cs="Times New Roman"/>
            <w:sz w:val="26"/>
            <w:szCs w:val="26"/>
          </w:rPr>
          <w:t xml:space="preserve"> bộ dữ liệu được phân tích gồm</w:t>
        </w:r>
      </w:ins>
      <w:ins w:id="4380" w:author="Ly Tran Thi Ly" w:date="2019-06-13T10:39:00Z">
        <w:r w:rsidR="0083409A">
          <w:rPr>
            <w:rFonts w:ascii="Times New Roman" w:hAnsi="Times New Roman" w:cs="Times New Roman"/>
            <w:sz w:val="26"/>
            <w:szCs w:val="26"/>
          </w:rPr>
          <w:t xml:space="preserve"> tổng cộng</w:t>
        </w:r>
      </w:ins>
      <w:ins w:id="4381" w:author="Ly Tran Thi Ly" w:date="2019-06-13T10:31:00Z">
        <w:r w:rsidR="0083409A">
          <w:rPr>
            <w:rFonts w:ascii="Times New Roman" w:hAnsi="Times New Roman" w:cs="Times New Roman"/>
            <w:sz w:val="26"/>
            <w:szCs w:val="26"/>
          </w:rPr>
          <w:t xml:space="preserve"> </w:t>
        </w:r>
      </w:ins>
      <w:ins w:id="4382" w:author="Ly Tran Thi Ly" w:date="2019-06-13T10:32:00Z">
        <w:r w:rsidR="0083409A">
          <w:rPr>
            <w:rFonts w:ascii="Times New Roman" w:hAnsi="Times New Roman" w:cs="Times New Roman"/>
            <w:sz w:val="26"/>
            <w:szCs w:val="26"/>
          </w:rPr>
          <w:t>1891 câu hỏi, trong đó có 557 câu hỏi what (câu hỏi về định nghĩa)</w:t>
        </w:r>
      </w:ins>
      <w:ins w:id="4383" w:author="Ly Tran Thi Ly" w:date="2019-06-13T10:33:00Z">
        <w:r w:rsidR="0083409A">
          <w:rPr>
            <w:rFonts w:ascii="Times New Roman" w:hAnsi="Times New Roman" w:cs="Times New Roman"/>
            <w:sz w:val="26"/>
            <w:szCs w:val="26"/>
          </w:rPr>
          <w:t xml:space="preserve"> và </w:t>
        </w:r>
      </w:ins>
      <w:ins w:id="4384" w:author="Ly Tran Thi Ly" w:date="2019-06-13T10:34:00Z">
        <w:r w:rsidR="0083409A">
          <w:rPr>
            <w:rFonts w:ascii="Times New Roman" w:hAnsi="Times New Roman" w:cs="Times New Roman"/>
            <w:sz w:val="26"/>
            <w:szCs w:val="26"/>
          </w:rPr>
          <w:t>1334 câu hỏi how (câu hỏi về cách thức</w:t>
        </w:r>
      </w:ins>
      <w:ins w:id="4385" w:author="Ly Tran Thi Ly" w:date="2019-06-13T10:36:00Z">
        <w:r w:rsidR="00073388">
          <w:rPr>
            <w:rFonts w:ascii="Times New Roman" w:hAnsi="Times New Roman" w:cs="Times New Roman"/>
            <w:sz w:val="26"/>
            <w:szCs w:val="26"/>
          </w:rPr>
          <w:t xml:space="preserve"> hoạt động</w:t>
        </w:r>
      </w:ins>
      <w:ins w:id="4386" w:author="Ly Tran Thi Ly" w:date="2019-06-13T10:34:00Z">
        <w:r w:rsidR="0083409A">
          <w:rPr>
            <w:rFonts w:ascii="Times New Roman" w:hAnsi="Times New Roman" w:cs="Times New Roman"/>
            <w:sz w:val="26"/>
            <w:szCs w:val="26"/>
          </w:rPr>
          <w:t>)</w:t>
        </w:r>
      </w:ins>
      <w:ins w:id="4387" w:author="Ly Tran Thi Ly" w:date="2019-06-13T10:31:00Z">
        <w:r w:rsidR="0083409A">
          <w:rPr>
            <w:rFonts w:ascii="Times New Roman" w:hAnsi="Times New Roman" w:cs="Times New Roman"/>
            <w:sz w:val="26"/>
            <w:szCs w:val="26"/>
          </w:rPr>
          <w:t>.</w:t>
        </w:r>
      </w:ins>
      <w:moveTo w:id="4388" w:author="Ly Tran Thi Ly" w:date="2019-06-11T16:09:00Z">
        <w:del w:id="4389" w:author="Ly Tran Thi Ly" w:date="2019-06-11T17:09:00Z">
          <w:r w:rsidR="00C11961" w:rsidRPr="00065008" w:rsidDel="00161B9D">
            <w:rPr>
              <w:rFonts w:ascii="Times New Roman" w:hAnsi="Times New Roman" w:cs="Times New Roman"/>
              <w:sz w:val="26"/>
              <w:szCs w:val="26"/>
            </w:rPr>
            <w:delText xml:space="preserve"> </w:delText>
          </w:r>
        </w:del>
        <w:del w:id="4390" w:author="Ly Tran Thi Ly" w:date="2019-06-11T17:04:00Z">
          <w:r w:rsidR="00C11961" w:rsidRPr="00065008" w:rsidDel="00161B9D">
            <w:rPr>
              <w:rFonts w:ascii="Times New Roman" w:hAnsi="Times New Roman" w:cs="Times New Roman"/>
              <w:sz w:val="26"/>
              <w:szCs w:val="26"/>
            </w:rPr>
            <w:delText xml:space="preserve">Để làm phần demo cho sản phẩm, chúng tôi dựa trên bộ dữ liệu [gì đó] nhằm xây dựng </w:delText>
          </w:r>
          <w:r w:rsidR="00C11961" w:rsidDel="00161B9D">
            <w:rPr>
              <w:rFonts w:ascii="Times New Roman" w:hAnsi="Times New Roman" w:cs="Times New Roman"/>
              <w:sz w:val="26"/>
              <w:szCs w:val="26"/>
            </w:rPr>
            <w:delText xml:space="preserve">cơ sở tri thức </w:delText>
          </w:r>
          <w:r w:rsidR="00C11961" w:rsidRPr="00065008" w:rsidDel="00161B9D">
            <w:rPr>
              <w:rFonts w:ascii="Times New Roman" w:hAnsi="Times New Roman" w:cs="Times New Roman"/>
              <w:sz w:val="26"/>
              <w:szCs w:val="26"/>
            </w:rPr>
            <w:delText xml:space="preserve">cho chatbot. </w:delText>
          </w:r>
        </w:del>
      </w:moveTo>
    </w:p>
    <w:p w14:paraId="50167083" w14:textId="77777777" w:rsidR="00C11961" w:rsidRPr="00065008" w:rsidRDefault="00C11961" w:rsidP="00C11961">
      <w:pPr>
        <w:jc w:val="both"/>
        <w:rPr>
          <w:moveTo w:id="4391" w:author="Ly Tran Thi Ly" w:date="2019-06-11T16:09:00Z"/>
          <w:rFonts w:ascii="Times New Roman" w:hAnsi="Times New Roman" w:cs="Times New Roman"/>
          <w:sz w:val="26"/>
          <w:szCs w:val="26"/>
        </w:rPr>
      </w:pPr>
      <w:moveTo w:id="4392" w:author="Ly Tran Thi Ly" w:date="2019-06-11T16:09:00Z">
        <w:r w:rsidRPr="00065008">
          <w:rPr>
            <w:rFonts w:ascii="Times New Roman" w:hAnsi="Times New Roman" w:cs="Times New Roman"/>
            <w:sz w:val="26"/>
            <w:szCs w:val="26"/>
          </w:rPr>
          <w:tab/>
        </w:r>
        <w:commentRangeStart w:id="4393"/>
        <w:r w:rsidRPr="00065008">
          <w:rPr>
            <w:rFonts w:ascii="Times New Roman" w:hAnsi="Times New Roman" w:cs="Times New Roman"/>
            <w:sz w:val="26"/>
            <w:szCs w:val="26"/>
          </w:rPr>
          <w:t>Mỗi sản phẩm trong lĩnh vực kĩ thuật sẽ thuộc một công ty khác nhau. Một công ty lại có thể gồm nhiều sản phẩm khác nhau. Các câu hỏi cho loại phần mềm kĩ thuật nào thì sẽ có những đặc điểm riêng nhưng chúng vẫn có những cấu trúc giống nhau mà chúng tôi có thể tận dụng tạo nên một bản thể dữ liệu – ontology chung.</w:t>
        </w:r>
        <w:commentRangeEnd w:id="4242"/>
        <w:r>
          <w:rPr>
            <w:rStyle w:val="ThamchiuChuthich"/>
          </w:rPr>
          <w:commentReference w:id="4242"/>
        </w:r>
      </w:moveTo>
      <w:commentRangeEnd w:id="4393"/>
      <w:r w:rsidR="00BB406B">
        <w:rPr>
          <w:rStyle w:val="ThamchiuChuthich"/>
        </w:rPr>
        <w:commentReference w:id="4393"/>
      </w:r>
    </w:p>
    <w:p w14:paraId="07E7444F" w14:textId="4097AE32" w:rsidR="00C11961" w:rsidRPr="00065008" w:rsidRDefault="00C11961" w:rsidP="00C11961">
      <w:pPr>
        <w:jc w:val="both"/>
        <w:rPr>
          <w:moveTo w:id="4394" w:author="Ly Tran Thi Ly" w:date="2019-06-11T16:09:00Z"/>
          <w:rFonts w:ascii="Times New Roman" w:hAnsi="Times New Roman" w:cs="Times New Roman"/>
          <w:sz w:val="26"/>
          <w:szCs w:val="26"/>
        </w:rPr>
      </w:pPr>
      <w:moveTo w:id="4395" w:author="Ly Tran Thi Ly" w:date="2019-06-11T16:09:00Z">
        <w:r w:rsidRPr="00065008">
          <w:rPr>
            <w:rFonts w:ascii="Times New Roman" w:hAnsi="Times New Roman" w:cs="Times New Roman"/>
            <w:sz w:val="26"/>
            <w:szCs w:val="26"/>
          </w:rPr>
          <w:tab/>
        </w:r>
      </w:moveTo>
      <w:ins w:id="4396" w:author="Ly Tran Thi Ly" w:date="2019-06-14T15:39:00Z">
        <w:r w:rsidR="00FA0D6A">
          <w:rPr>
            <w:rFonts w:ascii="Times New Roman" w:hAnsi="Times New Roman" w:cs="Times New Roman"/>
            <w:sz w:val="26"/>
            <w:szCs w:val="26"/>
            <w:lang w:val="vi-VN"/>
          </w:rPr>
          <w:t xml:space="preserve">Để xây dựng một ontology tập trung vào câu hỏi what, how, </w:t>
        </w:r>
      </w:ins>
      <w:moveTo w:id="4397" w:author="Ly Tran Thi Ly" w:date="2019-06-11T16:09:00Z">
        <w:del w:id="4398" w:author="Ly Tran Thi Ly" w:date="2019-06-14T15:39:00Z">
          <w:r w:rsidRPr="00065008" w:rsidDel="00FA0D6A">
            <w:rPr>
              <w:rFonts w:ascii="Times New Roman" w:hAnsi="Times New Roman" w:cs="Times New Roman"/>
              <w:sz w:val="26"/>
              <w:szCs w:val="26"/>
            </w:rPr>
            <w:delText>Câu hỏi what, how là dạng câu hỏi đơn giản và thường xuyên được hỏi nhất (factoid – question</w:delText>
          </w:r>
        </w:del>
        <w:del w:id="4399" w:author="Ly Tran Thi Ly" w:date="2019-06-11T17:10:00Z">
          <w:r w:rsidRPr="00065008" w:rsidDel="004C2B91">
            <w:rPr>
              <w:rFonts w:ascii="Times New Roman" w:hAnsi="Times New Roman" w:cs="Times New Roman"/>
              <w:sz w:val="26"/>
              <w:szCs w:val="26"/>
            </w:rPr>
            <w:delText>, xem lại chương 2</w:delText>
          </w:r>
        </w:del>
        <w:del w:id="4400" w:author="Ly Tran Thi Ly" w:date="2019-06-14T15:39:00Z">
          <w:r w:rsidRPr="00065008" w:rsidDel="00FA0D6A">
            <w:rPr>
              <w:rFonts w:ascii="Times New Roman" w:hAnsi="Times New Roman" w:cs="Times New Roman"/>
              <w:sz w:val="26"/>
              <w:szCs w:val="26"/>
            </w:rPr>
            <w:delText xml:space="preserve">), </w:delText>
          </w:r>
        </w:del>
        <w:r w:rsidRPr="00065008">
          <w:rPr>
            <w:rFonts w:ascii="Times New Roman" w:hAnsi="Times New Roman" w:cs="Times New Roman"/>
            <w:sz w:val="26"/>
            <w:szCs w:val="26"/>
          </w:rPr>
          <w:t>chúng tôi sẽ đi vào phân tích từng câu hỏi:</w:t>
        </w:r>
      </w:moveTo>
    </w:p>
    <w:p w14:paraId="4E3441B2" w14:textId="331F4FD4" w:rsidR="00C11961" w:rsidRPr="00065008" w:rsidDel="009B13F1" w:rsidRDefault="00C11961" w:rsidP="0083409A">
      <w:pPr>
        <w:pStyle w:val="oancuaDanhsach"/>
        <w:numPr>
          <w:ilvl w:val="0"/>
          <w:numId w:val="5"/>
        </w:numPr>
        <w:jc w:val="both"/>
        <w:rPr>
          <w:del w:id="4401" w:author="Ly Tran Thi Ly" w:date="2019-06-13T11:22:00Z"/>
          <w:moveTo w:id="4402" w:author="Ly Tran Thi Ly" w:date="2019-06-11T16:09:00Z"/>
          <w:rFonts w:ascii="Times New Roman" w:hAnsi="Times New Roman" w:cs="Times New Roman"/>
          <w:sz w:val="26"/>
          <w:szCs w:val="26"/>
        </w:rPr>
      </w:pPr>
      <w:moveTo w:id="4403" w:author="Ly Tran Thi Ly" w:date="2019-06-11T16:09:00Z">
        <w:r w:rsidRPr="00065008">
          <w:rPr>
            <w:rFonts w:ascii="Times New Roman" w:hAnsi="Times New Roman" w:cs="Times New Roman"/>
            <w:sz w:val="26"/>
            <w:szCs w:val="26"/>
          </w:rPr>
          <w:t xml:space="preserve">Thông qua câu hỏi what, người dùng muốn biết về định nghĩa, khái niệm của sự vật sự việc nào đó. Đối với các phần mềm trong lĩnh vực kĩ thuật thì những gì được hỏi sẽ là </w:t>
        </w:r>
      </w:moveTo>
      <w:ins w:id="4404" w:author="Ly Tran Thi Ly" w:date="2019-06-20T16:45:00Z">
        <w:r w:rsidR="00FE2359">
          <w:rPr>
            <w:rFonts w:ascii="Times New Roman" w:hAnsi="Times New Roman" w:cs="Times New Roman"/>
            <w:sz w:val="26"/>
            <w:szCs w:val="26"/>
          </w:rPr>
          <w:t>c</w:t>
        </w:r>
      </w:ins>
      <w:moveTo w:id="4405" w:author="Ly Tran Thi Ly" w:date="2019-06-11T16:09:00Z">
        <w:del w:id="4406" w:author="Ly Tran Thi Ly" w:date="2019-06-20T16:45:00Z">
          <w:r w:rsidRPr="00065008" w:rsidDel="00FE2359">
            <w:rPr>
              <w:rFonts w:ascii="Times New Roman" w:hAnsi="Times New Roman" w:cs="Times New Roman"/>
              <w:sz w:val="26"/>
              <w:szCs w:val="26"/>
            </w:rPr>
            <w:delText>C</w:delText>
          </w:r>
        </w:del>
        <w:r w:rsidRPr="00065008">
          <w:rPr>
            <w:rFonts w:ascii="Times New Roman" w:hAnsi="Times New Roman" w:cs="Times New Roman"/>
            <w:sz w:val="26"/>
            <w:szCs w:val="26"/>
          </w:rPr>
          <w:t>âu h</w:t>
        </w:r>
      </w:moveTo>
      <w:ins w:id="4407" w:author="Ly Tran Thi Ly" w:date="2019-06-20T16:45:00Z">
        <w:r w:rsidR="00FE2359">
          <w:rPr>
            <w:rFonts w:ascii="Times New Roman" w:hAnsi="Times New Roman" w:cs="Times New Roman"/>
            <w:sz w:val="26"/>
            <w:szCs w:val="26"/>
          </w:rPr>
          <w:t>ỏ</w:t>
        </w:r>
      </w:ins>
      <w:moveTo w:id="4408" w:author="Ly Tran Thi Ly" w:date="2019-06-11T16:09:00Z">
        <w:del w:id="4409" w:author="Ly Tran Thi Ly" w:date="2019-06-20T16:45:00Z">
          <w:r w:rsidRPr="00065008" w:rsidDel="00FE2359">
            <w:rPr>
              <w:rFonts w:ascii="Times New Roman" w:hAnsi="Times New Roman" w:cs="Times New Roman"/>
              <w:sz w:val="26"/>
              <w:szCs w:val="26"/>
            </w:rPr>
            <w:delText>ò</w:delText>
          </w:r>
        </w:del>
        <w:r w:rsidRPr="00065008">
          <w:rPr>
            <w:rFonts w:ascii="Times New Roman" w:hAnsi="Times New Roman" w:cs="Times New Roman"/>
            <w:sz w:val="26"/>
            <w:szCs w:val="26"/>
          </w:rPr>
          <w:t xml:space="preserve">i </w:t>
        </w:r>
      </w:moveTo>
      <w:ins w:id="4410" w:author="Ly Tran Thi Ly" w:date="2019-06-20T16:45:00Z">
        <w:r w:rsidR="00FE2359">
          <w:rPr>
            <w:rFonts w:ascii="Times New Roman" w:hAnsi="Times New Roman" w:cs="Times New Roman"/>
            <w:sz w:val="26"/>
            <w:szCs w:val="26"/>
          </w:rPr>
          <w:t>w</w:t>
        </w:r>
      </w:ins>
      <w:moveTo w:id="4411" w:author="Ly Tran Thi Ly" w:date="2019-06-11T16:09:00Z">
        <w:del w:id="4412" w:author="Ly Tran Thi Ly" w:date="2019-06-20T16:45:00Z">
          <w:r w:rsidRPr="00065008" w:rsidDel="00FE2359">
            <w:rPr>
              <w:rFonts w:ascii="Times New Roman" w:hAnsi="Times New Roman" w:cs="Times New Roman"/>
              <w:sz w:val="26"/>
              <w:szCs w:val="26"/>
            </w:rPr>
            <w:delText>W</w:delText>
          </w:r>
        </w:del>
        <w:r w:rsidRPr="00065008">
          <w:rPr>
            <w:rFonts w:ascii="Times New Roman" w:hAnsi="Times New Roman" w:cs="Times New Roman"/>
            <w:sz w:val="26"/>
            <w:szCs w:val="26"/>
          </w:rPr>
          <w:t xml:space="preserve">hat là câu hỏi về định nghĩa, khái niệm, đặc tính,… đối với các phần mềm trong lĩnh vực kĩ thuật, câu hỏi what sẽ tập trung hỏi các vấn </w:t>
        </w:r>
        <w:r w:rsidRPr="00065008">
          <w:rPr>
            <w:rFonts w:ascii="Times New Roman" w:hAnsi="Times New Roman" w:cs="Times New Roman"/>
            <w:sz w:val="26"/>
            <w:szCs w:val="26"/>
          </w:rPr>
          <w:lastRenderedPageBreak/>
          <w:t>đề liên quan đến những đối tượng trong phần mềm, những cụm từ chuyên dụng mà dân trong ngành hay dùng hoặc là những đối tượng liên quan mà phần mềm có dùng đến. Ví dụ đối với Adobe Photoshop, những đối tượng trong phần mềm sẽ là layer, panel</w:t>
        </w:r>
        <w:del w:id="4413" w:author="Ly Tran Thi Ly" w:date="2019-06-13T10:39:00Z">
          <w:r w:rsidRPr="00065008" w:rsidDel="0083409A">
            <w:rPr>
              <w:rFonts w:ascii="Times New Roman" w:hAnsi="Times New Roman" w:cs="Times New Roman"/>
              <w:sz w:val="26"/>
              <w:szCs w:val="26"/>
            </w:rPr>
            <w:delText>,</w:delText>
          </w:r>
        </w:del>
        <w:del w:id="4414" w:author="Ly Tran Thi Ly" w:date="2019-06-11T17:12:00Z">
          <w:r w:rsidRPr="00065008" w:rsidDel="004C2B91">
            <w:rPr>
              <w:rFonts w:ascii="Times New Roman" w:hAnsi="Times New Roman" w:cs="Times New Roman"/>
              <w:sz w:val="26"/>
              <w:szCs w:val="26"/>
            </w:rPr>
            <w:delText xml:space="preserve"> </w:delText>
          </w:r>
        </w:del>
        <w:r w:rsidRPr="00065008">
          <w:rPr>
            <w:rFonts w:ascii="Times New Roman" w:hAnsi="Times New Roman" w:cs="Times New Roman"/>
            <w:sz w:val="26"/>
            <w:szCs w:val="26"/>
          </w:rPr>
          <w:t xml:space="preserve">… những cụm từ chuyên dụng là </w:t>
        </w:r>
      </w:moveTo>
      <w:ins w:id="4415" w:author="Ly Tran Thi Ly" w:date="2019-06-11T17:11:00Z">
        <w:r w:rsidR="004C2B91">
          <w:rPr>
            <w:rFonts w:ascii="Times New Roman" w:hAnsi="Times New Roman" w:cs="Times New Roman"/>
            <w:sz w:val="26"/>
            <w:szCs w:val="26"/>
          </w:rPr>
          <w:t xml:space="preserve">paraghraph style, </w:t>
        </w:r>
      </w:ins>
      <w:ins w:id="4416" w:author="Ly Tran Thi Ly" w:date="2019-06-11T17:12:00Z">
        <w:r w:rsidR="004C2B91">
          <w:rPr>
            <w:rFonts w:ascii="Times New Roman" w:hAnsi="Times New Roman" w:cs="Times New Roman"/>
            <w:sz w:val="26"/>
            <w:szCs w:val="26"/>
          </w:rPr>
          <w:t>camera raw,</w:t>
        </w:r>
      </w:ins>
      <w:ins w:id="4417" w:author="Ly Tran Thi Ly" w:date="2019-06-13T10:38:00Z">
        <w:r w:rsidR="0083409A">
          <w:rPr>
            <w:rFonts w:ascii="Times New Roman" w:hAnsi="Times New Roman" w:cs="Times New Roman"/>
            <w:sz w:val="26"/>
            <w:szCs w:val="26"/>
          </w:rPr>
          <w:t xml:space="preserve"> reshape or</w:t>
        </w:r>
        <w:r w:rsidR="0083409A" w:rsidRPr="0083409A">
          <w:rPr>
            <w:rFonts w:ascii="Times New Roman" w:hAnsi="Times New Roman" w:cs="Times New Roman"/>
            <w:sz w:val="26"/>
            <w:szCs w:val="26"/>
          </w:rPr>
          <w:t xml:space="preserve"> transform</w:t>
        </w:r>
      </w:ins>
      <w:ins w:id="4418" w:author="Ly Tran Thi Ly" w:date="2019-06-11T17:12:00Z">
        <w:r w:rsidR="004C2B91">
          <w:rPr>
            <w:rFonts w:ascii="Times New Roman" w:hAnsi="Times New Roman" w:cs="Times New Roman"/>
            <w:sz w:val="26"/>
            <w:szCs w:val="26"/>
          </w:rPr>
          <w:t>…</w:t>
        </w:r>
      </w:ins>
    </w:p>
    <w:p w14:paraId="45C92FF1" w14:textId="77777777" w:rsidR="00C11961" w:rsidRPr="009B13F1" w:rsidRDefault="00C11961">
      <w:pPr>
        <w:pStyle w:val="oancuaDanhsach"/>
        <w:numPr>
          <w:ilvl w:val="0"/>
          <w:numId w:val="5"/>
        </w:numPr>
        <w:jc w:val="both"/>
        <w:rPr>
          <w:moveTo w:id="4419" w:author="Ly Tran Thi Ly" w:date="2019-06-11T16:09:00Z"/>
          <w:rFonts w:ascii="Times New Roman" w:hAnsi="Times New Roman" w:cs="Times New Roman"/>
          <w:sz w:val="26"/>
          <w:szCs w:val="26"/>
          <w:rPrChange w:id="4420" w:author="Ly Tran Thi Ly" w:date="2019-06-13T11:22:00Z">
            <w:rPr>
              <w:moveTo w:id="4421" w:author="Ly Tran Thi Ly" w:date="2019-06-11T16:09:00Z"/>
            </w:rPr>
          </w:rPrChange>
        </w:rPr>
        <w:pPrChange w:id="4422" w:author="Ly Tran Thi Ly" w:date="2019-06-13T11:22:00Z">
          <w:pPr>
            <w:jc w:val="both"/>
          </w:pPr>
        </w:pPrChange>
      </w:pPr>
    </w:p>
    <w:p w14:paraId="52410811" w14:textId="77777777" w:rsidR="00C11961" w:rsidRPr="00065008" w:rsidRDefault="00C11961" w:rsidP="00C11961">
      <w:pPr>
        <w:pStyle w:val="oancuaDanhsach"/>
        <w:numPr>
          <w:ilvl w:val="0"/>
          <w:numId w:val="5"/>
        </w:numPr>
        <w:jc w:val="both"/>
        <w:rPr>
          <w:moveTo w:id="4423" w:author="Ly Tran Thi Ly" w:date="2019-06-11T16:09:00Z"/>
          <w:rFonts w:ascii="Times New Roman" w:hAnsi="Times New Roman" w:cs="Times New Roman"/>
          <w:sz w:val="26"/>
          <w:szCs w:val="26"/>
        </w:rPr>
      </w:pPr>
      <w:moveTo w:id="4424" w:author="Ly Tran Thi Ly" w:date="2019-06-11T16:09:00Z">
        <w:r w:rsidRPr="00065008">
          <w:rPr>
            <w:rFonts w:ascii="Times New Roman" w:hAnsi="Times New Roman" w:cs="Times New Roman"/>
            <w:sz w:val="26"/>
            <w:szCs w:val="26"/>
          </w:rPr>
          <w:t>Đối với câu hỏi how, là câu hỏi về cách thức hoạt động, sẽ có câu hỏi how trong mảng câu hỏi về lý do, nguyên nhân (how to fix the problem …) tuy nhiên loại câu hỏi này thuộc mảng causal question, chúng tôi không tập trung vào mảng nghiên cứu này. Câu hỏi how về cách thức hoạt động thì câu hỏi thường sẽ gồm có động từ và danh từ. Chúng tôi gọi động từ này là operation – phương thức tác động mà người dùng muốn làm đối với danh từ - mà chúng tôi sẽ gọi là object, là những đối tượng của phần mềm kĩ thuật như đã nói trong phần câu hỏi what. Muốn thực hiện một việc làm nào đó (một thể hiện của câu hỏi how) thì theo như đọc tài liệu hướng dẫn của AdobePhotoshop chúng tôi nhận thấy rằng đôi khi sẽ có nhiều hơn một cách thực hiện công việc, mỗi cách thực hiện như vậy chúng tôi gọi là một process. Mỗi process đương nhiên sẽ có một hoặc nhiều (thường là nhiều) các bước nhỏ để xử lí (task). Thường các tài liệu hướng dẫn của các phần mềm kĩ thuật sẽ được viết dưới dạng chia ra nhiều bước để người dùng có thể đọc và làm theo một cách dễ dàng. Hơn thế nữa, việc chia thành nhiều bước nhỏ sẽ giúp cho những nghiên cứu sau này của chatbot có thể mở rộng ra, không chỉ hỏi đáp mà còn có thể nhận biết người dùng đang thực hiện hành động đến bước nào rồi, và chỉ cần thực hiện thêm một vài bước nào là có thể hoàn thành công việc.</w:t>
        </w:r>
      </w:moveTo>
    </w:p>
    <w:p w14:paraId="23DF5403" w14:textId="051F946F" w:rsidR="00871506" w:rsidRDefault="00C11961">
      <w:pPr>
        <w:jc w:val="both"/>
        <w:rPr>
          <w:ins w:id="4425" w:author="TRAN THI LY LY" w:date="2019-06-15T09:27:00Z"/>
          <w:rFonts w:ascii="Times New Roman" w:hAnsi="Times New Roman" w:cs="Times New Roman"/>
          <w:sz w:val="26"/>
          <w:szCs w:val="26"/>
        </w:rPr>
      </w:pPr>
      <w:moveTo w:id="4426" w:author="Ly Tran Thi Ly" w:date="2019-06-11T16:09:00Z">
        <w:r w:rsidRPr="00065008">
          <w:rPr>
            <w:rFonts w:ascii="Times New Roman" w:hAnsi="Times New Roman" w:cs="Times New Roman"/>
            <w:sz w:val="26"/>
            <w:szCs w:val="26"/>
          </w:rPr>
          <w:tab/>
          <w:t xml:space="preserve"> Dựa trên kinh nghiệm thực tế trong việc đặt câu hỏi, tìm kiếm trên google về một phần mềm nào đó, cùng với việc quan sát các câu hỏi mà người dùng thường hỏi trên các diễn đàn, thêm nữa là để chuẩn bị dữ liệu cho chatbot có thể phát triển hơn trong tương lai (có thể trích xuất thông tin về phần mềm đang được cài đặt trong máy người dùng) chúng tôi nhận thấy rằng việc xác định ngữ cảnh (context) là rất quan trọng. Ngữ cảnh là môi trường xung quanh, không phải là yếu tố chính được hỏi nhưng có thể gây ảnh hưởng gián tiếp đến sự vật, sự việc. Các phần mềm kĩ thuật thường sẽ có nhiều phiên bản cải tiến qua mỗi năm, sẽ có những đối tượng thuộc phiên bản này nhưng không thuộc phiên bản kia, và cũng có thể có những cách làm khác nhau cho mỗi loại câu hỏi khác nhau. Ngoài phiên bản, việc các phần mềm này được cài đặt trên hệ điều hành nào, thiết bị nào cũng là những ngữ cảnh có thể ảnh hưởng đến phản hồi, và cũng là những yếu tố mà người dùng thường cung cấp khi hỏi.</w:t>
        </w:r>
      </w:moveTo>
    </w:p>
    <w:p w14:paraId="278E1335" w14:textId="77777777" w:rsidR="00871506" w:rsidRDefault="00871506">
      <w:pPr>
        <w:rPr>
          <w:ins w:id="4427" w:author="TRAN THI LY LY" w:date="2019-06-15T09:27:00Z"/>
          <w:rFonts w:ascii="Times New Roman" w:hAnsi="Times New Roman" w:cs="Times New Roman"/>
          <w:sz w:val="26"/>
          <w:szCs w:val="26"/>
        </w:rPr>
      </w:pPr>
      <w:ins w:id="4428" w:author="TRAN THI LY LY" w:date="2019-06-15T09:27:00Z">
        <w:r>
          <w:rPr>
            <w:rFonts w:ascii="Times New Roman" w:hAnsi="Times New Roman" w:cs="Times New Roman"/>
            <w:sz w:val="26"/>
            <w:szCs w:val="26"/>
          </w:rPr>
          <w:br w:type="page"/>
        </w:r>
      </w:ins>
    </w:p>
    <w:p w14:paraId="0528B11F" w14:textId="77777777" w:rsidR="00C11961" w:rsidRPr="00007B35" w:rsidDel="006A323B" w:rsidRDefault="00C11961" w:rsidP="00C11961">
      <w:pPr>
        <w:jc w:val="both"/>
        <w:rPr>
          <w:del w:id="4429" w:author="Ly Tran Thi Ly" w:date="2019-06-13T10:11:00Z"/>
          <w:moveTo w:id="4430" w:author="Ly Tran Thi Ly" w:date="2019-06-11T16:09:00Z"/>
          <w:rFonts w:ascii="Times New Roman" w:hAnsi="Times New Roman" w:cs="Times New Roman"/>
          <w:sz w:val="26"/>
          <w:szCs w:val="26"/>
        </w:rPr>
      </w:pPr>
    </w:p>
    <w:moveToRangeEnd w:id="4241"/>
    <w:p w14:paraId="7AB4309A" w14:textId="1F83F825" w:rsidR="00C11961" w:rsidRPr="00007B35" w:rsidDel="00871506" w:rsidRDefault="00C11961">
      <w:pPr>
        <w:jc w:val="both"/>
        <w:rPr>
          <w:del w:id="4431" w:author="TRAN THI LY LY" w:date="2019-06-15T09:27:00Z"/>
          <w:rFonts w:ascii="Times New Roman" w:hAnsi="Times New Roman" w:cs="Times New Roman"/>
          <w:sz w:val="26"/>
          <w:szCs w:val="26"/>
          <w:rPrChange w:id="4432" w:author="TRAN THI LY LY" w:date="2019-06-17T22:27:00Z">
            <w:rPr>
              <w:del w:id="4433" w:author="TRAN THI LY LY" w:date="2019-06-15T09:27:00Z"/>
              <w:rFonts w:cs="Times New Roman"/>
              <w:i/>
              <w:sz w:val="26"/>
              <w:szCs w:val="26"/>
            </w:rPr>
          </w:rPrChange>
        </w:rPr>
        <w:pPrChange w:id="4434" w:author="Ly Tran Thi Ly" w:date="2019-06-13T10:11:00Z">
          <w:pPr>
            <w:ind w:firstLine="720"/>
          </w:pPr>
        </w:pPrChange>
      </w:pPr>
    </w:p>
    <w:p w14:paraId="370BA08B" w14:textId="4EFDD5F9" w:rsidR="00FF35D0" w:rsidRPr="00A26867" w:rsidDel="00C11961" w:rsidRDefault="00FF35D0">
      <w:pPr>
        <w:pStyle w:val="u2"/>
        <w:rPr>
          <w:del w:id="4435" w:author="Ly Tran Thi Ly" w:date="2019-06-11T16:09:00Z"/>
        </w:rPr>
      </w:pPr>
      <w:bookmarkStart w:id="4436" w:name="_Toc11966308"/>
      <w:r w:rsidRPr="00007B35">
        <w:t>3.</w:t>
      </w:r>
      <w:ins w:id="4437" w:author="Ly Tran Thi Ly" w:date="2019-06-11T16:09:00Z">
        <w:r w:rsidR="00C11961" w:rsidRPr="00007B35">
          <w:t>2</w:t>
        </w:r>
      </w:ins>
      <w:del w:id="4438" w:author="Ly Tran Thi Ly" w:date="2019-06-11T16:09:00Z">
        <w:r w:rsidRPr="00007B35" w:rsidDel="00C11961">
          <w:delText>1</w:delText>
        </w:r>
      </w:del>
      <w:r w:rsidRPr="00007B35">
        <w:t xml:space="preserve"> </w:t>
      </w:r>
      <w:commentRangeStart w:id="4439"/>
      <w:r w:rsidRPr="00007B35">
        <w:t>Tổng quan về ứng dụng</w:t>
      </w:r>
      <w:bookmarkEnd w:id="4436"/>
    </w:p>
    <w:p w14:paraId="643CB4B4" w14:textId="4B1D75AD" w:rsidR="00FF35D0" w:rsidRPr="0029656C" w:rsidDel="00C11961" w:rsidRDefault="00FF35D0">
      <w:pPr>
        <w:pStyle w:val="u2"/>
        <w:rPr>
          <w:del w:id="4440" w:author="Ly Tran Thi Ly" w:date="2019-06-11T16:09:00Z"/>
          <w:rFonts w:cs="Times New Roman"/>
        </w:rPr>
        <w:pPrChange w:id="4441" w:author="Ly Tran Thi Ly" w:date="2019-06-20T16:48:00Z">
          <w:pPr>
            <w:pStyle w:val="u4"/>
          </w:pPr>
        </w:pPrChange>
      </w:pPr>
      <w:del w:id="4442" w:author="Ly Tran Thi Ly" w:date="2019-06-11T16:09:00Z">
        <w:r w:rsidRPr="00007B35" w:rsidDel="00C11961">
          <w:rPr>
            <w:rFonts w:asciiTheme="minorHAnsi" w:eastAsiaTheme="minorHAnsi" w:hAnsiTheme="minorHAnsi" w:cs="Times New Roman"/>
            <w:b w:val="0"/>
            <w:color w:val="2E74B5" w:themeColor="accent1" w:themeShade="BF"/>
            <w:sz w:val="22"/>
            <w:rPrChange w:id="4443" w:author="TRAN THI LY LY" w:date="2019-06-17T22:27:00Z">
              <w:rPr>
                <w:b w:val="0"/>
                <w:iCs w:val="0"/>
              </w:rPr>
            </w:rPrChange>
          </w:rPr>
          <w:delText xml:space="preserve">3.1.1 </w:delText>
        </w:r>
        <w:commentRangeStart w:id="4444"/>
        <w:r w:rsidRPr="00007B35" w:rsidDel="00C11961">
          <w:rPr>
            <w:rFonts w:asciiTheme="minorHAnsi" w:eastAsiaTheme="minorHAnsi" w:hAnsiTheme="minorHAnsi" w:cs="Times New Roman"/>
            <w:b w:val="0"/>
            <w:color w:val="2E74B5" w:themeColor="accent1" w:themeShade="BF"/>
            <w:sz w:val="22"/>
            <w:rPrChange w:id="4445" w:author="TRAN THI LY LY" w:date="2019-06-17T22:27:00Z">
              <w:rPr>
                <w:b w:val="0"/>
                <w:iCs w:val="0"/>
              </w:rPr>
            </w:rPrChange>
          </w:rPr>
          <w:delText>Phân tích yêu cầu đề tài</w:delText>
        </w:r>
        <w:commentRangeEnd w:id="4444"/>
        <w:r w:rsidR="006817CF" w:rsidRPr="00007B35" w:rsidDel="00C11961">
          <w:rPr>
            <w:rStyle w:val="ThamchiuChuthich"/>
            <w:rFonts w:asciiTheme="minorHAnsi" w:eastAsiaTheme="minorHAnsi" w:hAnsiTheme="minorHAnsi" w:cs="Times New Roman"/>
            <w:iCs/>
            <w:color w:val="2E74B5" w:themeColor="accent1" w:themeShade="BF"/>
            <w:sz w:val="26"/>
            <w:szCs w:val="26"/>
            <w:rPrChange w:id="4446" w:author="TRAN THI LY LY" w:date="2019-06-17T22:27:00Z">
              <w:rPr>
                <w:rStyle w:val="ThamchiuChuthich"/>
              </w:rPr>
            </w:rPrChange>
          </w:rPr>
          <w:commentReference w:id="4444"/>
        </w:r>
      </w:del>
    </w:p>
    <w:p w14:paraId="541AC771" w14:textId="1BEC4E37" w:rsidR="00FF35D0" w:rsidRPr="00007B35" w:rsidDel="00871506" w:rsidRDefault="00FF35D0">
      <w:pPr>
        <w:pStyle w:val="u2"/>
        <w:rPr>
          <w:del w:id="4447" w:author="TRAN THI LY LY" w:date="2019-06-15T09:28:00Z"/>
          <w:rFonts w:cs="Times New Roman"/>
        </w:rPr>
        <w:pPrChange w:id="4448" w:author="Ly Tran Thi Ly" w:date="2019-06-20T16:48:00Z">
          <w:pPr>
            <w:pStyle w:val="oancuaDanhsach"/>
            <w:tabs>
              <w:tab w:val="left" w:pos="450"/>
            </w:tabs>
            <w:ind w:left="0"/>
            <w:jc w:val="both"/>
          </w:pPr>
        </w:pPrChange>
      </w:pPr>
      <w:del w:id="4449" w:author="TRAN THI LY LY" w:date="2019-06-15T09:28:00Z">
        <w:r w:rsidRPr="00007B35" w:rsidDel="00871506">
          <w:rPr>
            <w:rFonts w:cs="Times New Roman"/>
          </w:rPr>
          <w:tab/>
        </w:r>
      </w:del>
      <w:moveFromRangeStart w:id="4450" w:author="Ly Tran Thi Ly" w:date="2019-06-11T16:09:00Z" w:name="move11161786"/>
      <w:moveFrom w:id="4451" w:author="Ly Tran Thi Ly" w:date="2019-06-11T16:09:00Z">
        <w:del w:id="4452" w:author="TRAN THI LY LY" w:date="2019-06-15T09:28:00Z">
          <w:r w:rsidRPr="00007B35" w:rsidDel="00871506">
            <w:rPr>
              <w:rFonts w:cs="Times New Roman"/>
            </w:rPr>
            <w:delText xml:space="preserve">Nhắc lại yêu cầu, đề tài hướng đến việc xây dựng chatbot cho phép người dùng đặt các câu hỏi dạng what (cái gì) và how (làm như thế nào) đối với các công cụ trong lĩnh vực kĩ thuật (có thể kể đến như Microsoft, AdobePhotoshop,…). Để làm phần demo cho sản phẩm, chúng tôi dựa trên bộ dữ liệu [gì đó] nhằm xây dựng cơ sở tri thức cho chatbot. </w:delText>
          </w:r>
        </w:del>
      </w:moveFrom>
    </w:p>
    <w:p w14:paraId="53816341" w14:textId="4F3DFE9C" w:rsidR="00871506" w:rsidRDefault="00715B66">
      <w:pPr>
        <w:pStyle w:val="u2"/>
        <w:rPr>
          <w:ins w:id="4453" w:author="TRAN THI LY LY" w:date="2019-06-15T09:28:00Z"/>
          <w:rFonts w:cs="Times New Roman"/>
        </w:rPr>
        <w:pPrChange w:id="4454" w:author="Ly Tran Thi Ly" w:date="2019-06-20T16:48:00Z">
          <w:pPr>
            <w:pStyle w:val="oancuaDanhsach"/>
            <w:tabs>
              <w:tab w:val="left" w:pos="450"/>
            </w:tabs>
            <w:ind w:left="0"/>
            <w:jc w:val="both"/>
          </w:pPr>
        </w:pPrChange>
      </w:pPr>
      <w:bookmarkStart w:id="4455" w:name="_Toc11833155"/>
      <w:bookmarkStart w:id="4456" w:name="_Toc11947013"/>
      <w:bookmarkStart w:id="4457" w:name="_Toc11965707"/>
      <w:bookmarkStart w:id="4458" w:name="_Toc11966309"/>
      <w:commentRangeEnd w:id="4439"/>
      <w:r w:rsidRPr="00944F98">
        <w:rPr>
          <w:rStyle w:val="ThamchiuChuthich"/>
          <w:rFonts w:cs="Times New Roman"/>
          <w:sz w:val="26"/>
          <w:szCs w:val="26"/>
        </w:rPr>
        <w:commentReference w:id="4439"/>
      </w:r>
      <w:bookmarkEnd w:id="4455"/>
      <w:bookmarkEnd w:id="4456"/>
      <w:bookmarkEnd w:id="4457"/>
      <w:bookmarkEnd w:id="4458"/>
    </w:p>
    <w:p w14:paraId="185D8BFA" w14:textId="77777777" w:rsidR="00871506" w:rsidRPr="00065008" w:rsidRDefault="00871506">
      <w:pPr>
        <w:jc w:val="both"/>
        <w:rPr>
          <w:ins w:id="4459" w:author="TRAN THI LY LY" w:date="2019-06-15T09:28:00Z"/>
          <w:moveFrom w:id="4460" w:author="Ly Tran Thi Ly" w:date="2019-06-11T16:09:00Z"/>
          <w:rFonts w:ascii="Times New Roman" w:hAnsi="Times New Roman" w:cs="Times New Roman"/>
          <w:sz w:val="26"/>
          <w:szCs w:val="26"/>
        </w:rPr>
      </w:pPr>
    </w:p>
    <w:p w14:paraId="226216D0" w14:textId="3816EA0B" w:rsidR="00FF35D0" w:rsidRPr="00065008" w:rsidDel="00871506" w:rsidRDefault="00FF35D0">
      <w:pPr>
        <w:jc w:val="both"/>
        <w:rPr>
          <w:del w:id="4461" w:author="TRAN THI LY LY" w:date="2019-06-15T09:28:00Z"/>
          <w:moveFrom w:id="4462" w:author="Ly Tran Thi Ly" w:date="2019-06-11T16:09:00Z"/>
          <w:rFonts w:ascii="Times New Roman" w:hAnsi="Times New Roman" w:cs="Times New Roman"/>
          <w:sz w:val="26"/>
          <w:szCs w:val="26"/>
        </w:rPr>
      </w:pPr>
      <w:moveFrom w:id="4463" w:author="Ly Tran Thi Ly" w:date="2019-06-11T16:09:00Z">
        <w:del w:id="4464" w:author="TRAN THI LY LY" w:date="2019-06-15T09:28:00Z">
          <w:r w:rsidRPr="00065008" w:rsidDel="00871506">
            <w:rPr>
              <w:rFonts w:ascii="Times New Roman" w:hAnsi="Times New Roman" w:cs="Times New Roman"/>
              <w:sz w:val="26"/>
              <w:szCs w:val="26"/>
            </w:rPr>
            <w:tab/>
            <w:delText>Mỗi sản phẩm trong lĩnh vực kĩ thuật sẽ thuộc một công ty khác nhau. Một công ty lại có thể gồm nhiều sản phẩm khác nhau. Các câu hỏi cho loại phần mềm kĩ thuật nào thì sẽ có những đặc điểm riêng nhưng chúng vẫn có những cấu trúc giống nhau mà chúng tôi có thể tận dụng tạo nên một bản thể dữ liệu – ontology chung.</w:delText>
          </w:r>
        </w:del>
      </w:moveFrom>
    </w:p>
    <w:p w14:paraId="2811FE75" w14:textId="61A2881A" w:rsidR="00FF35D0" w:rsidRPr="00065008" w:rsidDel="00871506" w:rsidRDefault="00FF35D0">
      <w:pPr>
        <w:jc w:val="both"/>
        <w:rPr>
          <w:del w:id="4465" w:author="TRAN THI LY LY" w:date="2019-06-15T09:28:00Z"/>
          <w:moveFrom w:id="4466" w:author="Ly Tran Thi Ly" w:date="2019-06-11T16:09:00Z"/>
          <w:rFonts w:ascii="Times New Roman" w:hAnsi="Times New Roman" w:cs="Times New Roman"/>
          <w:sz w:val="26"/>
          <w:szCs w:val="26"/>
        </w:rPr>
      </w:pPr>
      <w:moveFrom w:id="4467" w:author="Ly Tran Thi Ly" w:date="2019-06-11T16:09:00Z">
        <w:del w:id="4468" w:author="TRAN THI LY LY" w:date="2019-06-15T09:28:00Z">
          <w:r w:rsidRPr="00065008" w:rsidDel="00871506">
            <w:rPr>
              <w:rFonts w:ascii="Times New Roman" w:hAnsi="Times New Roman" w:cs="Times New Roman"/>
              <w:sz w:val="26"/>
              <w:szCs w:val="26"/>
            </w:rPr>
            <w:tab/>
            <w:delText>Câu hỏi what, how là dạng câu hỏi đơn giản và thường xuyên được hỏi nhất (factoid – question, xem lại chương 2), chúng tôi sẽ đi vào phân tích từng câu hỏi:</w:delText>
          </w:r>
        </w:del>
      </w:moveFrom>
    </w:p>
    <w:p w14:paraId="555BA0A0" w14:textId="739E0757" w:rsidR="00FF35D0" w:rsidRPr="00065008" w:rsidDel="00871506" w:rsidRDefault="00FF35D0">
      <w:pPr>
        <w:jc w:val="both"/>
        <w:rPr>
          <w:del w:id="4469" w:author="TRAN THI LY LY" w:date="2019-06-15T09:28:00Z"/>
          <w:moveFrom w:id="4470" w:author="Ly Tran Thi Ly" w:date="2019-06-11T16:09:00Z"/>
          <w:rFonts w:ascii="Times New Roman" w:hAnsi="Times New Roman" w:cs="Times New Roman"/>
          <w:sz w:val="26"/>
          <w:szCs w:val="26"/>
        </w:rPr>
        <w:pPrChange w:id="4471" w:author="Ly Tran Thi Ly" w:date="2019-06-11T16:09:00Z">
          <w:pPr>
            <w:pStyle w:val="oancuaDanhsach"/>
            <w:numPr>
              <w:numId w:val="5"/>
            </w:numPr>
            <w:ind w:hanging="360"/>
            <w:jc w:val="both"/>
          </w:pPr>
        </w:pPrChange>
      </w:pPr>
      <w:moveFrom w:id="4472" w:author="Ly Tran Thi Ly" w:date="2019-06-11T16:09:00Z">
        <w:del w:id="4473" w:author="TRAN THI LY LY" w:date="2019-06-15T09:28:00Z">
          <w:r w:rsidRPr="00065008" w:rsidDel="00871506">
            <w:rPr>
              <w:rFonts w:ascii="Times New Roman" w:hAnsi="Times New Roman" w:cs="Times New Roman"/>
              <w:sz w:val="26"/>
              <w:szCs w:val="26"/>
            </w:rPr>
            <w:delText xml:space="preserve">Thông qua câu hỏi what, người dùng muốn biết về định nghĩa, khái niệm của sự vật sự việc nào đó. Đối với các phần mềm trong lĩnh vực kĩ thuật thì những gì được hỏi sẽ là Câu hòi What là câu hỏi về định nghĩa, khái niệm, đặc tính,… đối với các phần mềm trong lĩnh vực kĩ thuật, câu hỏi what sẽ tập trung hỏi các vấn đề liên quan đến những đối tượng trong phần mềm, những cụm từ chuyên dụng mà dân trong ngành hay dùng hoặc là những đối tượng liên quan mà phần mềm có dùng đến. Ví dụ đối với Adobe Photoshop, những đối tượng trong phần mềm sẽ là layer, panel, … những cụm từ chuyên </w:delText>
          </w:r>
          <w:commentRangeStart w:id="4474"/>
          <w:r w:rsidRPr="00065008" w:rsidDel="00871506">
            <w:rPr>
              <w:rFonts w:ascii="Times New Roman" w:hAnsi="Times New Roman" w:cs="Times New Roman"/>
              <w:sz w:val="26"/>
              <w:szCs w:val="26"/>
            </w:rPr>
            <w:delText xml:space="preserve">dụng là </w:delText>
          </w:r>
          <w:commentRangeEnd w:id="4474"/>
          <w:r w:rsidR="00946569" w:rsidDel="00871506">
            <w:rPr>
              <w:rStyle w:val="ThamchiuChuthich"/>
            </w:rPr>
            <w:commentReference w:id="4474"/>
          </w:r>
        </w:del>
      </w:moveFrom>
    </w:p>
    <w:p w14:paraId="372DF6F6" w14:textId="108C98DB" w:rsidR="00FF35D0" w:rsidRPr="00065008" w:rsidDel="00871506" w:rsidRDefault="00FF35D0" w:rsidP="00C11961">
      <w:pPr>
        <w:jc w:val="both"/>
        <w:rPr>
          <w:del w:id="4475" w:author="TRAN THI LY LY" w:date="2019-06-15T09:28:00Z"/>
          <w:moveFrom w:id="4476" w:author="Ly Tran Thi Ly" w:date="2019-06-11T16:09:00Z"/>
          <w:rFonts w:ascii="Times New Roman" w:hAnsi="Times New Roman" w:cs="Times New Roman"/>
          <w:sz w:val="26"/>
          <w:szCs w:val="26"/>
        </w:rPr>
      </w:pPr>
    </w:p>
    <w:p w14:paraId="7968173A" w14:textId="7D5C07DF" w:rsidR="00FF35D0" w:rsidRPr="00065008" w:rsidDel="00871506" w:rsidRDefault="00FF35D0">
      <w:pPr>
        <w:jc w:val="both"/>
        <w:rPr>
          <w:del w:id="4477" w:author="TRAN THI LY LY" w:date="2019-06-15T09:28:00Z"/>
          <w:moveFrom w:id="4478" w:author="Ly Tran Thi Ly" w:date="2019-06-11T16:09:00Z"/>
          <w:rFonts w:ascii="Times New Roman" w:hAnsi="Times New Roman" w:cs="Times New Roman"/>
          <w:sz w:val="26"/>
          <w:szCs w:val="26"/>
        </w:rPr>
        <w:pPrChange w:id="4479" w:author="Ly Tran Thi Ly" w:date="2019-06-11T16:09:00Z">
          <w:pPr>
            <w:pStyle w:val="oancuaDanhsach"/>
            <w:numPr>
              <w:numId w:val="5"/>
            </w:numPr>
            <w:ind w:hanging="360"/>
            <w:jc w:val="both"/>
          </w:pPr>
        </w:pPrChange>
      </w:pPr>
      <w:moveFrom w:id="4480" w:author="Ly Tran Thi Ly" w:date="2019-06-11T16:09:00Z">
        <w:del w:id="4481" w:author="TRAN THI LY LY" w:date="2019-06-15T09:28:00Z">
          <w:r w:rsidRPr="00065008" w:rsidDel="00871506">
            <w:rPr>
              <w:rFonts w:ascii="Times New Roman" w:hAnsi="Times New Roman" w:cs="Times New Roman"/>
              <w:sz w:val="26"/>
              <w:szCs w:val="26"/>
            </w:rPr>
            <w:delText>Đối với câu hỏi how, là câu hỏi về cách thức hoạt động, sẽ có câu hỏi how trong mảng câu hỏi về lý do, nguyên nhân (how to fix the problem …) tuy nhiên loại câu hỏi này thuộc mảng causal question, chúng tôi không tập trung vào mảng nghiên cứu này. Câu hỏi how về cách thức hoạt động thì câu hỏi thường sẽ gồm có động từ và danh từ. Chúng tôi gọi động từ này là operation – phương thức tác động mà người dùng muốn làm đối với danh từ - mà chúng tôi sẽ gọi là object, là những đối tượng của phần mềm kĩ thuật như đã nói trong phần câu hỏi what. Muốn thực hiện một việc làm nào đó (một thể hiện của câu hỏi how) thì theo như đọc tài liệu hướng dẫn của AdobePhotoshop chúng tôi nhận thấy rằng đôi khi sẽ có nhiều hơn một cách thực hiện công việc, mỗi cách thực hiện như vậy chúng tôi gọi là một process. Mỗi process đương nhiên sẽ có một hoặc nhiều (thường là nhiều) các bước nhỏ để xử lí (task). Thường các tài liệu hướng dẫn của các phần mềm kĩ thuật sẽ được viết dưới dạng chia ra nhiều bước để người dùng có thể đọc và làm theo một cách dễ dàng. Hơn thế nữa, việc chia thành nhiều bước nhỏ sẽ giúp cho những nghiên cứu sau này của chatbot có thể mở rộng ra, không chỉ hỏi đáp mà còn có thể nhận biết người dùng đang thực hiện hành động đến bước nào rồi, và chỉ cần thực hiện thêm một vài bước nào là có thể hoàn thành công việc.</w:delText>
          </w:r>
        </w:del>
      </w:moveFrom>
    </w:p>
    <w:p w14:paraId="29500070" w14:textId="04743AC7" w:rsidR="00FF35D0" w:rsidRPr="00065008" w:rsidDel="00871506" w:rsidRDefault="00FF35D0" w:rsidP="00C11961">
      <w:pPr>
        <w:jc w:val="both"/>
        <w:rPr>
          <w:del w:id="4482" w:author="TRAN THI LY LY" w:date="2019-06-15T09:28:00Z"/>
          <w:rFonts w:ascii="Times New Roman" w:hAnsi="Times New Roman" w:cs="Times New Roman"/>
          <w:sz w:val="26"/>
          <w:szCs w:val="26"/>
        </w:rPr>
      </w:pPr>
      <w:moveFrom w:id="4483" w:author="Ly Tran Thi Ly" w:date="2019-06-11T16:09:00Z">
        <w:del w:id="4484" w:author="TRAN THI LY LY" w:date="2019-06-15T09:28:00Z">
          <w:r w:rsidRPr="00065008" w:rsidDel="00871506">
            <w:rPr>
              <w:rFonts w:ascii="Times New Roman" w:hAnsi="Times New Roman" w:cs="Times New Roman"/>
              <w:sz w:val="26"/>
              <w:szCs w:val="26"/>
            </w:rPr>
            <w:tab/>
            <w:delText xml:space="preserve"> Dựa trên kinh nghiệm thực tế trong việc đặt câu hỏi, tìm kiếm trên google về một phần mềm nào đó, cùng với việc quan sát các câu hỏi mà người dùng thường hỏi trên các diễn đàn, thêm nữa là để chuẩn bị dữ liệu cho chatbot có thể phát triển hơn trong tương lai (có thể trích xuất thông tin về phần mềm đang được cài đặt trong máy người dùng) chúng tôi nhận thấy rằng việc xác định ngữ cảnh (context) là rất quan trọng. Ngữ cảnh là môi trường xung quanh, không phải là yếu tố chính được hỏi nhưng có thể gây ảnh hưởng gián tiếp đến sự vật, sự việc. Các phần mềm kĩ thuật thường sẽ có nhiều phiên bản cải tiến qua mỗi năm, sẽ có những đối tượng thuộc phiên bản này nhưng không thuộc phiên bản kia, và cũng có thể có những cách làm khác nhau cho mỗi loại câu hỏi khác nhau. Ngoài phiên bản, việc các phần mềm này được cài đặt trên hệ điều hành nào, thiết bị nào cũng là những ngữ cảnh có thể ảnh hưởng đến phản hồi, và cũng là những yếu tố mà người dùng thường cung cấp khi hỏi.</w:delText>
          </w:r>
        </w:del>
      </w:moveFrom>
      <w:moveFromRangeEnd w:id="4450"/>
    </w:p>
    <w:p w14:paraId="7D2D7F9B" w14:textId="3878B4C9" w:rsidR="00FF35D0" w:rsidRPr="00065008" w:rsidDel="00871506" w:rsidRDefault="00FF35D0">
      <w:pPr>
        <w:jc w:val="both"/>
        <w:rPr>
          <w:del w:id="4485" w:author="TRAN THI LY LY" w:date="2019-06-15T09:28:00Z"/>
          <w:rFonts w:ascii="Times New Roman" w:hAnsi="Times New Roman" w:cs="Times New Roman"/>
          <w:sz w:val="26"/>
          <w:szCs w:val="26"/>
        </w:rPr>
        <w:pPrChange w:id="4486" w:author="Ly Tran Thi Ly" w:date="2019-06-11T16:09:00Z">
          <w:pPr>
            <w:tabs>
              <w:tab w:val="left" w:pos="450"/>
            </w:tabs>
            <w:ind w:firstLine="720"/>
            <w:jc w:val="both"/>
          </w:pPr>
        </w:pPrChange>
      </w:pPr>
      <w:commentRangeStart w:id="4487"/>
      <w:del w:id="4488" w:author="TRAN THI LY LY" w:date="2019-06-15T09:28:00Z">
        <w:r w:rsidRPr="00065008" w:rsidDel="00871506">
          <w:rPr>
            <w:rFonts w:ascii="Times New Roman" w:hAnsi="Times New Roman" w:cs="Times New Roman"/>
            <w:sz w:val="26"/>
            <w:szCs w:val="26"/>
          </w:rPr>
          <w:delText xml:space="preserve">Với những phân tích như trên, nhóm tác giả đề xuất mô hình Ontology phục vụ cho chatbot trả lời các câu hỏi trong lĩnh vực kĩ thuật tập trung vào câu hỏi what và how sẽ được trình bày ở phần </w:delText>
        </w:r>
        <w:r w:rsidR="00C85AB0" w:rsidDel="00871506">
          <w:rPr>
            <w:rFonts w:ascii="Times New Roman" w:hAnsi="Times New Roman" w:cs="Times New Roman"/>
            <w:sz w:val="26"/>
            <w:szCs w:val="26"/>
          </w:rPr>
          <w:delText>3.3 – mô hình ontology đề xuất</w:delText>
        </w:r>
        <w:r w:rsidRPr="00065008" w:rsidDel="00871506">
          <w:rPr>
            <w:rFonts w:ascii="Times New Roman" w:hAnsi="Times New Roman" w:cs="Times New Roman"/>
            <w:sz w:val="26"/>
            <w:szCs w:val="26"/>
          </w:rPr>
          <w:delText>.</w:delText>
        </w:r>
        <w:commentRangeEnd w:id="4487"/>
        <w:r w:rsidR="00946569" w:rsidDel="00871506">
          <w:rPr>
            <w:rStyle w:val="ThamchiuChuthich"/>
          </w:rPr>
          <w:commentReference w:id="4487"/>
        </w:r>
      </w:del>
    </w:p>
    <w:p w14:paraId="6ADB4750" w14:textId="7D9461A6" w:rsidR="00FF35D0" w:rsidDel="00871506" w:rsidRDefault="00FF35D0" w:rsidP="00A60A16">
      <w:pPr>
        <w:pStyle w:val="u3"/>
        <w:rPr>
          <w:del w:id="4489" w:author="TRAN THI LY LY" w:date="2019-06-15T09:28:00Z"/>
        </w:rPr>
      </w:pPr>
      <w:del w:id="4490" w:author="TRAN THI LY LY" w:date="2019-06-15T09:28:00Z">
        <w:r w:rsidDel="00871506">
          <w:delText xml:space="preserve">3.1.2 </w:delText>
        </w:r>
        <w:commentRangeStart w:id="4491"/>
        <w:r w:rsidDel="00871506">
          <w:delText xml:space="preserve">Mô hình hệ </w:delText>
        </w:r>
        <w:r w:rsidRPr="00DF05B9" w:rsidDel="00871506">
          <w:delText>th</w:delText>
        </w:r>
        <w:r w:rsidRPr="00A60A16" w:rsidDel="00871506">
          <w:delText>ống</w:delText>
        </w:r>
        <w:r w:rsidDel="00871506">
          <w:delText xml:space="preserve"> của ứng dụng</w:delText>
        </w:r>
        <w:commentRangeEnd w:id="4491"/>
        <w:r w:rsidR="004A06F9" w:rsidDel="00871506">
          <w:rPr>
            <w:rStyle w:val="ThamchiuChuthich"/>
            <w:rFonts w:asciiTheme="minorHAnsi" w:eastAsiaTheme="minorHAnsi" w:hAnsiTheme="minorHAnsi" w:cstheme="minorBidi"/>
            <w:b w:val="0"/>
            <w:color w:val="auto"/>
          </w:rPr>
          <w:commentReference w:id="4491"/>
        </w:r>
      </w:del>
    </w:p>
    <w:p w14:paraId="64794CE2" w14:textId="40732201" w:rsidR="006A323B" w:rsidDel="00871506" w:rsidRDefault="00FF35D0" w:rsidP="00A60A16">
      <w:pPr>
        <w:pStyle w:val="oancuaDanhsach"/>
        <w:tabs>
          <w:tab w:val="left" w:pos="450"/>
        </w:tabs>
        <w:ind w:left="0"/>
        <w:jc w:val="both"/>
        <w:rPr>
          <w:ins w:id="4492" w:author="Ly Tran Thi Ly" w:date="2019-06-13T10:10:00Z"/>
          <w:del w:id="4493" w:author="TRAN THI LY LY" w:date="2019-06-15T09:28:00Z"/>
          <w:rFonts w:ascii="Times New Roman" w:hAnsi="Times New Roman" w:cs="Times New Roman"/>
          <w:sz w:val="26"/>
          <w:szCs w:val="26"/>
        </w:rPr>
      </w:pPr>
      <w:del w:id="4494" w:author="TRAN THI LY LY" w:date="2019-06-15T09:28:00Z">
        <w:r w:rsidDel="00871506">
          <w:rPr>
            <w:rFonts w:ascii="Times New Roman" w:hAnsi="Times New Roman" w:cs="Times New Roman"/>
            <w:sz w:val="26"/>
            <w:szCs w:val="26"/>
          </w:rPr>
          <w:tab/>
        </w:r>
        <w:r w:rsidDel="00871506">
          <w:rPr>
            <w:rFonts w:ascii="Times New Roman" w:hAnsi="Times New Roman" w:cs="Times New Roman"/>
            <w:sz w:val="26"/>
            <w:szCs w:val="26"/>
          </w:rPr>
          <w:tab/>
        </w:r>
      </w:del>
    </w:p>
    <w:p w14:paraId="13CFA587" w14:textId="6460E089" w:rsidR="00FF35D0" w:rsidRPr="00A60A16" w:rsidRDefault="006A323B" w:rsidP="00A60A16">
      <w:pPr>
        <w:pStyle w:val="oancuaDanhsach"/>
        <w:tabs>
          <w:tab w:val="left" w:pos="450"/>
        </w:tabs>
        <w:ind w:left="0"/>
        <w:jc w:val="both"/>
        <w:rPr>
          <w:rFonts w:ascii="Times New Roman" w:hAnsi="Times New Roman" w:cs="Times New Roman"/>
          <w:sz w:val="26"/>
          <w:szCs w:val="26"/>
        </w:rPr>
      </w:pPr>
      <w:ins w:id="4495" w:author="Ly Tran Thi Ly" w:date="2019-06-13T10:10:00Z">
        <w:r>
          <w:rPr>
            <w:rFonts w:ascii="Times New Roman" w:hAnsi="Times New Roman" w:cs="Times New Roman"/>
            <w:sz w:val="26"/>
            <w:szCs w:val="26"/>
          </w:rPr>
          <w:tab/>
        </w:r>
      </w:ins>
      <w:r w:rsidR="00FF35D0">
        <w:rPr>
          <w:rFonts w:ascii="Times New Roman" w:hAnsi="Times New Roman" w:cs="Times New Roman"/>
          <w:sz w:val="26"/>
          <w:szCs w:val="26"/>
        </w:rPr>
        <w:t>Sơ đồ bên dưới là thể hiện tổng quát về hệ thống chatbot: nhận tin nhắn của người dùng, xử lý và đưa ra phản hồi.</w:t>
      </w:r>
    </w:p>
    <w:p w14:paraId="200DEBE2" w14:textId="1EE54326" w:rsidR="00FF35D0" w:rsidRPr="00065008" w:rsidRDefault="0064717B" w:rsidP="00FF35D0">
      <w:pPr>
        <w:pStyle w:val="oancuaDanhsach"/>
        <w:tabs>
          <w:tab w:val="left" w:pos="450"/>
        </w:tabs>
        <w:jc w:val="both"/>
        <w:rPr>
          <w:rFonts w:ascii="Times New Roman" w:hAnsi="Times New Roman" w:cs="Times New Roman"/>
          <w:sz w:val="26"/>
          <w:szCs w:val="26"/>
        </w:rPr>
      </w:pPr>
      <w:r>
        <w:rPr>
          <w:noProof/>
        </w:rPr>
        <mc:AlternateContent>
          <mc:Choice Requires="wps">
            <w:drawing>
              <wp:anchor distT="0" distB="0" distL="114300" distR="114300" simplePos="0" relativeHeight="251710464" behindDoc="0" locked="0" layoutInCell="1" allowOverlap="1" wp14:anchorId="3A2BDEE8" wp14:editId="235C0987">
                <wp:simplePos x="0" y="0"/>
                <wp:positionH relativeFrom="margin">
                  <wp:align>right</wp:align>
                </wp:positionH>
                <wp:positionV relativeFrom="paragraph">
                  <wp:posOffset>3982085</wp:posOffset>
                </wp:positionV>
                <wp:extent cx="5600700" cy="249555"/>
                <wp:effectExtent l="0" t="0" r="0" b="0"/>
                <wp:wrapTopAndBottom/>
                <wp:docPr id="42" name="Hộp Văn bản 42"/>
                <wp:cNvGraphicFramePr/>
                <a:graphic xmlns:a="http://schemas.openxmlformats.org/drawingml/2006/main">
                  <a:graphicData uri="http://schemas.microsoft.com/office/word/2010/wordprocessingShape">
                    <wps:wsp>
                      <wps:cNvSpPr txBox="1"/>
                      <wps:spPr>
                        <a:xfrm>
                          <a:off x="0" y="0"/>
                          <a:ext cx="5600700" cy="249555"/>
                        </a:xfrm>
                        <a:prstGeom prst="rect">
                          <a:avLst/>
                        </a:prstGeom>
                        <a:solidFill>
                          <a:prstClr val="white"/>
                        </a:solidFill>
                        <a:ln>
                          <a:noFill/>
                        </a:ln>
                      </wps:spPr>
                      <wps:txbx>
                        <w:txbxContent>
                          <w:p w14:paraId="5045C21E" w14:textId="196F5639" w:rsidR="009E4E78" w:rsidRPr="00065923" w:rsidRDefault="009E4E78" w:rsidP="00A60A16">
                            <w:pPr>
                              <w:pStyle w:val="Chuthich"/>
                              <w:rPr>
                                <w:rFonts w:cs="Times New Roman"/>
                                <w:noProof/>
                                <w:szCs w:val="26"/>
                              </w:rPr>
                            </w:pPr>
                            <w:bookmarkStart w:id="4496" w:name="_Toc11535812"/>
                            <w:r>
                              <w:t xml:space="preserve">Hình 3. </w:t>
                            </w:r>
                            <w:fldSimple w:instr=" SEQ Hình_3. \* ARABIC ">
                              <w:ins w:id="4497" w:author="TRAN THI LY LY" w:date="2019-06-20T23:47:00Z">
                                <w:r w:rsidR="00887B15">
                                  <w:rPr>
                                    <w:noProof/>
                                  </w:rPr>
                                  <w:t>2</w:t>
                                </w:r>
                              </w:ins>
                              <w:ins w:id="4498" w:author="Ly Tran Thi Ly" w:date="2019-06-13T11:16:00Z">
                                <w:del w:id="4499" w:author="TRAN THI LY LY" w:date="2019-06-15T23:52:00Z">
                                  <w:r w:rsidDel="00BB7E17">
                                    <w:rPr>
                                      <w:noProof/>
                                    </w:rPr>
                                    <w:delText>2</w:delText>
                                  </w:r>
                                </w:del>
                              </w:ins>
                              <w:del w:id="4500" w:author="TRAN THI LY LY" w:date="2019-06-15T23:52:00Z">
                                <w:r w:rsidDel="00BB7E17">
                                  <w:rPr>
                                    <w:noProof/>
                                  </w:rPr>
                                  <w:delText>1</w:delText>
                                </w:r>
                              </w:del>
                            </w:fldSimple>
                            <w:r>
                              <w:t xml:space="preserve"> Mô hình hệ thống</w:t>
                            </w:r>
                            <w:ins w:id="4501" w:author="Ly Tran Thi Ly" w:date="2019-06-11T16:10:00Z">
                              <w:r>
                                <w:t xml:space="preserve"> của ứng dụng</w:t>
                              </w:r>
                            </w:ins>
                            <w:bookmarkEnd w:id="4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BDEE8" id="Hộp Văn bản 42" o:spid="_x0000_s1041" type="#_x0000_t202" style="position:absolute;left:0;text-align:left;margin-left:389.8pt;margin-top:313.55pt;width:441pt;height:19.6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" stroked="f">
                <v:textbox inset="0,0,0,0">
                  <w:txbxContent>
                    <w:p w14:paraId="5045C21E" w14:textId="196F5639" w:rsidR="009E4E78" w:rsidRPr="00065923" w:rsidRDefault="009E4E78" w:rsidP="00A60A16">
                      <w:pPr>
                        <w:pStyle w:val="Chuthich"/>
                        <w:rPr>
                          <w:rFonts w:cs="Times New Roman"/>
                          <w:noProof/>
                          <w:szCs w:val="26"/>
                        </w:rPr>
                      </w:pPr>
                      <w:bookmarkStart w:id="4502" w:name="_Toc11535812"/>
                      <w:r>
                        <w:t xml:space="preserve">Hình 3. </w:t>
                      </w:r>
                      <w:fldSimple w:instr=" SEQ Hình_3. \* ARABIC ">
                        <w:ins w:id="4503" w:author="TRAN THI LY LY" w:date="2019-06-20T23:47:00Z">
                          <w:r w:rsidR="00887B15">
                            <w:rPr>
                              <w:noProof/>
                            </w:rPr>
                            <w:t>2</w:t>
                          </w:r>
                        </w:ins>
                        <w:ins w:id="4504" w:author="Ly Tran Thi Ly" w:date="2019-06-13T11:16:00Z">
                          <w:del w:id="4505" w:author="TRAN THI LY LY" w:date="2019-06-15T23:52:00Z">
                            <w:r w:rsidDel="00BB7E17">
                              <w:rPr>
                                <w:noProof/>
                              </w:rPr>
                              <w:delText>2</w:delText>
                            </w:r>
                          </w:del>
                        </w:ins>
                        <w:del w:id="4506" w:author="TRAN THI LY LY" w:date="2019-06-15T23:52:00Z">
                          <w:r w:rsidDel="00BB7E17">
                            <w:rPr>
                              <w:noProof/>
                            </w:rPr>
                            <w:delText>1</w:delText>
                          </w:r>
                        </w:del>
                      </w:fldSimple>
                      <w:r>
                        <w:t xml:space="preserve"> Mô hình hệ thống</w:t>
                      </w:r>
                      <w:ins w:id="4507" w:author="Ly Tran Thi Ly" w:date="2019-06-11T16:10:00Z">
                        <w:r>
                          <w:t xml:space="preserve"> của ứng dụng</w:t>
                        </w:r>
                      </w:ins>
                      <w:bookmarkEnd w:id="4502"/>
                    </w:p>
                  </w:txbxContent>
                </v:textbox>
                <w10:wrap type="topAndBottom" anchorx="margin"/>
              </v:shape>
            </w:pict>
          </mc:Fallback>
        </mc:AlternateContent>
      </w:r>
      <w:r w:rsidRPr="00065008">
        <w:rPr>
          <w:rFonts w:ascii="Times New Roman" w:hAnsi="Times New Roman" w:cs="Times New Roman"/>
          <w:noProof/>
          <w:sz w:val="26"/>
          <w:szCs w:val="26"/>
        </w:rPr>
        <w:drawing>
          <wp:anchor distT="0" distB="0" distL="114300" distR="114300" simplePos="0" relativeHeight="251707392" behindDoc="0" locked="0" layoutInCell="1" allowOverlap="1" wp14:anchorId="33A802A1" wp14:editId="7C8F7FFB">
            <wp:simplePos x="0" y="0"/>
            <wp:positionH relativeFrom="margin">
              <wp:align>right</wp:align>
            </wp:positionH>
            <wp:positionV relativeFrom="paragraph">
              <wp:posOffset>274955</wp:posOffset>
            </wp:positionV>
            <wp:extent cx="5600700" cy="3892550"/>
            <wp:effectExtent l="0" t="0" r="0" b="0"/>
            <wp:wrapTopAndBottom/>
            <wp:docPr id="41" name="Hình ảnh 3">
              <a:extLst xmlns:a="http://schemas.openxmlformats.org/drawingml/2006/main">
                <a:ext uri="{FF2B5EF4-FFF2-40B4-BE49-F238E27FC236}">
                  <a16:creationId xmlns:a16="http://schemas.microsoft.com/office/drawing/2014/main" id="{D7126037-8FAE-49F0-9849-4988EBC418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Hình ảnh 3">
                      <a:extLst>
                        <a:ext uri="{FF2B5EF4-FFF2-40B4-BE49-F238E27FC236}">
                          <a16:creationId xmlns:a16="http://schemas.microsoft.com/office/drawing/2014/main" id="{D7126037-8FAE-49F0-9849-4988EBC418FF}"/>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00700" cy="3892550"/>
                    </a:xfrm>
                    <a:prstGeom prst="rect">
                      <a:avLst/>
                    </a:prstGeom>
                  </pic:spPr>
                </pic:pic>
              </a:graphicData>
            </a:graphic>
          </wp:anchor>
        </w:drawing>
      </w:r>
    </w:p>
    <w:p w14:paraId="2F5B7D43" w14:textId="77777777" w:rsidR="00FF35D0" w:rsidRPr="00065008" w:rsidRDefault="00FF35D0" w:rsidP="00FF35D0">
      <w:pPr>
        <w:tabs>
          <w:tab w:val="left" w:pos="450"/>
        </w:tabs>
        <w:spacing w:before="100" w:beforeAutospacing="1"/>
        <w:jc w:val="both"/>
        <w:rPr>
          <w:rFonts w:ascii="Times New Roman" w:hAnsi="Times New Roman" w:cs="Times New Roman"/>
          <w:sz w:val="26"/>
          <w:szCs w:val="26"/>
        </w:rPr>
      </w:pPr>
      <w:r w:rsidRPr="00065008">
        <w:rPr>
          <w:rFonts w:ascii="Times New Roman" w:hAnsi="Times New Roman" w:cs="Times New Roman"/>
          <w:sz w:val="26"/>
          <w:szCs w:val="26"/>
        </w:rPr>
        <w:tab/>
        <w:t>Với mô hình trên, chúng tôi tạo một website đơn giản bằng vueJS nhằm giao tiếp với người dùng (gửi nhận tin nhắn) – đây cũng chính là phần front-end của hệ thống. Chúng tôi xử dụng Restful API web service để kết nối giữa backend và frontend.</w:t>
      </w:r>
    </w:p>
    <w:p w14:paraId="63E132A7" w14:textId="5A9B981E" w:rsidR="00FF35D0" w:rsidRPr="00065008" w:rsidRDefault="00FF35D0" w:rsidP="00FF35D0">
      <w:pPr>
        <w:tabs>
          <w:tab w:val="left" w:pos="450"/>
        </w:tabs>
        <w:jc w:val="both"/>
        <w:rPr>
          <w:rFonts w:ascii="Times New Roman" w:hAnsi="Times New Roman" w:cs="Times New Roman"/>
          <w:sz w:val="26"/>
          <w:szCs w:val="26"/>
        </w:rPr>
      </w:pPr>
      <w:r w:rsidRPr="00065008">
        <w:rPr>
          <w:rFonts w:ascii="Times New Roman" w:hAnsi="Times New Roman" w:cs="Times New Roman"/>
          <w:sz w:val="26"/>
          <w:szCs w:val="26"/>
        </w:rPr>
        <w:tab/>
        <w:t xml:space="preserve">Về phần </w:t>
      </w:r>
      <w:ins w:id="4508" w:author="Ly Tran Thi Ly" w:date="2019-06-14T16:11:00Z">
        <w:r w:rsidR="000A6EA8">
          <w:rPr>
            <w:rFonts w:ascii="Times New Roman" w:hAnsi="Times New Roman" w:cs="Times New Roman"/>
            <w:sz w:val="26"/>
            <w:szCs w:val="26"/>
            <w:lang w:val="vi-VN"/>
          </w:rPr>
          <w:t>xử lí thông tin đầu vào và xây dựng phản hồi</w:t>
        </w:r>
      </w:ins>
      <w:del w:id="4509" w:author="Ly Tran Thi Ly" w:date="2019-06-14T16:11:00Z">
        <w:r w:rsidRPr="00065008" w:rsidDel="000A6EA8">
          <w:rPr>
            <w:rFonts w:ascii="Times New Roman" w:hAnsi="Times New Roman" w:cs="Times New Roman"/>
            <w:sz w:val="26"/>
            <w:szCs w:val="26"/>
          </w:rPr>
          <w:delText>back end</w:delText>
        </w:r>
      </w:del>
      <w:r w:rsidRPr="00065008">
        <w:rPr>
          <w:rFonts w:ascii="Times New Roman" w:hAnsi="Times New Roman" w:cs="Times New Roman"/>
          <w:sz w:val="26"/>
          <w:szCs w:val="26"/>
        </w:rPr>
        <w:t>, chúng tôi dùng RaSa là một phần mềm mã nguồn mở nhằm giúp chúng tôi xây dựng chatbot, áp dụng các thuật toán xử lí ngôn ngữ tự nhiên để phân tích câu hỏi của người dùng và xây dựng các đoạn hội thoại. Đây là phần mềm được viết bằng python vì thế chúng tôi cũng dùng python để viết các hàm xử lí cần thiết.</w:t>
      </w:r>
    </w:p>
    <w:p w14:paraId="51611D2A" w14:textId="122FE441" w:rsidR="00FF35D0" w:rsidRDefault="00FF35D0" w:rsidP="00FF35D0">
      <w:pPr>
        <w:tabs>
          <w:tab w:val="left" w:pos="450"/>
        </w:tabs>
        <w:jc w:val="both"/>
        <w:rPr>
          <w:ins w:id="4510" w:author="Ly Tran Thi Ly" w:date="2019-06-14T16:08:00Z"/>
          <w:rFonts w:ascii="Times New Roman" w:hAnsi="Times New Roman" w:cs="Times New Roman"/>
          <w:sz w:val="26"/>
          <w:szCs w:val="26"/>
        </w:rPr>
      </w:pPr>
      <w:r w:rsidRPr="00065008">
        <w:rPr>
          <w:rFonts w:ascii="Times New Roman" w:hAnsi="Times New Roman" w:cs="Times New Roman"/>
          <w:sz w:val="26"/>
          <w:szCs w:val="26"/>
        </w:rPr>
        <w:tab/>
        <w:t xml:space="preserve">Về phần </w:t>
      </w:r>
      <w:del w:id="4511" w:author="Ly Tran Thi Ly" w:date="2019-06-14T16:11:00Z">
        <w:r w:rsidRPr="00065008" w:rsidDel="000A6EA8">
          <w:rPr>
            <w:rFonts w:ascii="Times New Roman" w:hAnsi="Times New Roman" w:cs="Times New Roman"/>
            <w:sz w:val="26"/>
            <w:szCs w:val="26"/>
          </w:rPr>
          <w:delText xml:space="preserve">database </w:delText>
        </w:r>
      </w:del>
      <w:ins w:id="4512" w:author="Ly Tran Thi Ly" w:date="2019-06-14T16:11:00Z">
        <w:r w:rsidR="000A6EA8">
          <w:rPr>
            <w:rFonts w:ascii="Times New Roman" w:hAnsi="Times New Roman" w:cs="Times New Roman"/>
            <w:sz w:val="26"/>
            <w:szCs w:val="26"/>
            <w:lang w:val="vi-VN"/>
          </w:rPr>
          <w:t>lưu trữ dữ liệu và các quan hệ ràng buộc,</w:t>
        </w:r>
        <w:r w:rsidR="000A6EA8" w:rsidRPr="00065008">
          <w:rPr>
            <w:rFonts w:ascii="Times New Roman" w:hAnsi="Times New Roman" w:cs="Times New Roman"/>
            <w:sz w:val="26"/>
            <w:szCs w:val="26"/>
          </w:rPr>
          <w:t xml:space="preserve"> </w:t>
        </w:r>
      </w:ins>
      <w:r w:rsidRPr="00065008">
        <w:rPr>
          <w:rFonts w:ascii="Times New Roman" w:hAnsi="Times New Roman" w:cs="Times New Roman"/>
          <w:sz w:val="26"/>
          <w:szCs w:val="26"/>
        </w:rPr>
        <w:t>chúng tôi sử dụng ontology được viết bằng ngôn ngữ owl. Sau đó tiến hành khởi chạy database này như một server riêng biệt để có thể lấy cũng như cập nhật dữ liệu một cách thuận tiện. Cũng nhờ đó mà phần back-end có thể kết nối để lấy dữ liệu một cách dễ dàng.</w:t>
      </w:r>
    </w:p>
    <w:p w14:paraId="3DE3510A" w14:textId="243FE0C3" w:rsidR="000A6EA8" w:rsidRPr="000A6EA8" w:rsidRDefault="000A6EA8" w:rsidP="00FF35D0">
      <w:pPr>
        <w:tabs>
          <w:tab w:val="left" w:pos="450"/>
        </w:tabs>
        <w:jc w:val="both"/>
        <w:rPr>
          <w:rFonts w:ascii="Times New Roman" w:hAnsi="Times New Roman" w:cs="Times New Roman"/>
          <w:sz w:val="26"/>
          <w:szCs w:val="26"/>
          <w:lang w:val="vi-VN"/>
          <w:rPrChange w:id="4513" w:author="Ly Tran Thi Ly" w:date="2019-06-14T16:08:00Z">
            <w:rPr>
              <w:rFonts w:ascii="Times New Roman" w:hAnsi="Times New Roman" w:cs="Times New Roman"/>
              <w:sz w:val="26"/>
              <w:szCs w:val="26"/>
            </w:rPr>
          </w:rPrChange>
        </w:rPr>
      </w:pPr>
      <w:ins w:id="4514" w:author="Ly Tran Thi Ly" w:date="2019-06-14T16:08:00Z">
        <w:r>
          <w:rPr>
            <w:rFonts w:ascii="Times New Roman" w:hAnsi="Times New Roman" w:cs="Times New Roman"/>
            <w:sz w:val="26"/>
            <w:szCs w:val="26"/>
          </w:rPr>
          <w:lastRenderedPageBreak/>
          <w:tab/>
        </w:r>
        <w:r>
          <w:rPr>
            <w:rFonts w:ascii="Times New Roman" w:hAnsi="Times New Roman" w:cs="Times New Roman"/>
            <w:sz w:val="26"/>
            <w:szCs w:val="26"/>
            <w:lang w:val="vi-VN"/>
          </w:rPr>
          <w:t>Ở hai phần tiếp theo chúng tôi sẽ nói rõ hơn về hai thành phần</w:t>
        </w:r>
      </w:ins>
      <w:ins w:id="4515" w:author="Ly Tran Thi Ly" w:date="2019-06-14T16:09:00Z">
        <w:r>
          <w:rPr>
            <w:rFonts w:ascii="Times New Roman" w:hAnsi="Times New Roman" w:cs="Times New Roman"/>
            <w:sz w:val="26"/>
            <w:szCs w:val="26"/>
            <w:lang w:val="vi-VN"/>
          </w:rPr>
          <w:t xml:space="preserve"> chính trong mô hình trên. Cụ thể ở phần 3.3 chúng tôi sẽ trình bày về web ngữ nghĩa và cách mà chúng tôi xây dựng cơ sở tri thức dựa vào ontology, ở phần 3.4 chúng tôi sẽ nêu tổng quan về phần mềm RASA cũng như cách chúng tôi áp dụ</w:t>
        </w:r>
        <w:r w:rsidR="002E545C">
          <w:rPr>
            <w:rFonts w:ascii="Times New Roman" w:hAnsi="Times New Roman" w:cs="Times New Roman"/>
            <w:sz w:val="26"/>
            <w:szCs w:val="26"/>
            <w:lang w:val="vi-VN"/>
          </w:rPr>
          <w:t>ng</w:t>
        </w:r>
      </w:ins>
      <w:ins w:id="4516" w:author="Ly Tran Thi Ly" w:date="2019-06-14T16:12:00Z">
        <w:r w:rsidR="002E545C">
          <w:rPr>
            <w:rFonts w:ascii="Times New Roman" w:hAnsi="Times New Roman" w:cs="Times New Roman"/>
            <w:sz w:val="26"/>
            <w:szCs w:val="26"/>
            <w:lang w:val="vi-VN"/>
          </w:rPr>
          <w:t xml:space="preserve"> vào đề tài</w:t>
        </w:r>
      </w:ins>
    </w:p>
    <w:p w14:paraId="2EBD521D" w14:textId="306144A5" w:rsidR="000A6EA8" w:rsidRDefault="00C85AB0">
      <w:pPr>
        <w:pStyle w:val="u2"/>
        <w:rPr>
          <w:ins w:id="4517" w:author="Ly Tran Thi Ly" w:date="2019-06-19T14:49:00Z"/>
          <w:rFonts w:eastAsiaTheme="minorHAnsi"/>
        </w:rPr>
      </w:pPr>
      <w:bookmarkStart w:id="4518" w:name="_Toc11966310"/>
      <w:r w:rsidRPr="00A60A16">
        <w:rPr>
          <w:rFonts w:eastAsiaTheme="minorHAnsi"/>
        </w:rPr>
        <w:t>3.</w:t>
      </w:r>
      <w:ins w:id="4519" w:author="Ly Tran Thi Ly" w:date="2019-06-11T16:10:00Z">
        <w:r w:rsidR="00C11961">
          <w:rPr>
            <w:rFonts w:eastAsiaTheme="minorHAnsi"/>
          </w:rPr>
          <w:t>3</w:t>
        </w:r>
      </w:ins>
      <w:del w:id="4520" w:author="Ly Tran Thi Ly" w:date="2019-06-11T16:10:00Z">
        <w:r w:rsidRPr="00A60A16" w:rsidDel="00C11961">
          <w:rPr>
            <w:rFonts w:eastAsiaTheme="minorHAnsi"/>
          </w:rPr>
          <w:delText>2</w:delText>
        </w:r>
      </w:del>
      <w:r w:rsidRPr="00A60A16">
        <w:rPr>
          <w:rFonts w:eastAsiaTheme="minorHAnsi"/>
        </w:rPr>
        <w:t xml:space="preserve"> </w:t>
      </w:r>
      <w:del w:id="4521" w:author="Cuong, Pham Nguyen" w:date="2019-06-10T13:38:00Z">
        <w:r w:rsidRPr="00A60A16" w:rsidDel="006817CF">
          <w:rPr>
            <w:rFonts w:eastAsiaTheme="minorHAnsi"/>
          </w:rPr>
          <w:delText>Web ngữ nghĩa</w:delText>
        </w:r>
        <w:r w:rsidR="003C02AF" w:rsidRPr="00A60A16" w:rsidDel="006817CF">
          <w:rPr>
            <w:rFonts w:eastAsiaTheme="minorHAnsi"/>
          </w:rPr>
          <w:delText>, ontology và ứng dụng để x</w:delText>
        </w:r>
      </w:del>
      <w:ins w:id="4522" w:author="Cuong, Pham Nguyen" w:date="2019-06-10T13:38:00Z">
        <w:r w:rsidR="006817CF">
          <w:rPr>
            <w:rFonts w:eastAsiaTheme="minorHAnsi"/>
          </w:rPr>
          <w:t>X</w:t>
        </w:r>
      </w:ins>
      <w:r w:rsidR="003C02AF" w:rsidRPr="00A60A16">
        <w:rPr>
          <w:rFonts w:eastAsiaTheme="minorHAnsi"/>
        </w:rPr>
        <w:t>ây dựng cơ</w:t>
      </w:r>
      <w:r w:rsidR="003C02AF">
        <w:t xml:space="preserve"> </w:t>
      </w:r>
      <w:r w:rsidR="003C02AF" w:rsidRPr="00A60A16">
        <w:rPr>
          <w:rFonts w:eastAsiaTheme="minorHAnsi"/>
        </w:rPr>
        <w:t xml:space="preserve">sở tri </w:t>
      </w:r>
      <w:r w:rsidR="003C02AF" w:rsidRPr="00236D66">
        <w:rPr>
          <w:rPrChange w:id="4523" w:author="Ly Tran Thi Ly" w:date="2019-06-20T16:48:00Z">
            <w:rPr>
              <w:rFonts w:eastAsiaTheme="minorHAnsi" w:cs="Times New Roman"/>
            </w:rPr>
          </w:rPrChange>
        </w:rPr>
        <w:t>thức</w:t>
      </w:r>
      <w:r w:rsidR="003C02AF" w:rsidRPr="00A60A16">
        <w:rPr>
          <w:rFonts w:eastAsiaTheme="minorHAnsi"/>
        </w:rPr>
        <w:t xml:space="preserve"> </w:t>
      </w:r>
      <w:ins w:id="4524" w:author="Cuong, Pham Nguyen" w:date="2019-06-10T13:38:00Z">
        <w:r w:rsidR="006817CF">
          <w:rPr>
            <w:rFonts w:eastAsiaTheme="minorHAnsi"/>
          </w:rPr>
          <w:t>dựa vào Ontology</w:t>
        </w:r>
      </w:ins>
      <w:bookmarkEnd w:id="4518"/>
    </w:p>
    <w:p w14:paraId="0E59C9EE" w14:textId="0E77953E" w:rsidR="003706D4" w:rsidRDefault="003706D4">
      <w:pPr>
        <w:pStyle w:val="Default"/>
        <w:ind w:firstLine="720"/>
        <w:rPr>
          <w:ins w:id="4525" w:author="Ly Tran Thi Ly" w:date="2019-06-19T16:02:00Z"/>
          <w:sz w:val="26"/>
          <w:szCs w:val="26"/>
        </w:rPr>
        <w:pPrChange w:id="4526" w:author="Ly Tran Thi Ly" w:date="2019-06-19T15:50:00Z">
          <w:pPr>
            <w:pStyle w:val="Default"/>
          </w:pPr>
        </w:pPrChange>
      </w:pPr>
      <w:ins w:id="4527" w:author="Ly Tran Thi Ly" w:date="2019-06-19T15:49:00Z">
        <w:r>
          <w:rPr>
            <w:sz w:val="26"/>
            <w:szCs w:val="26"/>
          </w:rPr>
          <w:t xml:space="preserve">Theo </w:t>
        </w:r>
      </w:ins>
      <w:customXmlInsRangeStart w:id="4528" w:author="Ly Tran Thi Ly" w:date="2019-06-19T15:49:00Z"/>
      <w:sdt>
        <w:sdtPr>
          <w:rPr>
            <w:sz w:val="26"/>
            <w:szCs w:val="26"/>
          </w:rPr>
          <w:id w:val="-1576359319"/>
          <w:citation/>
        </w:sdtPr>
        <w:sdtContent>
          <w:customXmlInsRangeEnd w:id="4528"/>
          <w:ins w:id="4529" w:author="Ly Tran Thi Ly" w:date="2019-06-19T15:49:00Z">
            <w:r>
              <w:rPr>
                <w:sz w:val="26"/>
                <w:szCs w:val="26"/>
              </w:rPr>
              <w:fldChar w:fldCharType="begin"/>
            </w:r>
            <w:r>
              <w:rPr>
                <w:sz w:val="26"/>
                <w:szCs w:val="26"/>
              </w:rPr>
              <w:instrText xml:space="preserve"> CITATION NFN \l 1033 </w:instrText>
            </w:r>
          </w:ins>
          <w:r>
            <w:rPr>
              <w:sz w:val="26"/>
              <w:szCs w:val="26"/>
            </w:rPr>
            <w:fldChar w:fldCharType="separate"/>
          </w:r>
          <w:r w:rsidR="003D7625" w:rsidRPr="003D7625">
            <w:rPr>
              <w:noProof/>
              <w:sz w:val="26"/>
              <w:szCs w:val="26"/>
            </w:rPr>
            <w:t>[13]</w:t>
          </w:r>
          <w:ins w:id="4530" w:author="Ly Tran Thi Ly" w:date="2019-06-19T15:49:00Z">
            <w:r>
              <w:rPr>
                <w:sz w:val="26"/>
                <w:szCs w:val="26"/>
              </w:rPr>
              <w:fldChar w:fldCharType="end"/>
            </w:r>
          </w:ins>
          <w:customXmlInsRangeStart w:id="4531" w:author="Ly Tran Thi Ly" w:date="2019-06-19T15:49:00Z"/>
        </w:sdtContent>
      </w:sdt>
      <w:customXmlInsRangeEnd w:id="4531"/>
      <w:ins w:id="4532" w:author="Ly Tran Thi Ly" w:date="2019-06-19T15:49:00Z">
        <w:r>
          <w:rPr>
            <w:sz w:val="26"/>
            <w:szCs w:val="26"/>
          </w:rPr>
          <w:t>, v</w:t>
        </w:r>
      </w:ins>
      <w:ins w:id="4533" w:author="Ly Tran Thi Ly" w:date="2019-06-19T14:49:00Z">
        <w:r w:rsidR="00CC5DA1">
          <w:rPr>
            <w:sz w:val="26"/>
            <w:szCs w:val="26"/>
          </w:rPr>
          <w:t>iệc xây dựng ontolgy cho web ngữ nghĩa nói chung và ứng dụng chatbot nói riêng cũng sẽ đem lại một số lợ</w:t>
        </w:r>
        <w:r>
          <w:rPr>
            <w:sz w:val="26"/>
            <w:szCs w:val="26"/>
          </w:rPr>
          <w:t>i ích sau</w:t>
        </w:r>
        <w:r w:rsidR="00CC5DA1">
          <w:rPr>
            <w:sz w:val="26"/>
            <w:szCs w:val="26"/>
          </w:rPr>
          <w:t xml:space="preserve">: </w:t>
        </w:r>
      </w:ins>
    </w:p>
    <w:p w14:paraId="12DF200A" w14:textId="77777777" w:rsidR="008A06A0" w:rsidRDefault="008A06A0">
      <w:pPr>
        <w:pStyle w:val="Default"/>
        <w:ind w:firstLine="720"/>
        <w:rPr>
          <w:ins w:id="4534" w:author="Ly Tran Thi Ly" w:date="2019-06-19T14:49:00Z"/>
          <w:sz w:val="26"/>
          <w:szCs w:val="26"/>
        </w:rPr>
        <w:pPrChange w:id="4535" w:author="Ly Tran Thi Ly" w:date="2019-06-19T15:50:00Z">
          <w:pPr>
            <w:pStyle w:val="Default"/>
          </w:pPr>
        </w:pPrChange>
      </w:pPr>
    </w:p>
    <w:p w14:paraId="1CD9A16F" w14:textId="6412614B" w:rsidR="00CC5DA1" w:rsidRDefault="00CC5DA1">
      <w:pPr>
        <w:pStyle w:val="Default"/>
        <w:numPr>
          <w:ilvl w:val="0"/>
          <w:numId w:val="5"/>
        </w:numPr>
        <w:rPr>
          <w:ins w:id="4536" w:author="Ly Tran Thi Ly" w:date="2019-06-19T14:49:00Z"/>
          <w:sz w:val="26"/>
          <w:szCs w:val="26"/>
        </w:rPr>
        <w:pPrChange w:id="4537" w:author="Ly Tran Thi Ly" w:date="2019-06-19T15:51:00Z">
          <w:pPr>
            <w:pStyle w:val="Default"/>
            <w:spacing w:after="182"/>
          </w:pPr>
        </w:pPrChange>
      </w:pPr>
      <w:ins w:id="4538" w:author="Ly Tran Thi Ly" w:date="2019-06-19T14:49:00Z">
        <w:r>
          <w:rPr>
            <w:b/>
            <w:bCs/>
            <w:sz w:val="26"/>
            <w:szCs w:val="26"/>
          </w:rPr>
          <w:t xml:space="preserve">Tính chia sẻ: </w:t>
        </w:r>
        <w:r>
          <w:rPr>
            <w:sz w:val="26"/>
            <w:szCs w:val="26"/>
          </w:rPr>
          <w:t>giúp chia sẻ hiểu biết chung về cấu trúc thông tin giữa mọi người và các chương trình phần mề</w:t>
        </w:r>
        <w:r w:rsidR="008A06A0">
          <w:rPr>
            <w:sz w:val="26"/>
            <w:szCs w:val="26"/>
          </w:rPr>
          <w:t>m.</w:t>
        </w:r>
      </w:ins>
    </w:p>
    <w:p w14:paraId="6412F291" w14:textId="3C914A15" w:rsidR="00CC5DA1" w:rsidRDefault="00CC5DA1">
      <w:pPr>
        <w:pStyle w:val="Default"/>
        <w:numPr>
          <w:ilvl w:val="0"/>
          <w:numId w:val="5"/>
        </w:numPr>
        <w:rPr>
          <w:ins w:id="4539" w:author="Ly Tran Thi Ly" w:date="2019-06-19T14:49:00Z"/>
          <w:sz w:val="26"/>
          <w:szCs w:val="26"/>
        </w:rPr>
        <w:pPrChange w:id="4540" w:author="Ly Tran Thi Ly" w:date="2019-06-19T15:51:00Z">
          <w:pPr>
            <w:pStyle w:val="Default"/>
            <w:spacing w:after="182"/>
          </w:pPr>
        </w:pPrChange>
      </w:pPr>
      <w:ins w:id="4541" w:author="Ly Tran Thi Ly" w:date="2019-06-19T14:49:00Z">
        <w:r>
          <w:rPr>
            <w:b/>
            <w:bCs/>
            <w:sz w:val="26"/>
            <w:szCs w:val="26"/>
          </w:rPr>
          <w:t xml:space="preserve">Tái sử dụng: </w:t>
        </w:r>
        <w:r>
          <w:rPr>
            <w:sz w:val="26"/>
            <w:szCs w:val="26"/>
          </w:rPr>
          <w:t>Cho phép sử dụng lại kiến thức của lĩnh vực đượ</w:t>
        </w:r>
        <w:r w:rsidR="008A06A0">
          <w:rPr>
            <w:sz w:val="26"/>
            <w:szCs w:val="26"/>
          </w:rPr>
          <w:t>c trình bày.</w:t>
        </w:r>
      </w:ins>
    </w:p>
    <w:p w14:paraId="45F09D4F" w14:textId="6EB30FC6" w:rsidR="00CC5DA1" w:rsidRDefault="00CC5DA1">
      <w:pPr>
        <w:pStyle w:val="Default"/>
        <w:numPr>
          <w:ilvl w:val="0"/>
          <w:numId w:val="5"/>
        </w:numPr>
        <w:rPr>
          <w:ins w:id="4542" w:author="Ly Tran Thi Ly" w:date="2019-06-19T14:49:00Z"/>
          <w:sz w:val="26"/>
          <w:szCs w:val="26"/>
        </w:rPr>
        <w:pPrChange w:id="4543" w:author="Ly Tran Thi Ly" w:date="2019-06-19T15:51:00Z">
          <w:pPr>
            <w:pStyle w:val="Default"/>
            <w:spacing w:after="182"/>
          </w:pPr>
        </w:pPrChange>
      </w:pPr>
      <w:ins w:id="4544" w:author="Ly Tran Thi Ly" w:date="2019-06-19T14:49:00Z">
        <w:r>
          <w:rPr>
            <w:b/>
            <w:bCs/>
            <w:sz w:val="26"/>
            <w:szCs w:val="26"/>
          </w:rPr>
          <w:t xml:space="preserve">Làm rõ nghĩa: </w:t>
        </w:r>
        <w:r>
          <w:rPr>
            <w:sz w:val="26"/>
            <w:szCs w:val="26"/>
          </w:rPr>
          <w:t>Mô tả chi tiết hơn về các đối tượng và quan hệ củ</w:t>
        </w:r>
        <w:r w:rsidR="008A06A0">
          <w:rPr>
            <w:sz w:val="26"/>
            <w:szCs w:val="26"/>
          </w:rPr>
          <w:t>a chúng.</w:t>
        </w:r>
      </w:ins>
    </w:p>
    <w:p w14:paraId="082CCC38" w14:textId="47E83DF2" w:rsidR="008A06A0" w:rsidRPr="008A06A0" w:rsidRDefault="00CC5DA1">
      <w:pPr>
        <w:pStyle w:val="Default"/>
        <w:numPr>
          <w:ilvl w:val="0"/>
          <w:numId w:val="5"/>
        </w:numPr>
        <w:rPr>
          <w:ins w:id="4545" w:author="Ly Tran Thi Ly" w:date="2019-06-19T14:49:00Z"/>
          <w:sz w:val="26"/>
          <w:szCs w:val="26"/>
        </w:rPr>
        <w:pPrChange w:id="4546" w:author="Ly Tran Thi Ly" w:date="2019-06-19T16:02:00Z">
          <w:pPr>
            <w:pStyle w:val="Default"/>
            <w:spacing w:after="182"/>
          </w:pPr>
        </w:pPrChange>
      </w:pPr>
      <w:ins w:id="4547" w:author="Ly Tran Thi Ly" w:date="2019-06-19T14:49:00Z">
        <w:r>
          <w:rPr>
            <w:b/>
            <w:bCs/>
            <w:sz w:val="26"/>
            <w:szCs w:val="26"/>
          </w:rPr>
          <w:t xml:space="preserve">Phân loại: </w:t>
        </w:r>
        <w:r>
          <w:rPr>
            <w:sz w:val="26"/>
            <w:szCs w:val="26"/>
          </w:rPr>
          <w:t xml:space="preserve">Các mô hình dành cho hoạt động và định nghĩa. </w:t>
        </w:r>
      </w:ins>
    </w:p>
    <w:p w14:paraId="1B0D7FFE" w14:textId="54373F2F" w:rsidR="003706D4" w:rsidRPr="00887B15" w:rsidRDefault="00CC5DA1">
      <w:pPr>
        <w:pStyle w:val="Default"/>
        <w:numPr>
          <w:ilvl w:val="0"/>
          <w:numId w:val="5"/>
        </w:numPr>
        <w:rPr>
          <w:ins w:id="4548" w:author="Ly Tran Thi Ly" w:date="2019-06-19T16:02:00Z"/>
        </w:rPr>
        <w:pPrChange w:id="4549" w:author="Ly Tran Thi Ly" w:date="2019-06-19T15:57:00Z">
          <w:pPr>
            <w:pStyle w:val="u2"/>
          </w:pPr>
        </w:pPrChange>
      </w:pPr>
      <w:ins w:id="4550" w:author="Ly Tran Thi Ly" w:date="2019-06-19T14:49:00Z">
        <w:r>
          <w:rPr>
            <w:b/>
            <w:bCs/>
            <w:sz w:val="26"/>
            <w:szCs w:val="26"/>
          </w:rPr>
          <w:t xml:space="preserve">Phân tích: </w:t>
        </w:r>
        <w:r>
          <w:rPr>
            <w:sz w:val="26"/>
            <w:szCs w:val="26"/>
          </w:rPr>
          <w:t>Đánh giá tính đúng đắn trong việc sử dụng các thuật ngữ</w:t>
        </w:r>
        <w:r w:rsidR="008A06A0">
          <w:rPr>
            <w:sz w:val="26"/>
            <w:szCs w:val="26"/>
          </w:rPr>
          <w:t>.</w:t>
        </w:r>
      </w:ins>
    </w:p>
    <w:p w14:paraId="33019471" w14:textId="77777777" w:rsidR="008A06A0" w:rsidRDefault="008A06A0">
      <w:pPr>
        <w:pStyle w:val="Default"/>
        <w:ind w:left="720"/>
        <w:rPr>
          <w:ins w:id="4551" w:author="Ly Tran Thi Ly" w:date="2019-06-19T15:57:00Z"/>
        </w:rPr>
        <w:pPrChange w:id="4552" w:author="Ly Tran Thi Ly" w:date="2019-06-19T16:02:00Z">
          <w:pPr>
            <w:pStyle w:val="u2"/>
          </w:pPr>
        </w:pPrChange>
      </w:pPr>
    </w:p>
    <w:p w14:paraId="2DC3928F" w14:textId="69FB0919" w:rsidR="0029656C" w:rsidRPr="00D52080" w:rsidRDefault="003706D4">
      <w:pPr>
        <w:pStyle w:val="Default"/>
        <w:ind w:firstLine="360"/>
        <w:rPr>
          <w:ins w:id="4553" w:author="Ly Tran Thi Ly" w:date="2019-06-18T10:49:00Z"/>
          <w:rPrChange w:id="4554" w:author="Ly Tran Thi Ly" w:date="2019-06-19T16:10:00Z">
            <w:rPr>
              <w:ins w:id="4555" w:author="Ly Tran Thi Ly" w:date="2019-06-18T10:49:00Z"/>
              <w:rFonts w:eastAsiaTheme="minorHAnsi" w:cs="Times New Roman"/>
              <w:i/>
              <w:lang w:val="vi-VN"/>
            </w:rPr>
          </w:rPrChange>
        </w:rPr>
        <w:pPrChange w:id="4556" w:author="Ly Tran Thi Ly" w:date="2019-06-19T15:57:00Z">
          <w:pPr>
            <w:pStyle w:val="u2"/>
          </w:pPr>
        </w:pPrChange>
      </w:pPr>
      <w:ins w:id="4557" w:author="Ly Tran Thi Ly" w:date="2019-06-19T15:57:00Z">
        <w:r w:rsidRPr="00D52080">
          <w:rPr>
            <w:color w:val="auto"/>
            <w:sz w:val="26"/>
            <w:szCs w:val="26"/>
            <w:lang w:val="vi-VN"/>
            <w:rPrChange w:id="4558" w:author="Ly Tran Thi Ly" w:date="2019-06-19T16:10:00Z">
              <w:rPr>
                <w:b/>
                <w:bCs/>
              </w:rPr>
            </w:rPrChange>
          </w:rPr>
          <w:t xml:space="preserve">Vì vậy, </w:t>
        </w:r>
      </w:ins>
      <w:ins w:id="4559" w:author="Ly Tran Thi Ly" w:date="2019-06-14T16:06:00Z">
        <w:r w:rsidRPr="00D52080">
          <w:rPr>
            <w:color w:val="auto"/>
            <w:sz w:val="26"/>
            <w:szCs w:val="26"/>
            <w:lang w:val="vi-VN"/>
            <w:rPrChange w:id="4560" w:author="Ly Tran Thi Ly" w:date="2019-06-19T16:10:00Z">
              <w:rPr>
                <w:b/>
                <w:lang w:val="vi-VN"/>
              </w:rPr>
            </w:rPrChange>
          </w:rPr>
          <w:t>p</w:t>
        </w:r>
        <w:commentRangeStart w:id="4561"/>
        <w:r w:rsidR="000A6EA8" w:rsidRPr="00D52080">
          <w:rPr>
            <w:color w:val="auto"/>
            <w:sz w:val="26"/>
            <w:szCs w:val="26"/>
            <w:lang w:val="vi-VN"/>
            <w:rPrChange w:id="4562" w:author="Ly Tran Thi Ly" w:date="2019-06-19T16:10:00Z">
              <w:rPr>
                <w:b/>
                <w:lang w:val="vi-VN"/>
              </w:rPr>
            </w:rPrChange>
          </w:rPr>
          <w:t>hần này sẽ</w:t>
        </w:r>
      </w:ins>
      <w:ins w:id="4563" w:author="Ly Tran Thi Ly" w:date="2019-06-14T16:07:00Z">
        <w:r w:rsidR="000A6EA8" w:rsidRPr="00D52080">
          <w:rPr>
            <w:color w:val="auto"/>
            <w:sz w:val="26"/>
            <w:szCs w:val="26"/>
            <w:lang w:val="vi-VN"/>
            <w:rPrChange w:id="4564" w:author="Ly Tran Thi Ly" w:date="2019-06-19T16:10:00Z">
              <w:rPr>
                <w:b/>
                <w:lang w:val="vi-VN"/>
              </w:rPr>
            </w:rPrChange>
          </w:rPr>
          <w:t xml:space="preserve"> nói về web ngữ nghĩa và cách mà chúng tôi lưu trữ dữ liệu và các quan hệ ràng buộc với ontology.</w:t>
        </w:r>
      </w:ins>
    </w:p>
    <w:p w14:paraId="231F2B1B" w14:textId="297FFAC1" w:rsidR="00FF35D0" w:rsidRPr="000A6EA8" w:rsidRDefault="003C02AF">
      <w:pPr>
        <w:rPr>
          <w:i/>
          <w:rPrChange w:id="4565" w:author="Ly Tran Thi Ly" w:date="2019-06-14T16:08:00Z">
            <w:rPr/>
          </w:rPrChange>
        </w:rPr>
        <w:pPrChange w:id="4566" w:author="Ly Tran Thi Ly" w:date="2019-06-19T15:59:00Z">
          <w:pPr>
            <w:pStyle w:val="u2"/>
          </w:pPr>
        </w:pPrChange>
      </w:pPr>
      <w:del w:id="4567" w:author="Cuong, Pham Nguyen" w:date="2019-06-10T13:38:00Z">
        <w:r w:rsidRPr="000A6EA8" w:rsidDel="006817CF">
          <w:rPr>
            <w:rFonts w:ascii="Times New Roman" w:hAnsi="Times New Roman" w:cs="Times New Roman"/>
            <w:b/>
            <w:i/>
            <w:rPrChange w:id="4568" w:author="Ly Tran Thi Ly" w:date="2019-06-14T16:08:00Z">
              <w:rPr>
                <w:rFonts w:cs="Times New Roman"/>
                <w:b/>
              </w:rPr>
            </w:rPrChange>
          </w:rPr>
          <w:delText>cho đề tài</w:delText>
        </w:r>
      </w:del>
      <w:bookmarkStart w:id="4569" w:name="_Toc11833158"/>
      <w:commentRangeEnd w:id="4561"/>
      <w:r w:rsidR="00D23BC5">
        <w:rPr>
          <w:rStyle w:val="ThamchiuChuthich"/>
        </w:rPr>
        <w:commentReference w:id="4561"/>
      </w:r>
      <w:bookmarkEnd w:id="4569"/>
    </w:p>
    <w:p w14:paraId="13246E59" w14:textId="58A3EDC3" w:rsidR="00517C11" w:rsidRPr="00FF35D0" w:rsidRDefault="000E36B1" w:rsidP="00A60A16">
      <w:pPr>
        <w:pStyle w:val="u3"/>
      </w:pPr>
      <w:bookmarkStart w:id="4570" w:name="_Toc11966311"/>
      <w:r w:rsidRPr="00FF35D0">
        <w:t>3</w:t>
      </w:r>
      <w:r w:rsidR="001A3956" w:rsidRPr="00FF35D0">
        <w:t>.</w:t>
      </w:r>
      <w:ins w:id="4571" w:author="Ly Tran Thi Ly" w:date="2019-06-11T16:10:00Z">
        <w:r w:rsidR="00C11961">
          <w:t>3</w:t>
        </w:r>
      </w:ins>
      <w:del w:id="4572" w:author="Ly Tran Thi Ly" w:date="2019-06-11T16:10:00Z">
        <w:r w:rsidR="00C85AB0" w:rsidDel="00C11961">
          <w:delText>2</w:delText>
        </w:r>
      </w:del>
      <w:r w:rsidR="00C85AB0">
        <w:t>.1</w:t>
      </w:r>
      <w:r w:rsidR="001A3956" w:rsidRPr="00FF35D0">
        <w:t xml:space="preserve"> Lý thuyết về web ngữ</w:t>
      </w:r>
      <w:r w:rsidR="007F5814" w:rsidRPr="00FF35D0">
        <w:t xml:space="preserve"> nghĩa</w:t>
      </w:r>
      <w:bookmarkEnd w:id="4570"/>
    </w:p>
    <w:p w14:paraId="77AA1768" w14:textId="3164704B" w:rsidR="0023779D" w:rsidRPr="00A9201D" w:rsidRDefault="00214D57" w:rsidP="007D3873">
      <w:pPr>
        <w:ind w:firstLine="720"/>
        <w:jc w:val="both"/>
        <w:rPr>
          <w:rFonts w:ascii="Times New Roman" w:hAnsi="Times New Roman" w:cs="Times New Roman"/>
          <w:sz w:val="26"/>
          <w:szCs w:val="26"/>
        </w:rPr>
      </w:pPr>
      <w:r w:rsidRPr="00FF35D0">
        <w:rPr>
          <w:rFonts w:ascii="Times New Roman" w:hAnsi="Times New Roman" w:cs="Times New Roman"/>
          <w:sz w:val="26"/>
          <w:szCs w:val="26"/>
        </w:rPr>
        <w:t xml:space="preserve">Theo Wikipedia </w:t>
      </w:r>
      <w:sdt>
        <w:sdtPr>
          <w:rPr>
            <w:rFonts w:ascii="Times New Roman" w:hAnsi="Times New Roman" w:cs="Times New Roman"/>
            <w:sz w:val="26"/>
            <w:szCs w:val="26"/>
          </w:rPr>
          <w:id w:val="-221911201"/>
          <w:citation/>
        </w:sdtPr>
        <w:sdtContent>
          <w:r w:rsidRPr="00FF35D0">
            <w:rPr>
              <w:rFonts w:ascii="Times New Roman" w:hAnsi="Times New Roman" w:cs="Times New Roman"/>
              <w:sz w:val="26"/>
              <w:szCs w:val="26"/>
            </w:rPr>
            <w:fldChar w:fldCharType="begin"/>
          </w:r>
          <w:r w:rsidRPr="00A9201D">
            <w:rPr>
              <w:rFonts w:ascii="Times New Roman" w:hAnsi="Times New Roman" w:cs="Times New Roman"/>
              <w:sz w:val="26"/>
              <w:szCs w:val="26"/>
            </w:rPr>
            <w:instrText xml:space="preserve"> CITATION Mạn \l 1033 </w:instrText>
          </w:r>
          <w:r w:rsidRPr="00FF35D0">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[14]</w:t>
          </w:r>
          <w:r w:rsidRPr="00FF35D0">
            <w:rPr>
              <w:rFonts w:ascii="Times New Roman" w:hAnsi="Times New Roman" w:cs="Times New Roman"/>
              <w:sz w:val="26"/>
              <w:szCs w:val="26"/>
            </w:rPr>
            <w:fldChar w:fldCharType="end"/>
          </w:r>
        </w:sdtContent>
      </w:sdt>
      <w:r w:rsidR="001607A0" w:rsidRPr="00FF35D0">
        <w:rPr>
          <w:rFonts w:ascii="Times New Roman" w:hAnsi="Times New Roman" w:cs="Times New Roman"/>
          <w:sz w:val="26"/>
          <w:szCs w:val="26"/>
        </w:rPr>
        <w:t>, thì “</w:t>
      </w:r>
      <w:r w:rsidR="001607A0" w:rsidRPr="00FF35D0">
        <w:rPr>
          <w:rFonts w:ascii="Times New Roman" w:hAnsi="Times New Roman" w:cs="Times New Roman"/>
          <w:i/>
          <w:sz w:val="26"/>
          <w:szCs w:val="26"/>
        </w:rPr>
        <w:t>Semantic Web (tiếng Việt: Web ngữ nghĩa) là một phong trào hợp tác được dẫn đầu bởi tổ chức W3C. Tiêu chuẩn này phát triển các định d</w:t>
      </w:r>
      <w:r w:rsidR="001607A0" w:rsidRPr="004C6674">
        <w:rPr>
          <w:rFonts w:ascii="Times New Roman" w:hAnsi="Times New Roman" w:cs="Times New Roman"/>
          <w:i/>
          <w:sz w:val="26"/>
          <w:szCs w:val="26"/>
        </w:rPr>
        <w:t>ạng dữ liệu chung trên World Wide Web. B</w:t>
      </w:r>
      <w:r w:rsidR="001607A0" w:rsidRPr="00A9201D">
        <w:rPr>
          <w:rFonts w:ascii="Times New Roman" w:hAnsi="Times New Roman" w:cs="Times New Roman"/>
          <w:i/>
          <w:sz w:val="26"/>
          <w:szCs w:val="26"/>
        </w:rPr>
        <w:t>ằng cách khích lệ sự bao hàm của nội dung ngữ nghĩa trong các trang web, Semantic Web hướng đến việc chuyển đổi các nội dung web hiện tại bao gồm phần lớn các văn bản không có cấu trúc hoặc bán cấu trúc thành "dữ liệu web" (dữ liệu có ngữ nghĩa). Ngăn xếp Semantic Web xây dựng trên RDF thuộc W3C. Theo W3C, "Semantic Web cung cấp một framework chung cho phép dữ liệu được chia sẻ và tái sử dụng thông qua các ứng dụng, các công ty và các biên giới cộng đồng". Thuật ngữ này được đặt ra bởi Tim Berners-Lee cho dữ liệu web có thể thực thi bởi máy tính.”</w:t>
      </w:r>
      <w:r w:rsidR="00B84C26" w:rsidRPr="00A9201D">
        <w:rPr>
          <w:rFonts w:ascii="Times New Roman" w:hAnsi="Times New Roman" w:cs="Times New Roman"/>
          <w:sz w:val="26"/>
          <w:szCs w:val="26"/>
        </w:rPr>
        <w:t xml:space="preserve"> </w:t>
      </w:r>
      <w:r w:rsidR="001607A0" w:rsidRPr="00A9201D">
        <w:rPr>
          <w:rFonts w:ascii="Times New Roman" w:hAnsi="Times New Roman" w:cs="Times New Roman"/>
          <w:sz w:val="26"/>
          <w:szCs w:val="26"/>
        </w:rPr>
        <w:t>Có thể xem đ</w:t>
      </w:r>
      <w:r w:rsidR="00B84C26" w:rsidRPr="00A9201D">
        <w:rPr>
          <w:rFonts w:ascii="Times New Roman" w:hAnsi="Times New Roman" w:cs="Times New Roman"/>
          <w:sz w:val="26"/>
          <w:szCs w:val="26"/>
        </w:rPr>
        <w:t>ây là một tiêu chuẩn tạo nên cơ sở tri thức cho web, giúp máy tính có thể hiểu được thông tin trên web và các lập trình viên, các nhà nghiên cứu, các doanh nghiệp có thể thuận tiện trong việc tách, chiết, sử dụng, mở rộng các tri thức này cho nhiều mục đích khác nhau. Vậy tóm lại Web ngữ nghĩa chính xác như cái tên của nó, là Web nhưng được tổ chức thông tin một cách có ngữ nghĩa.</w:t>
      </w:r>
    </w:p>
    <w:p w14:paraId="3D0A318C" w14:textId="628A4128" w:rsidR="008B39AE" w:rsidRPr="00FF35D0" w:rsidRDefault="008B39AE" w:rsidP="007D3873">
      <w:pPr>
        <w:ind w:firstLine="720"/>
        <w:jc w:val="both"/>
        <w:rPr>
          <w:rFonts w:ascii="Times New Roman" w:hAnsi="Times New Roman" w:cs="Times New Roman"/>
          <w:sz w:val="26"/>
          <w:szCs w:val="26"/>
        </w:rPr>
      </w:pPr>
      <w:r w:rsidRPr="00A9201D">
        <w:rPr>
          <w:rFonts w:ascii="Times New Roman" w:hAnsi="Times New Roman" w:cs="Times New Roman"/>
          <w:sz w:val="26"/>
          <w:szCs w:val="26"/>
        </w:rPr>
        <w:t xml:space="preserve">Để rõ hơn về công dụng của web ngữ nghĩa, chúng tôi xin trích dẫn một đoạn trong </w:t>
      </w:r>
      <w:sdt>
        <w:sdtPr>
          <w:rPr>
            <w:rFonts w:ascii="Times New Roman" w:hAnsi="Times New Roman" w:cs="Times New Roman"/>
            <w:sz w:val="26"/>
            <w:szCs w:val="26"/>
          </w:rPr>
          <w:id w:val="-1586528140"/>
          <w:citation/>
        </w:sdtPr>
        <w:sdtContent>
          <w:r w:rsidRPr="00FF35D0">
            <w:rPr>
              <w:rFonts w:ascii="Times New Roman" w:hAnsi="Times New Roman" w:cs="Times New Roman"/>
              <w:sz w:val="26"/>
              <w:szCs w:val="26"/>
            </w:rPr>
            <w:fldChar w:fldCharType="begin"/>
          </w:r>
          <w:r w:rsidRPr="00A9201D">
            <w:rPr>
              <w:rFonts w:ascii="Times New Roman" w:hAnsi="Times New Roman" w:cs="Times New Roman"/>
              <w:sz w:val="26"/>
              <w:szCs w:val="26"/>
            </w:rPr>
            <w:instrText xml:space="preserve"> CITATION htt \l 1033 </w:instrText>
          </w:r>
          <w:r w:rsidRPr="00FF35D0">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[15]</w:t>
          </w:r>
          <w:r w:rsidRPr="00FF35D0">
            <w:rPr>
              <w:rFonts w:ascii="Times New Roman" w:hAnsi="Times New Roman" w:cs="Times New Roman"/>
              <w:sz w:val="26"/>
              <w:szCs w:val="26"/>
            </w:rPr>
            <w:fldChar w:fldCharType="end"/>
          </w:r>
        </w:sdtContent>
      </w:sdt>
      <w:r w:rsidRPr="00FF35D0">
        <w:rPr>
          <w:rFonts w:ascii="Times New Roman" w:hAnsi="Times New Roman" w:cs="Times New Roman"/>
          <w:sz w:val="26"/>
          <w:szCs w:val="26"/>
        </w:rPr>
        <w:t>, “</w:t>
      </w:r>
      <w:r w:rsidRPr="00A60A16">
        <w:rPr>
          <w:rFonts w:ascii="Times New Roman" w:hAnsi="Times New Roman" w:cs="Times New Roman"/>
          <w:i/>
          <w:sz w:val="26"/>
          <w:szCs w:val="26"/>
        </w:rPr>
        <w:t xml:space="preserve">Các công cụ Search với cơ chế hoạt động dùng web spider lùng sục những trang web mới, phân tích dữ liệu trên trang web để “cố gắng” hiểu nội dung của nó, sau đó đánh chỉ số và lưu trữ các thông tin quan trọng và địa chỉ của trang web. Khi </w:t>
      </w:r>
      <w:r w:rsidRPr="00A60A16">
        <w:rPr>
          <w:rFonts w:ascii="Times New Roman" w:hAnsi="Times New Roman" w:cs="Times New Roman"/>
          <w:i/>
          <w:sz w:val="26"/>
          <w:szCs w:val="26"/>
        </w:rPr>
        <w:lastRenderedPageBreak/>
        <w:t>người search thông tin, họ sẽ đưa ra những từ khóa, nếu từ khóa khớp với những từ quan trọng của trang web nào đó thì trang đó sẽ là kết quả trả về của phép tìm kiếm. Nhưng cơ chế này hạn chế ở ngữ nghĩa. Vì nếu chỉ sử dụng những từ khóa để tìm kiếm thì do vấn đề ngôn ngữ (từ đa nghĩa…) mà có nhiều sự nhập nhằng và nhầm lẫn dẫn đến kết quả sai. Hơn nữa, việc hiểu n</w:t>
      </w:r>
      <w:ins w:id="4573" w:author="Ly Tran Thi Ly" w:date="2019-06-20T16:50:00Z">
        <w:r w:rsidR="00236D66">
          <w:rPr>
            <w:rFonts w:ascii="Times New Roman" w:hAnsi="Times New Roman" w:cs="Times New Roman"/>
            <w:i/>
            <w:sz w:val="26"/>
            <w:szCs w:val="26"/>
          </w:rPr>
          <w:t>ộ</w:t>
        </w:r>
      </w:ins>
      <w:del w:id="4574" w:author="Ly Tran Thi Ly" w:date="2019-06-20T16:50:00Z">
        <w:r w:rsidRPr="00A60A16" w:rsidDel="00236D66">
          <w:rPr>
            <w:rFonts w:ascii="Times New Roman" w:hAnsi="Times New Roman" w:cs="Times New Roman"/>
            <w:i/>
            <w:sz w:val="26"/>
            <w:szCs w:val="26"/>
          </w:rPr>
          <w:delText>ổ</w:delText>
        </w:r>
      </w:del>
      <w:r w:rsidRPr="00A60A16">
        <w:rPr>
          <w:rFonts w:ascii="Times New Roman" w:hAnsi="Times New Roman" w:cs="Times New Roman"/>
          <w:i/>
          <w:sz w:val="26"/>
          <w:szCs w:val="26"/>
        </w:rPr>
        <w:t>i dung của trang web thông qua phân tích text cũng không phải là phương pháp có độ chính xác cao. Vì vậy, mà cộng đồng những nhà nghiên cứu vẫn nung nấu một mong muốn “ngữ nghĩa” hóa hệ thống web. Nghĩa là trang web bây giờ sẽ chứa đựng thông tin chủ đạo trên trang đó và biểu diễn dưới dạng mà máy tính có thể hiểu được, xử lý được. Và nếu viễn cảnh đó thành công thì triết lý “thông tin mọi nơi” sẽ biến thành “thông tin tốt nhất mọi nơi”.”</w:t>
      </w:r>
    </w:p>
    <w:p w14:paraId="5350F122" w14:textId="762794FC" w:rsidR="00C5403A" w:rsidRPr="00A9201D" w:rsidRDefault="00C5403A" w:rsidP="007D3873">
      <w:pPr>
        <w:ind w:firstLine="720"/>
        <w:jc w:val="both"/>
        <w:rPr>
          <w:rFonts w:ascii="Times New Roman" w:hAnsi="Times New Roman" w:cs="Times New Roman"/>
          <w:sz w:val="26"/>
          <w:szCs w:val="26"/>
        </w:rPr>
      </w:pPr>
      <w:r w:rsidRPr="00FF35D0">
        <w:rPr>
          <w:rFonts w:ascii="Times New Roman" w:hAnsi="Times New Roman" w:cs="Times New Roman"/>
          <w:sz w:val="26"/>
          <w:szCs w:val="26"/>
        </w:rPr>
        <w:t>Đối với Word wide web, cấu trúc trang web được biểu di</w:t>
      </w:r>
      <w:r w:rsidRPr="004C6674">
        <w:rPr>
          <w:rFonts w:ascii="Times New Roman" w:hAnsi="Times New Roman" w:cs="Times New Roman"/>
          <w:sz w:val="26"/>
          <w:szCs w:val="26"/>
        </w:rPr>
        <w:t>ễn dưới dạng HTML, do đó chúng ta ch</w:t>
      </w:r>
      <w:r w:rsidRPr="00A9201D">
        <w:rPr>
          <w:rFonts w:ascii="Times New Roman" w:hAnsi="Times New Roman" w:cs="Times New Roman"/>
          <w:sz w:val="26"/>
          <w:szCs w:val="26"/>
        </w:rPr>
        <w:t xml:space="preserve">ỉ có thể hiểu được một phần nghĩa của trang web như là tittle, content mà hầu như không thể biết được trang web đó đang mô tả cái gì, lĩnh vực nào, có liên hệ ra sao với những trang web khác. </w:t>
      </w:r>
      <w:del w:id="4575" w:author="Ly Tran Thi Ly" w:date="2019-06-19T16:29:00Z">
        <w:r w:rsidRPr="00A9201D" w:rsidDel="00992D81">
          <w:rPr>
            <w:rFonts w:ascii="Times New Roman" w:hAnsi="Times New Roman" w:cs="Times New Roman"/>
            <w:sz w:val="26"/>
            <w:szCs w:val="26"/>
          </w:rPr>
          <w:delText>Semantic web</w:delText>
        </w:r>
      </w:del>
      <w:ins w:id="4576" w:author="Ly Tran Thi Ly" w:date="2019-06-19T16:29:00Z">
        <w:r w:rsidR="00992D81">
          <w:rPr>
            <w:rFonts w:ascii="Times New Roman" w:hAnsi="Times New Roman" w:cs="Times New Roman"/>
            <w:sz w:val="26"/>
            <w:szCs w:val="26"/>
          </w:rPr>
          <w:t>Web ngữ nghĩa</w:t>
        </w:r>
      </w:ins>
      <w:r w:rsidRPr="00A9201D">
        <w:rPr>
          <w:rFonts w:ascii="Times New Roman" w:hAnsi="Times New Roman" w:cs="Times New Roman"/>
          <w:sz w:val="26"/>
          <w:szCs w:val="26"/>
        </w:rPr>
        <w:t xml:space="preserve"> thì hơn thế, với sự hỗ trợ của ngôn ngữ RDF và các mở rộng của nó, chúng ta có thể thêm vào các dữ liệu trang web những mối quan hệ về mặt ngữ nghĩa như h</w:t>
      </w:r>
      <w:r w:rsidR="00C81876" w:rsidRPr="00A9201D">
        <w:rPr>
          <w:rFonts w:ascii="Times New Roman" w:hAnsi="Times New Roman" w:cs="Times New Roman"/>
          <w:sz w:val="26"/>
          <w:szCs w:val="26"/>
        </w:rPr>
        <w:t>asAuthor, isChildOf, hasPrice, …</w:t>
      </w:r>
      <w:r w:rsidRPr="00A9201D">
        <w:rPr>
          <w:rFonts w:ascii="Times New Roman" w:hAnsi="Times New Roman" w:cs="Times New Roman"/>
          <w:sz w:val="26"/>
          <w:szCs w:val="26"/>
        </w:rPr>
        <w:t xml:space="preserve"> Tổ chức W3C có một nhánh nghiên cứu để tạo ra các cấu trúc ngữ nghĩa chung (ontology) cho từng lĩnh vực để chúng ta có thể áp dụng, tạo ra một thế hệ web ngữ nghĩa mới. Ngoài ra, mỗi tổ chức cá nhân đều có thể tạo ra một bản thể riêng (ontology) cho dữ liệu của mình</w:t>
      </w:r>
      <w:del w:id="4577" w:author="Cuong, Pham Nguyen" w:date="2019-06-10T13:40:00Z">
        <w:r w:rsidRPr="00A9201D" w:rsidDel="000C0F60">
          <w:rPr>
            <w:rFonts w:ascii="Times New Roman" w:hAnsi="Times New Roman" w:cs="Times New Roman"/>
            <w:sz w:val="26"/>
            <w:szCs w:val="26"/>
          </w:rPr>
          <w:delText xml:space="preserve"> (Tham khảo phần ontology chương 3.2)</w:delText>
        </w:r>
      </w:del>
      <w:ins w:id="4578" w:author="Cuong, Pham Nguyen" w:date="2019-06-10T13:40:00Z">
        <w:r w:rsidR="000C0F60">
          <w:rPr>
            <w:rFonts w:ascii="Times New Roman" w:hAnsi="Times New Roman" w:cs="Times New Roman"/>
            <w:sz w:val="26"/>
            <w:szCs w:val="26"/>
          </w:rPr>
          <w:t>.</w:t>
        </w:r>
      </w:ins>
      <w:del w:id="4579" w:author="Cuong, Pham Nguyen" w:date="2019-06-10T13:40:00Z">
        <w:r w:rsidRPr="00A9201D" w:rsidDel="000C0F60">
          <w:rPr>
            <w:rFonts w:ascii="Times New Roman" w:hAnsi="Times New Roman" w:cs="Times New Roman"/>
            <w:sz w:val="26"/>
            <w:szCs w:val="26"/>
          </w:rPr>
          <w:delText>.</w:delText>
        </w:r>
      </w:del>
    </w:p>
    <w:p w14:paraId="633F8508" w14:textId="01AEA06F" w:rsidR="001A3956" w:rsidRPr="00A9201D" w:rsidRDefault="000E36B1" w:rsidP="00A60A16">
      <w:pPr>
        <w:pStyle w:val="u3"/>
      </w:pPr>
      <w:bookmarkStart w:id="4580" w:name="_Toc11966312"/>
      <w:r w:rsidRPr="00A9201D">
        <w:t>3</w:t>
      </w:r>
      <w:r w:rsidR="001A3956" w:rsidRPr="00A9201D">
        <w:t>.</w:t>
      </w:r>
      <w:ins w:id="4581" w:author="Ly Tran Thi Ly" w:date="2019-06-11T16:10:00Z">
        <w:r w:rsidR="00C11961">
          <w:t>3</w:t>
        </w:r>
      </w:ins>
      <w:del w:id="4582" w:author="Ly Tran Thi Ly" w:date="2019-06-11T16:10:00Z">
        <w:r w:rsidR="001A3956" w:rsidRPr="00A9201D" w:rsidDel="00C11961">
          <w:delText>2</w:delText>
        </w:r>
      </w:del>
      <w:r w:rsidR="00C85AB0">
        <w:t>.2</w:t>
      </w:r>
      <w:r w:rsidR="001A3956" w:rsidRPr="00A9201D">
        <w:t xml:space="preserve"> Ontolog</w:t>
      </w:r>
      <w:r w:rsidR="000622A2" w:rsidRPr="00A9201D">
        <w:t>y</w:t>
      </w:r>
      <w:bookmarkEnd w:id="4580"/>
    </w:p>
    <w:p w14:paraId="16DF8263" w14:textId="361DECDC" w:rsidR="0023779D" w:rsidRPr="00A9201D" w:rsidRDefault="000E36B1" w:rsidP="00A60A16">
      <w:pPr>
        <w:pStyle w:val="u4"/>
      </w:pPr>
      <w:bookmarkStart w:id="4583" w:name="_Toc11966313"/>
      <w:r w:rsidRPr="00A9201D">
        <w:t>3</w:t>
      </w:r>
      <w:r w:rsidR="00B84C26" w:rsidRPr="00A9201D">
        <w:t>.</w:t>
      </w:r>
      <w:ins w:id="4584" w:author="Ly Tran Thi Ly" w:date="2019-06-11T16:10:00Z">
        <w:r w:rsidR="00C11961">
          <w:t>3</w:t>
        </w:r>
      </w:ins>
      <w:del w:id="4585" w:author="Ly Tran Thi Ly" w:date="2019-06-11T16:10:00Z">
        <w:r w:rsidR="00B84C26" w:rsidRPr="00A9201D" w:rsidDel="00C11961">
          <w:delText>2</w:delText>
        </w:r>
      </w:del>
      <w:r w:rsidR="00B84C26" w:rsidRPr="00A9201D">
        <w:t>.</w:t>
      </w:r>
      <w:r w:rsidR="00C85AB0">
        <w:t>2.</w:t>
      </w:r>
      <w:r w:rsidR="00B84C26" w:rsidRPr="00A9201D">
        <w:t xml:space="preserve">1 </w:t>
      </w:r>
      <w:r w:rsidR="00B84C26" w:rsidRPr="00DF05B9">
        <w:t>Khái</w:t>
      </w:r>
      <w:r w:rsidR="00B84C26" w:rsidRPr="00A9201D">
        <w:t xml:space="preserve"> niệm</w:t>
      </w:r>
      <w:bookmarkEnd w:id="4583"/>
    </w:p>
    <w:p w14:paraId="2E1055C9" w14:textId="1CD2747F" w:rsidR="004A567A" w:rsidRPr="00C85AB0" w:rsidRDefault="004A567A" w:rsidP="00A60A16">
      <w:pPr>
        <w:rPr>
          <w:rFonts w:cs="Times New Roman"/>
          <w:szCs w:val="26"/>
        </w:rPr>
      </w:pPr>
      <w:r w:rsidRPr="00A60A16">
        <w:rPr>
          <w:rFonts w:ascii="Times New Roman" w:hAnsi="Times New Roman" w:cs="Times New Roman"/>
        </w:rPr>
        <w:tab/>
      </w:r>
      <w:r w:rsidRPr="00A60A16">
        <w:rPr>
          <w:rFonts w:ascii="Times New Roman" w:hAnsi="Times New Roman" w:cs="Times New Roman"/>
          <w:sz w:val="26"/>
          <w:szCs w:val="26"/>
        </w:rPr>
        <w:t>Theo</w:t>
      </w:r>
      <w:sdt>
        <w:sdtPr>
          <w:rPr>
            <w:rFonts w:ascii="Times New Roman" w:hAnsi="Times New Roman" w:cs="Times New Roman"/>
            <w:sz w:val="26"/>
            <w:szCs w:val="26"/>
          </w:rPr>
          <w:id w:val="-1836443908"/>
          <w:citation/>
        </w:sdtPr>
        <w:sdtContent>
          <w:r w:rsidRPr="00A60A16">
            <w:rPr>
              <w:rFonts w:ascii="Times New Roman" w:hAnsi="Times New Roman" w:cs="Times New Roman"/>
              <w:sz w:val="26"/>
              <w:szCs w:val="26"/>
            </w:rPr>
            <w:fldChar w:fldCharType="begin"/>
          </w:r>
          <w:r w:rsidRPr="00A60A16">
            <w:rPr>
              <w:rFonts w:ascii="Times New Roman" w:hAnsi="Times New Roman" w:cs="Times New Roman"/>
              <w:sz w:val="26"/>
              <w:szCs w:val="26"/>
            </w:rPr>
            <w:instrText xml:space="preserve"> CITATION htt \l 1033 </w:instrText>
          </w:r>
          <w:r w:rsidRPr="00A60A16">
            <w:rPr>
              <w:rFonts w:ascii="Times New Roman" w:hAnsi="Times New Roman" w:cs="Times New Roman"/>
              <w:sz w:val="26"/>
              <w:szCs w:val="26"/>
            </w:rPr>
            <w:fldChar w:fldCharType="separate"/>
          </w:r>
          <w:r w:rsidR="003D7625">
            <w:rPr>
              <w:rFonts w:ascii="Times New Roman" w:hAnsi="Times New Roman" w:cs="Times New Roman"/>
              <w:noProof/>
              <w:sz w:val="26"/>
              <w:szCs w:val="26"/>
            </w:rPr>
            <w:t xml:space="preserve"> </w:t>
          </w:r>
          <w:r w:rsidR="003D7625" w:rsidRPr="003D7625">
            <w:rPr>
              <w:rFonts w:ascii="Times New Roman" w:hAnsi="Times New Roman" w:cs="Times New Roman"/>
              <w:noProof/>
              <w:sz w:val="26"/>
              <w:szCs w:val="26"/>
            </w:rPr>
            <w:t>[15]</w:t>
          </w:r>
          <w:r w:rsidRPr="00A60A16">
            <w:rPr>
              <w:rFonts w:ascii="Times New Roman" w:hAnsi="Times New Roman" w:cs="Times New Roman"/>
              <w:sz w:val="26"/>
              <w:szCs w:val="26"/>
            </w:rPr>
            <w:fldChar w:fldCharType="end"/>
          </w:r>
        </w:sdtContent>
      </w:sdt>
      <w:r w:rsidRPr="00A60A16">
        <w:rPr>
          <w:rFonts w:ascii="Times New Roman" w:hAnsi="Times New Roman" w:cs="Times New Roman"/>
          <w:sz w:val="26"/>
          <w:szCs w:val="26"/>
        </w:rPr>
        <w:t xml:space="preserve"> : “</w:t>
      </w:r>
      <w:r w:rsidRPr="00A60A16">
        <w:rPr>
          <w:rFonts w:ascii="Times New Roman" w:hAnsi="Times New Roman" w:cs="Times New Roman"/>
          <w:i/>
          <w:sz w:val="26"/>
          <w:szCs w:val="26"/>
        </w:rPr>
        <w:t>trong khoa học máy tính, một ontology là một mô hình dữ liệu biểu diễn một lĩnh vực và được sử dụng để suy luận về các đối tượng trong lĩnh vực đó và mối quan hệ giữa chúng. Ontology cung cấp một bộ từ vựng chung bao gồm các khái niệm, các thuộc tính quan trọng và các định nghĩa về các khái niệm và các thuộc tính này. Ngoài bộ từ vựng, ontology còn cung cấp các ràng buộc, đôi khi các ràng buộc này được coi như các giả định cơ sở về ý nghĩa mong muốn của bộ từ vựng, nó được sử dụng trong một miền mà có thể được giao tiếp giữa người và các hệ thống ứng dụng phân tán hỗn tạp khác.”</w:t>
      </w:r>
    </w:p>
    <w:p w14:paraId="1799DAD2" w14:textId="034913AE" w:rsidR="00B84C26" w:rsidRPr="00A9201D" w:rsidRDefault="00B84C26" w:rsidP="007D3873">
      <w:pPr>
        <w:tabs>
          <w:tab w:val="left" w:pos="450"/>
        </w:tabs>
        <w:ind w:firstLine="720"/>
        <w:jc w:val="both"/>
        <w:rPr>
          <w:rFonts w:ascii="Times New Roman" w:hAnsi="Times New Roman" w:cs="Times New Roman"/>
          <w:sz w:val="26"/>
          <w:szCs w:val="26"/>
        </w:rPr>
      </w:pPr>
      <w:r w:rsidRPr="00FF35D0">
        <w:rPr>
          <w:rFonts w:ascii="Times New Roman" w:hAnsi="Times New Roman" w:cs="Times New Roman"/>
          <w:sz w:val="26"/>
          <w:szCs w:val="26"/>
        </w:rPr>
        <w:t xml:space="preserve">Cụm từ </w:t>
      </w:r>
      <w:ins w:id="4586" w:author="Ly Tran Thi Ly" w:date="2019-06-20T16:52:00Z">
        <w:r w:rsidR="00236D66">
          <w:rPr>
            <w:rFonts w:ascii="Times New Roman" w:hAnsi="Times New Roman" w:cs="Times New Roman"/>
            <w:sz w:val="26"/>
            <w:szCs w:val="26"/>
          </w:rPr>
          <w:t>“o</w:t>
        </w:r>
      </w:ins>
      <w:del w:id="4587" w:author="Ly Tran Thi Ly" w:date="2019-06-20T16:52:00Z">
        <w:r w:rsidRPr="00FF35D0" w:rsidDel="00236D66">
          <w:rPr>
            <w:rFonts w:ascii="Times New Roman" w:hAnsi="Times New Roman" w:cs="Times New Roman"/>
            <w:sz w:val="26"/>
            <w:szCs w:val="26"/>
          </w:rPr>
          <w:delText>O</w:delText>
        </w:r>
      </w:del>
      <w:r w:rsidRPr="00FF35D0">
        <w:rPr>
          <w:rFonts w:ascii="Times New Roman" w:hAnsi="Times New Roman" w:cs="Times New Roman"/>
          <w:sz w:val="26"/>
          <w:szCs w:val="26"/>
        </w:rPr>
        <w:t>ntology</w:t>
      </w:r>
      <w:ins w:id="4588" w:author="Ly Tran Thi Ly" w:date="2019-06-20T16:52:00Z">
        <w:r w:rsidR="00236D66">
          <w:rPr>
            <w:rFonts w:ascii="Times New Roman" w:hAnsi="Times New Roman" w:cs="Times New Roman"/>
            <w:sz w:val="26"/>
            <w:szCs w:val="26"/>
          </w:rPr>
          <w:t>”</w:t>
        </w:r>
      </w:ins>
      <w:r w:rsidRPr="00FF35D0">
        <w:rPr>
          <w:rFonts w:ascii="Times New Roman" w:hAnsi="Times New Roman" w:cs="Times New Roman"/>
          <w:sz w:val="26"/>
          <w:szCs w:val="26"/>
        </w:rPr>
        <w:t xml:space="preserve"> được lấy từ triế</w:t>
      </w:r>
      <w:r w:rsidRPr="004C6674">
        <w:rPr>
          <w:rFonts w:ascii="Times New Roman" w:hAnsi="Times New Roman" w:cs="Times New Roman"/>
          <w:sz w:val="26"/>
          <w:szCs w:val="26"/>
        </w:rPr>
        <w:t>t học, nghĩa là “theory of existence”, “bản thể lu</w:t>
      </w:r>
      <w:r w:rsidRPr="00A9201D">
        <w:rPr>
          <w:rFonts w:ascii="Times New Roman" w:hAnsi="Times New Roman" w:cs="Times New Roman"/>
          <w:sz w:val="26"/>
          <w:szCs w:val="26"/>
        </w:rPr>
        <w:t xml:space="preserve">ận” hay “lý thuyết về sự tồn tại”. Có thể hiểu ontology là khái niệm hóa sự vật, sự việc. Với ontoloty ta có thể biết được tập hợp những cấu trúc cơ bản nhất của một sự vật sự việc và quan hệ giữa chúng, ví dụ như “xe ô tô” thì “gồm” “đinh vít”, “bánh </w:t>
      </w:r>
      <w:r w:rsidRPr="00A9201D">
        <w:rPr>
          <w:rFonts w:ascii="Times New Roman" w:hAnsi="Times New Roman" w:cs="Times New Roman"/>
          <w:sz w:val="26"/>
          <w:szCs w:val="26"/>
        </w:rPr>
        <w:lastRenderedPageBreak/>
        <w:t>xe”, “đèn xe”, “ghế”, “tay lái”, …., trong “đèn xe” lại “có” “vỏ đèn”, “tim đèn”, “màu sáng”, … vỏ đèn thì “làm bằng” “nhựa” hay “thủy tinh”.</w:t>
      </w:r>
    </w:p>
    <w:p w14:paraId="046C6F60" w14:textId="013AFE5D" w:rsidR="00B84C26" w:rsidRPr="00A9201D" w:rsidRDefault="00B84C26"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 xml:space="preserve">Đối với </w:t>
      </w:r>
      <w:del w:id="4589" w:author="Ly Tran Thi Ly" w:date="2019-06-19T16:30:00Z">
        <w:r w:rsidRPr="00A9201D" w:rsidDel="00490DEF">
          <w:rPr>
            <w:rFonts w:ascii="Times New Roman" w:hAnsi="Times New Roman" w:cs="Times New Roman"/>
            <w:sz w:val="26"/>
            <w:szCs w:val="26"/>
          </w:rPr>
          <w:delText>semantic web</w:delText>
        </w:r>
      </w:del>
      <w:ins w:id="4590" w:author="Ly Tran Thi Ly" w:date="2019-06-19T16:30:00Z">
        <w:r w:rsidR="00490DEF">
          <w:rPr>
            <w:rFonts w:ascii="Times New Roman" w:hAnsi="Times New Roman" w:cs="Times New Roman"/>
            <w:sz w:val="26"/>
            <w:szCs w:val="26"/>
          </w:rPr>
          <w:t>web ngữ nghĩa</w:t>
        </w:r>
      </w:ins>
      <w:r w:rsidRPr="00A9201D">
        <w:rPr>
          <w:rFonts w:ascii="Times New Roman" w:hAnsi="Times New Roman" w:cs="Times New Roman"/>
          <w:sz w:val="26"/>
          <w:szCs w:val="26"/>
        </w:rPr>
        <w:t>, ontology chính là đại diện cho cơ sở tri thức. Một trang web được gọi là có ngữ nghĩa khi nó có ontology và được cấu trúc theo ontology của nó. Mỗi ontology mô tả một miền tri thức, nó có khả năng mở rộng, kết hợp với các ontology khác tạo nên một mạng lưới tri thức rộng lớn, đó chính là tương lai của Web sau này. Khi mà tất cả trang web đều có thể liên kết với nhau, hiểu được nghĩa của nhau và có khả năng kế thừa tri thức của nhau.</w:t>
      </w:r>
    </w:p>
    <w:p w14:paraId="4EF97B7C" w14:textId="2C1B5D8B" w:rsidR="00B84C26" w:rsidRPr="00A9201D" w:rsidRDefault="00B84C26"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Với những phân tích bên trên, nhóm tác giả chọn ontology nhằm tạo ra một cơ s</w:t>
      </w:r>
      <w:r w:rsidR="00267113" w:rsidRPr="00A9201D">
        <w:rPr>
          <w:rFonts w:ascii="Times New Roman" w:hAnsi="Times New Roman" w:cs="Times New Roman"/>
          <w:sz w:val="26"/>
          <w:szCs w:val="26"/>
        </w:rPr>
        <w:t>ở</w:t>
      </w:r>
      <w:r w:rsidRPr="00A9201D">
        <w:rPr>
          <w:rFonts w:ascii="Times New Roman" w:hAnsi="Times New Roman" w:cs="Times New Roman"/>
          <w:sz w:val="26"/>
          <w:szCs w:val="26"/>
        </w:rPr>
        <w:t xml:space="preserve"> tri thức mới cho hệ thống hỏi đáp </w:t>
      </w:r>
      <w:del w:id="4591" w:author="TRAN THI LY LY" w:date="2019-06-17T21:27:00Z">
        <w:r w:rsidRPr="00A9201D" w:rsidDel="00A13F57">
          <w:rPr>
            <w:rFonts w:ascii="Times New Roman" w:hAnsi="Times New Roman" w:cs="Times New Roman"/>
            <w:sz w:val="26"/>
            <w:szCs w:val="26"/>
          </w:rPr>
          <w:delText>QA – question</w:delText>
        </w:r>
      </w:del>
      <w:ins w:id="4592" w:author="TRAN THI LY LY" w:date="2019-06-17T21:27:00Z">
        <w:r w:rsidR="00A13F57">
          <w:rPr>
            <w:rFonts w:ascii="Times New Roman" w:hAnsi="Times New Roman" w:cs="Times New Roman"/>
            <w:sz w:val="26"/>
            <w:szCs w:val="26"/>
          </w:rPr>
          <w:t>QAS</w:t>
        </w:r>
      </w:ins>
      <w:r w:rsidRPr="00A9201D">
        <w:rPr>
          <w:rFonts w:ascii="Times New Roman" w:hAnsi="Times New Roman" w:cs="Times New Roman"/>
          <w:sz w:val="26"/>
          <w:szCs w:val="26"/>
        </w:rPr>
        <w:t xml:space="preserve"> trên </w:t>
      </w:r>
      <w:ins w:id="4593" w:author="TRAN THI LY LY" w:date="2019-06-17T21:27:00Z">
        <w:r w:rsidR="00A13F57">
          <w:rPr>
            <w:rFonts w:ascii="Times New Roman" w:hAnsi="Times New Roman" w:cs="Times New Roman"/>
            <w:sz w:val="26"/>
            <w:szCs w:val="26"/>
          </w:rPr>
          <w:t>web ngữ nghĩa</w:t>
        </w:r>
      </w:ins>
      <w:del w:id="4594" w:author="TRAN THI LY LY" w:date="2019-06-17T21:27:00Z">
        <w:r w:rsidRPr="00A9201D" w:rsidDel="00A13F57">
          <w:rPr>
            <w:rFonts w:ascii="Times New Roman" w:hAnsi="Times New Roman" w:cs="Times New Roman"/>
            <w:sz w:val="26"/>
            <w:szCs w:val="26"/>
          </w:rPr>
          <w:delText>semantic</w:delText>
        </w:r>
      </w:del>
      <w:r w:rsidRPr="00A9201D">
        <w:rPr>
          <w:rFonts w:ascii="Times New Roman" w:hAnsi="Times New Roman" w:cs="Times New Roman"/>
          <w:sz w:val="26"/>
          <w:szCs w:val="26"/>
        </w:rPr>
        <w:t xml:space="preserve">. Chúng tôi hy vọng những đóng góp của mình sẽ thúc đẩy việc phát triển của hệ thống QA – question dựa trên </w:t>
      </w:r>
      <w:del w:id="4595" w:author="Ly Tran Thi Ly" w:date="2019-06-20T16:53:00Z">
        <w:r w:rsidRPr="00A9201D" w:rsidDel="00236D66">
          <w:rPr>
            <w:rFonts w:ascii="Times New Roman" w:hAnsi="Times New Roman" w:cs="Times New Roman"/>
            <w:sz w:val="26"/>
            <w:szCs w:val="26"/>
          </w:rPr>
          <w:delText xml:space="preserve">semantic </w:delText>
        </w:r>
      </w:del>
      <w:r w:rsidRPr="00A9201D">
        <w:rPr>
          <w:rFonts w:ascii="Times New Roman" w:hAnsi="Times New Roman" w:cs="Times New Roman"/>
          <w:sz w:val="26"/>
          <w:szCs w:val="26"/>
        </w:rPr>
        <w:t>web</w:t>
      </w:r>
      <w:ins w:id="4596" w:author="Ly Tran Thi Ly" w:date="2019-06-20T16:53:00Z">
        <w:r w:rsidR="00236D66">
          <w:rPr>
            <w:rFonts w:ascii="Times New Roman" w:hAnsi="Times New Roman" w:cs="Times New Roman"/>
            <w:sz w:val="26"/>
            <w:szCs w:val="26"/>
          </w:rPr>
          <w:t xml:space="preserve"> ngữ nghĩa</w:t>
        </w:r>
      </w:ins>
      <w:r w:rsidRPr="00A9201D">
        <w:rPr>
          <w:rFonts w:ascii="Times New Roman" w:hAnsi="Times New Roman" w:cs="Times New Roman"/>
          <w:sz w:val="26"/>
          <w:szCs w:val="26"/>
        </w:rPr>
        <w:t xml:space="preserve"> và những hệ thống hỏi đáp sau có thể kế thừa cơ sở tri thức của hệ thống trước để tạo nên những chatbot ngày càng thông minh mà không làm mất quá nhiều thời gian để xây dựng </w:t>
      </w:r>
      <w:commentRangeStart w:id="4597"/>
      <w:del w:id="4598" w:author="TRAN THI LY LY" w:date="2019-06-17T21:27:00Z">
        <w:r w:rsidRPr="00A9201D" w:rsidDel="00A13F57">
          <w:rPr>
            <w:rFonts w:ascii="Times New Roman" w:hAnsi="Times New Roman" w:cs="Times New Roman"/>
            <w:sz w:val="26"/>
            <w:szCs w:val="26"/>
          </w:rPr>
          <w:delText>knowledge base</w:delText>
        </w:r>
      </w:del>
      <w:ins w:id="4599" w:author="TRAN THI LY LY" w:date="2019-06-17T21:27:00Z">
        <w:r w:rsidR="00A13F57">
          <w:rPr>
            <w:rFonts w:ascii="Times New Roman" w:hAnsi="Times New Roman" w:cs="Times New Roman"/>
            <w:sz w:val="26"/>
            <w:szCs w:val="26"/>
          </w:rPr>
          <w:t>cơ sở tri thức</w:t>
        </w:r>
      </w:ins>
      <w:ins w:id="4600" w:author="Ly Tran Thi Ly" w:date="2019-06-18T11:43:00Z">
        <w:r w:rsidR="000518BF">
          <w:rPr>
            <w:rFonts w:ascii="Times New Roman" w:hAnsi="Times New Roman" w:cs="Times New Roman"/>
            <w:sz w:val="26"/>
            <w:szCs w:val="26"/>
          </w:rPr>
          <w:t xml:space="preserve"> (KBS)</w:t>
        </w:r>
      </w:ins>
      <w:r w:rsidRPr="00A9201D">
        <w:rPr>
          <w:rFonts w:ascii="Times New Roman" w:hAnsi="Times New Roman" w:cs="Times New Roman"/>
          <w:sz w:val="26"/>
          <w:szCs w:val="26"/>
        </w:rPr>
        <w:t xml:space="preserve"> </w:t>
      </w:r>
      <w:commentRangeEnd w:id="4597"/>
      <w:r w:rsidR="008E77D0">
        <w:rPr>
          <w:rStyle w:val="ThamchiuChuthich"/>
        </w:rPr>
        <w:commentReference w:id="4597"/>
      </w:r>
      <w:r w:rsidRPr="00A9201D">
        <w:rPr>
          <w:rFonts w:ascii="Times New Roman" w:hAnsi="Times New Roman" w:cs="Times New Roman"/>
          <w:sz w:val="26"/>
          <w:szCs w:val="26"/>
        </w:rPr>
        <w:t>mới.</w:t>
      </w:r>
    </w:p>
    <w:p w14:paraId="54031412" w14:textId="46D4B668" w:rsidR="00B84C26" w:rsidRPr="00A9201D" w:rsidRDefault="000E36B1" w:rsidP="00A60A16">
      <w:pPr>
        <w:pStyle w:val="u4"/>
      </w:pPr>
      <w:bookmarkStart w:id="4601" w:name="_Toc11966314"/>
      <w:r w:rsidRPr="00A9201D">
        <w:t>3</w:t>
      </w:r>
      <w:r w:rsidR="00B84C26" w:rsidRPr="00A9201D">
        <w:t>.</w:t>
      </w:r>
      <w:ins w:id="4602" w:author="Ly Tran Thi Ly" w:date="2019-06-11T16:10:00Z">
        <w:r w:rsidR="00C11961">
          <w:t>3</w:t>
        </w:r>
      </w:ins>
      <w:del w:id="4603" w:author="Ly Tran Thi Ly" w:date="2019-06-11T16:10:00Z">
        <w:r w:rsidR="00B84C26" w:rsidRPr="00A9201D" w:rsidDel="00C11961">
          <w:delText>2</w:delText>
        </w:r>
      </w:del>
      <w:r w:rsidR="00B84C26" w:rsidRPr="00A9201D">
        <w:t>.2</w:t>
      </w:r>
      <w:r w:rsidR="00C85AB0">
        <w:t>.2</w:t>
      </w:r>
      <w:r w:rsidR="00B84C26" w:rsidRPr="00A9201D">
        <w:t xml:space="preserve"> </w:t>
      </w:r>
      <w:r w:rsidR="00B84C26" w:rsidRPr="00DF05B9">
        <w:t>C</w:t>
      </w:r>
      <w:r w:rsidR="00B84C26" w:rsidRPr="00A60A16">
        <w:t>ấu</w:t>
      </w:r>
      <w:r w:rsidR="00B84C26" w:rsidRPr="00A9201D">
        <w:t xml:space="preserve"> trúc</w:t>
      </w:r>
      <w:bookmarkEnd w:id="4601"/>
    </w:p>
    <w:p w14:paraId="1525D015" w14:textId="77777777" w:rsidR="00B84C26" w:rsidRPr="00A9201D" w:rsidRDefault="00B84C26"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Có nhiều cách chia thành phần Ontology, ở luận văn này, tôi xin trình bày thành phần Ontology mà cách chia của nó hướng đến đối tượng người lập trình và các phần mềm hỗ trợ soạn thảo ontology hướng đến. Bao gồm 3 thành phần:</w:t>
      </w:r>
    </w:p>
    <w:p w14:paraId="66AC6B6D" w14:textId="027B88A1" w:rsidR="00B84C26" w:rsidRPr="00A9201D" w:rsidRDefault="000E36B1" w:rsidP="00A60A16">
      <w:pPr>
        <w:pStyle w:val="u5"/>
      </w:pPr>
      <w:r w:rsidRPr="00A9201D">
        <w:t>3</w:t>
      </w:r>
      <w:r w:rsidR="00B84C26" w:rsidRPr="00A9201D">
        <w:t>.</w:t>
      </w:r>
      <w:ins w:id="4604" w:author="Ly Tran Thi Ly" w:date="2019-06-11T16:11:00Z">
        <w:r w:rsidR="00C11961">
          <w:t>3</w:t>
        </w:r>
      </w:ins>
      <w:del w:id="4605" w:author="Ly Tran Thi Ly" w:date="2019-06-11T16:11:00Z">
        <w:r w:rsidR="00B84C26" w:rsidRPr="00A9201D" w:rsidDel="00C11961">
          <w:delText>2</w:delText>
        </w:r>
      </w:del>
      <w:r w:rsidR="00B84C26" w:rsidRPr="00A9201D">
        <w:t>.2</w:t>
      </w:r>
      <w:r w:rsidR="00C85AB0">
        <w:t>.2</w:t>
      </w:r>
      <w:r w:rsidR="00B84C26" w:rsidRPr="00A9201D">
        <w:t>.1 Class – Lớp</w:t>
      </w:r>
    </w:p>
    <w:p w14:paraId="7FA21E78" w14:textId="4E59435E" w:rsidR="00B84C26" w:rsidRPr="00A9201D" w:rsidRDefault="00B84C26"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 xml:space="preserve">Là thành phần quan trọng nhất của một Ontology, nó thể hiện cấu trúc, đặc điểm của một </w:t>
      </w:r>
      <w:ins w:id="4606" w:author="Ly Tran Thi Ly" w:date="2019-06-20T16:54:00Z">
        <w:r w:rsidR="00236D66">
          <w:rPr>
            <w:rFonts w:ascii="Times New Roman" w:hAnsi="Times New Roman" w:cs="Times New Roman"/>
            <w:sz w:val="26"/>
            <w:szCs w:val="26"/>
          </w:rPr>
          <w:t>o</w:t>
        </w:r>
      </w:ins>
      <w:del w:id="4607" w:author="Ly Tran Thi Ly" w:date="2019-06-20T16:54:00Z">
        <w:r w:rsidRPr="00A9201D" w:rsidDel="00236D66">
          <w:rPr>
            <w:rFonts w:ascii="Times New Roman" w:hAnsi="Times New Roman" w:cs="Times New Roman"/>
            <w:sz w:val="26"/>
            <w:szCs w:val="26"/>
          </w:rPr>
          <w:delText>O</w:delText>
        </w:r>
      </w:del>
      <w:r w:rsidRPr="00A9201D">
        <w:rPr>
          <w:rFonts w:ascii="Times New Roman" w:hAnsi="Times New Roman" w:cs="Times New Roman"/>
          <w:sz w:val="26"/>
          <w:szCs w:val="26"/>
        </w:rPr>
        <w:t>ntology. Một lớp là tập hợp các Individual khác nhau nhưng có cùng một hoặc một vài đặc tính chung. Ví dụ: Lớp xe là tập hợp của tất cả các loại phương tiện giao thông phân biệt nhau bởi biển số xe, nhưng nó cùng có đặc tính là có bánh xe và là phương tiện để chở người, vật lưu thông trên đường.</w:t>
      </w:r>
    </w:p>
    <w:p w14:paraId="0977D4B0" w14:textId="5FBB2C04" w:rsidR="00B84C26" w:rsidRPr="00A9201D" w:rsidRDefault="00B84C26"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Mỗi class gồm một hoặc nhiề</w:t>
      </w:r>
      <w:ins w:id="4608" w:author="Ly Tran Thi Ly" w:date="2019-06-20T16:54:00Z">
        <w:r w:rsidR="00236D66">
          <w:rPr>
            <w:rFonts w:ascii="Times New Roman" w:hAnsi="Times New Roman" w:cs="Times New Roman"/>
            <w:sz w:val="26"/>
            <w:szCs w:val="26"/>
          </w:rPr>
          <w:t>u</w:t>
        </w:r>
      </w:ins>
      <w:del w:id="4609" w:author="Ly Tran Thi Ly" w:date="2019-06-20T16:54:00Z">
        <w:r w:rsidRPr="00A9201D" w:rsidDel="00236D66">
          <w:rPr>
            <w:rFonts w:ascii="Times New Roman" w:hAnsi="Times New Roman" w:cs="Times New Roman"/>
            <w:sz w:val="26"/>
            <w:szCs w:val="26"/>
          </w:rPr>
          <w:delText>n</w:delText>
        </w:r>
      </w:del>
      <w:r w:rsidRPr="00A9201D">
        <w:rPr>
          <w:rFonts w:ascii="Times New Roman" w:hAnsi="Times New Roman" w:cs="Times New Roman"/>
          <w:sz w:val="26"/>
          <w:szCs w:val="26"/>
        </w:rPr>
        <w:t xml:space="preserve"> </w:t>
      </w:r>
      <w:ins w:id="4610" w:author="Ly Tran Thi Ly" w:date="2019-06-20T16:54:00Z">
        <w:r w:rsidR="00236D66">
          <w:rPr>
            <w:rFonts w:ascii="Times New Roman" w:hAnsi="Times New Roman" w:cs="Times New Roman"/>
            <w:sz w:val="26"/>
            <w:szCs w:val="26"/>
          </w:rPr>
          <w:t>o</w:t>
        </w:r>
      </w:ins>
      <w:del w:id="4611" w:author="Ly Tran Thi Ly" w:date="2019-06-20T16:54:00Z">
        <w:r w:rsidRPr="00A9201D" w:rsidDel="00236D66">
          <w:rPr>
            <w:rFonts w:ascii="Times New Roman" w:hAnsi="Times New Roman" w:cs="Times New Roman"/>
            <w:sz w:val="26"/>
            <w:szCs w:val="26"/>
          </w:rPr>
          <w:delText>O</w:delText>
        </w:r>
      </w:del>
      <w:r w:rsidRPr="00A9201D">
        <w:rPr>
          <w:rFonts w:ascii="Times New Roman" w:hAnsi="Times New Roman" w:cs="Times New Roman"/>
          <w:sz w:val="26"/>
          <w:szCs w:val="26"/>
        </w:rPr>
        <w:t xml:space="preserve">bject thể hiện thông tin về các đặc tính của Class đó. </w:t>
      </w:r>
    </w:p>
    <w:p w14:paraId="5527176A" w14:textId="6FF4D743" w:rsidR="003301E1" w:rsidRPr="00A9201D" w:rsidRDefault="00B84C26"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Một class có thể có các SubClass là một class con của class hiện tại. Giống với khái niệm kế thừa trong hướng đối tượng, một SubClass sẽ bao gồm tất cả các đặc tính mà Class cha của nó có, kèm theo một vài đặc tính riêng biệt mà chỉ có các</w:t>
      </w:r>
      <w:ins w:id="4612" w:author="Ly Tran Thi Ly" w:date="2019-06-20T16:54:00Z">
        <w:r w:rsidR="00236D66">
          <w:rPr>
            <w:rFonts w:ascii="Times New Roman" w:hAnsi="Times New Roman" w:cs="Times New Roman"/>
            <w:sz w:val="26"/>
            <w:szCs w:val="26"/>
          </w:rPr>
          <w:t xml:space="preserve"> thể hiện</w:t>
        </w:r>
      </w:ins>
      <w:r w:rsidRPr="00A9201D">
        <w:rPr>
          <w:rFonts w:ascii="Times New Roman" w:hAnsi="Times New Roman" w:cs="Times New Roman"/>
          <w:sz w:val="26"/>
          <w:szCs w:val="26"/>
        </w:rPr>
        <w:t xml:space="preserve"> </w:t>
      </w:r>
      <w:ins w:id="4613" w:author="Ly Tran Thi Ly" w:date="2019-06-20T16:54:00Z">
        <w:r w:rsidR="00236D66">
          <w:rPr>
            <w:rFonts w:ascii="Times New Roman" w:hAnsi="Times New Roman" w:cs="Times New Roman"/>
            <w:sz w:val="26"/>
            <w:szCs w:val="26"/>
          </w:rPr>
          <w:t>(</w:t>
        </w:r>
      </w:ins>
      <w:r w:rsidRPr="00A9201D">
        <w:rPr>
          <w:rFonts w:ascii="Times New Roman" w:hAnsi="Times New Roman" w:cs="Times New Roman"/>
          <w:sz w:val="26"/>
          <w:szCs w:val="26"/>
        </w:rPr>
        <w:t>Individual</w:t>
      </w:r>
      <w:ins w:id="4614" w:author="Ly Tran Thi Ly" w:date="2019-06-20T16:54:00Z">
        <w:r w:rsidR="00236D66">
          <w:rPr>
            <w:rFonts w:ascii="Times New Roman" w:hAnsi="Times New Roman" w:cs="Times New Roman"/>
            <w:sz w:val="26"/>
            <w:szCs w:val="26"/>
          </w:rPr>
          <w:t>)</w:t>
        </w:r>
      </w:ins>
      <w:r w:rsidRPr="00A9201D">
        <w:rPr>
          <w:rFonts w:ascii="Times New Roman" w:hAnsi="Times New Roman" w:cs="Times New Roman"/>
          <w:sz w:val="26"/>
          <w:szCs w:val="26"/>
        </w:rPr>
        <w:t xml:space="preserve"> thuộc Subclass mới có</w:t>
      </w:r>
      <w:r w:rsidR="003301E1" w:rsidRPr="00A9201D">
        <w:rPr>
          <w:rFonts w:ascii="Times New Roman" w:hAnsi="Times New Roman" w:cs="Times New Roman"/>
          <w:sz w:val="26"/>
          <w:szCs w:val="26"/>
        </w:rPr>
        <w:t>.</w:t>
      </w:r>
    </w:p>
    <w:p w14:paraId="57BA0F2E" w14:textId="55B78597" w:rsidR="003301E1" w:rsidRPr="00A9201D" w:rsidRDefault="000E36B1" w:rsidP="00A60A16">
      <w:pPr>
        <w:pStyle w:val="u5"/>
        <w:rPr>
          <w:rFonts w:cs="Times New Roman"/>
          <w:szCs w:val="26"/>
        </w:rPr>
      </w:pPr>
      <w:r w:rsidRPr="00A9201D">
        <w:rPr>
          <w:rFonts w:cs="Times New Roman"/>
          <w:szCs w:val="26"/>
        </w:rPr>
        <w:lastRenderedPageBreak/>
        <w:t>3</w:t>
      </w:r>
      <w:r w:rsidR="003301E1" w:rsidRPr="00A9201D">
        <w:rPr>
          <w:rFonts w:cs="Times New Roman"/>
          <w:szCs w:val="26"/>
        </w:rPr>
        <w:t>.</w:t>
      </w:r>
      <w:ins w:id="4615" w:author="Ly Tran Thi Ly" w:date="2019-06-11T16:11:00Z">
        <w:r w:rsidR="00C11961">
          <w:rPr>
            <w:rFonts w:cs="Times New Roman"/>
            <w:szCs w:val="26"/>
          </w:rPr>
          <w:t>3</w:t>
        </w:r>
      </w:ins>
      <w:del w:id="4616" w:author="Ly Tran Thi Ly" w:date="2019-06-11T16:11:00Z">
        <w:r w:rsidR="003301E1" w:rsidRPr="00A9201D" w:rsidDel="00C11961">
          <w:rPr>
            <w:rFonts w:cs="Times New Roman"/>
            <w:szCs w:val="26"/>
          </w:rPr>
          <w:delText>2</w:delText>
        </w:r>
      </w:del>
      <w:r w:rsidR="003301E1" w:rsidRPr="00A9201D">
        <w:rPr>
          <w:rFonts w:cs="Times New Roman"/>
          <w:szCs w:val="26"/>
        </w:rPr>
        <w:t>.2</w:t>
      </w:r>
      <w:r w:rsidR="00C85AB0">
        <w:rPr>
          <w:rFonts w:cs="Times New Roman"/>
          <w:szCs w:val="26"/>
        </w:rPr>
        <w:t>.2</w:t>
      </w:r>
      <w:r w:rsidR="003301E1" w:rsidRPr="00A9201D">
        <w:rPr>
          <w:rFonts w:cs="Times New Roman"/>
          <w:szCs w:val="26"/>
        </w:rPr>
        <w:t>.2 Individual – Thể hiện</w:t>
      </w:r>
    </w:p>
    <w:p w14:paraId="17E5311A" w14:textId="77777777" w:rsidR="003301E1" w:rsidRPr="00A9201D" w:rsidRDefault="003301E1"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Là một đơn vị dữ liệu trong ontology. Individual dựa trên cơ sở các Class, thể hiện thông tin của một cá thể riêng biệt. Cũng với ví dụ về lớp xe bên trên, thì Individual ở đây chính là một phương tiện giao thông với 1 biển số xe riêng biệt. Một phương tiện giao thông đó là một cá thể trong class xe và tất cả đặc điểm của loại xe này sẽ được nêu rõ trong Object.</w:t>
      </w:r>
    </w:p>
    <w:p w14:paraId="4E9980AB" w14:textId="0C48FEAC" w:rsidR="00C81876" w:rsidRPr="00A9201D" w:rsidRDefault="00C81876" w:rsidP="00A60A16">
      <w:pPr>
        <w:pStyle w:val="u5"/>
        <w:rPr>
          <w:rFonts w:cs="Times New Roman"/>
          <w:szCs w:val="26"/>
        </w:rPr>
      </w:pPr>
      <w:r w:rsidRPr="00A9201D">
        <w:rPr>
          <w:rFonts w:cs="Times New Roman"/>
          <w:szCs w:val="26"/>
        </w:rPr>
        <w:t>3.</w:t>
      </w:r>
      <w:ins w:id="4617" w:author="Ly Tran Thi Ly" w:date="2019-06-11T16:11:00Z">
        <w:r w:rsidR="00C11961">
          <w:rPr>
            <w:rFonts w:cs="Times New Roman"/>
            <w:szCs w:val="26"/>
          </w:rPr>
          <w:t>3</w:t>
        </w:r>
      </w:ins>
      <w:del w:id="4618" w:author="Ly Tran Thi Ly" w:date="2019-06-11T16:11:00Z">
        <w:r w:rsidRPr="00A9201D" w:rsidDel="00C11961">
          <w:rPr>
            <w:rFonts w:cs="Times New Roman"/>
            <w:szCs w:val="26"/>
          </w:rPr>
          <w:delText>2</w:delText>
        </w:r>
      </w:del>
      <w:r w:rsidRPr="00A9201D">
        <w:rPr>
          <w:rFonts w:cs="Times New Roman"/>
          <w:szCs w:val="26"/>
        </w:rPr>
        <w:t>.2</w:t>
      </w:r>
      <w:r w:rsidR="00C85AB0">
        <w:rPr>
          <w:rFonts w:cs="Times New Roman"/>
          <w:szCs w:val="26"/>
        </w:rPr>
        <w:t>.2</w:t>
      </w:r>
      <w:r w:rsidRPr="00A9201D">
        <w:rPr>
          <w:rFonts w:cs="Times New Roman"/>
          <w:szCs w:val="26"/>
        </w:rPr>
        <w:t>.3 Các thuộc tính (Properties)</w:t>
      </w:r>
    </w:p>
    <w:p w14:paraId="71EA123C" w14:textId="77777777" w:rsidR="00C81876" w:rsidRPr="00A9201D" w:rsidRDefault="00C81876" w:rsidP="00C81876">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Các đối tượng trong ontology có thể được mô tả thông qua việc khai báo các thuộc tính của chúng. Mỗi một thuộc tính đều có tên và giá trị của thuộc tính đó. Các thuộc tính được sử dụng để lưu trữ các thông tin mà đối tượng có thể có. Ví dụ, đối với một cá nhân có thể có các thuộc tính: Họ_tên, ngày_sinh, quê_quán, số_cmnd…</w:t>
      </w:r>
    </w:p>
    <w:p w14:paraId="3BCA7A23" w14:textId="77777777" w:rsidR="00C81876" w:rsidRPr="00A9201D" w:rsidRDefault="00C81876" w:rsidP="00C81876">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Giá trị của một thuộc tính có thể có các kiểu dữ liệu phức tạp.</w:t>
      </w:r>
    </w:p>
    <w:p w14:paraId="61BC71BF" w14:textId="09CA2068" w:rsidR="003301E1" w:rsidRPr="00A9201D" w:rsidRDefault="000E36B1" w:rsidP="00A60A16">
      <w:pPr>
        <w:pStyle w:val="u5"/>
        <w:rPr>
          <w:rFonts w:cs="Times New Roman"/>
          <w:szCs w:val="26"/>
        </w:rPr>
      </w:pPr>
      <w:r w:rsidRPr="00A9201D">
        <w:rPr>
          <w:rFonts w:cs="Times New Roman"/>
          <w:szCs w:val="26"/>
        </w:rPr>
        <w:t>3</w:t>
      </w:r>
      <w:r w:rsidR="003301E1" w:rsidRPr="00A9201D">
        <w:rPr>
          <w:rFonts w:cs="Times New Roman"/>
          <w:szCs w:val="26"/>
        </w:rPr>
        <w:t>.</w:t>
      </w:r>
      <w:ins w:id="4619" w:author="Ly Tran Thi Ly" w:date="2019-06-11T16:11:00Z">
        <w:r w:rsidR="00C11961">
          <w:rPr>
            <w:rFonts w:cs="Times New Roman"/>
            <w:szCs w:val="26"/>
          </w:rPr>
          <w:t>3</w:t>
        </w:r>
      </w:ins>
      <w:del w:id="4620" w:author="Ly Tran Thi Ly" w:date="2019-06-11T16:11:00Z">
        <w:r w:rsidR="003301E1" w:rsidRPr="00A9201D" w:rsidDel="00C11961">
          <w:rPr>
            <w:rFonts w:cs="Times New Roman"/>
            <w:szCs w:val="26"/>
          </w:rPr>
          <w:delText>2</w:delText>
        </w:r>
      </w:del>
      <w:r w:rsidR="003301E1" w:rsidRPr="00A9201D">
        <w:rPr>
          <w:rFonts w:cs="Times New Roman"/>
          <w:szCs w:val="26"/>
        </w:rPr>
        <w:t>.2</w:t>
      </w:r>
      <w:r w:rsidR="00C85AB0">
        <w:rPr>
          <w:rFonts w:cs="Times New Roman"/>
          <w:szCs w:val="26"/>
        </w:rPr>
        <w:t>.2</w:t>
      </w:r>
      <w:r w:rsidR="003301E1" w:rsidRPr="00A9201D">
        <w:rPr>
          <w:rFonts w:cs="Times New Roman"/>
          <w:szCs w:val="26"/>
        </w:rPr>
        <w:t>.</w:t>
      </w:r>
      <w:r w:rsidR="00C85AB0">
        <w:rPr>
          <w:rFonts w:cs="Times New Roman"/>
          <w:szCs w:val="26"/>
        </w:rPr>
        <w:t>4</w:t>
      </w:r>
      <w:r w:rsidR="003301E1" w:rsidRPr="00A9201D">
        <w:rPr>
          <w:rFonts w:cs="Times New Roman"/>
          <w:szCs w:val="26"/>
        </w:rPr>
        <w:t xml:space="preserve"> Relation – Quan hệ</w:t>
      </w:r>
    </w:p>
    <w:p w14:paraId="15648ED8" w14:textId="77777777" w:rsidR="003301E1" w:rsidRPr="00A9201D" w:rsidRDefault="003301E1" w:rsidP="007D3873">
      <w:pPr>
        <w:tabs>
          <w:tab w:val="left" w:pos="450"/>
        </w:tabs>
        <w:ind w:firstLine="720"/>
        <w:jc w:val="both"/>
        <w:rPr>
          <w:rFonts w:ascii="Times New Roman" w:hAnsi="Times New Roman" w:cs="Times New Roman"/>
          <w:sz w:val="26"/>
          <w:szCs w:val="26"/>
        </w:rPr>
      </w:pPr>
      <w:r w:rsidRPr="00A9201D">
        <w:rPr>
          <w:rFonts w:ascii="Times New Roman" w:hAnsi="Times New Roman" w:cs="Times New Roman"/>
          <w:sz w:val="26"/>
          <w:szCs w:val="26"/>
        </w:rPr>
        <w:t xml:space="preserve">Relation biểu diễn mối quan hệ giữa các Individual với nhau, giữa các Class với nhau, đôi khi là mối quan hệ giữa các Relation với nhau. Mỗi quan hệ sẽ có </w:t>
      </w:r>
      <w:r w:rsidR="00AD74FB" w:rsidRPr="00A9201D">
        <w:rPr>
          <w:rFonts w:ascii="Times New Roman" w:hAnsi="Times New Roman" w:cs="Times New Roman"/>
          <w:sz w:val="26"/>
          <w:szCs w:val="26"/>
        </w:rPr>
        <w:t>“r</w:t>
      </w:r>
      <w:r w:rsidRPr="00A9201D">
        <w:rPr>
          <w:rFonts w:ascii="Times New Roman" w:hAnsi="Times New Roman" w:cs="Times New Roman"/>
          <w:sz w:val="26"/>
          <w:szCs w:val="26"/>
        </w:rPr>
        <w:t>ange</w:t>
      </w:r>
      <w:r w:rsidR="00AD74FB" w:rsidRPr="00A9201D">
        <w:rPr>
          <w:rFonts w:ascii="Times New Roman" w:hAnsi="Times New Roman" w:cs="Times New Roman"/>
          <w:sz w:val="26"/>
          <w:szCs w:val="26"/>
        </w:rPr>
        <w:t>”</w:t>
      </w:r>
      <w:r w:rsidRPr="00A9201D">
        <w:rPr>
          <w:rFonts w:ascii="Times New Roman" w:hAnsi="Times New Roman" w:cs="Times New Roman"/>
          <w:sz w:val="26"/>
          <w:szCs w:val="26"/>
        </w:rPr>
        <w:t xml:space="preserve"> là miền giá trị của quan hệ, </w:t>
      </w:r>
      <w:r w:rsidR="00AD74FB" w:rsidRPr="00A9201D">
        <w:rPr>
          <w:rFonts w:ascii="Times New Roman" w:hAnsi="Times New Roman" w:cs="Times New Roman"/>
          <w:sz w:val="26"/>
          <w:szCs w:val="26"/>
        </w:rPr>
        <w:t>“</w:t>
      </w:r>
      <w:r w:rsidRPr="00A9201D">
        <w:rPr>
          <w:rFonts w:ascii="Times New Roman" w:hAnsi="Times New Roman" w:cs="Times New Roman"/>
          <w:sz w:val="26"/>
          <w:szCs w:val="26"/>
        </w:rPr>
        <w:t>domain</w:t>
      </w:r>
      <w:r w:rsidR="00AD74FB" w:rsidRPr="00A9201D">
        <w:rPr>
          <w:rFonts w:ascii="Times New Roman" w:hAnsi="Times New Roman" w:cs="Times New Roman"/>
          <w:sz w:val="26"/>
          <w:szCs w:val="26"/>
        </w:rPr>
        <w:t>”</w:t>
      </w:r>
      <w:r w:rsidRPr="00A9201D">
        <w:rPr>
          <w:rFonts w:ascii="Times New Roman" w:hAnsi="Times New Roman" w:cs="Times New Roman"/>
          <w:sz w:val="26"/>
          <w:szCs w:val="26"/>
        </w:rPr>
        <w:t xml:space="preserve"> là đối tượng mà quan hệ liên kết tới.</w:t>
      </w:r>
    </w:p>
    <w:p w14:paraId="52C86255" w14:textId="71430D20" w:rsidR="001A3956" w:rsidRPr="00A9201D" w:rsidRDefault="000E36B1" w:rsidP="00A60A16">
      <w:pPr>
        <w:pStyle w:val="u3"/>
      </w:pPr>
      <w:bookmarkStart w:id="4621" w:name="_Toc11966315"/>
      <w:r w:rsidRPr="00A9201D">
        <w:lastRenderedPageBreak/>
        <w:t>3</w:t>
      </w:r>
      <w:r w:rsidR="004020DE" w:rsidRPr="00A9201D">
        <w:t>.</w:t>
      </w:r>
      <w:ins w:id="4622" w:author="Ly Tran Thi Ly" w:date="2019-06-11T16:11:00Z">
        <w:r w:rsidR="00C11961">
          <w:t>3</w:t>
        </w:r>
      </w:ins>
      <w:del w:id="4623" w:author="Ly Tran Thi Ly" w:date="2019-06-11T16:11:00Z">
        <w:r w:rsidR="003C02AF" w:rsidDel="00C11961">
          <w:delText>2</w:delText>
        </w:r>
      </w:del>
      <w:r w:rsidR="003C02AF">
        <w:t>.</w:t>
      </w:r>
      <w:r w:rsidR="00C85AB0">
        <w:t>3</w:t>
      </w:r>
      <w:r w:rsidR="001A3956" w:rsidRPr="00A9201D">
        <w:t xml:space="preserve"> Mô </w:t>
      </w:r>
      <w:r w:rsidR="001A3956" w:rsidRPr="00DF05B9">
        <w:t>hình</w:t>
      </w:r>
      <w:r w:rsidR="001A3956" w:rsidRPr="00A9201D">
        <w:t xml:space="preserve"> đề xuất</w:t>
      </w:r>
      <w:r w:rsidR="003301E1" w:rsidRPr="00A9201D">
        <w:t xml:space="preserve"> cho hệ thống hỏi đáp tập trung vào câu hỏi </w:t>
      </w:r>
      <w:ins w:id="4624" w:author="Ly Tran Thi Ly" w:date="2019-06-19T16:11:00Z">
        <w:r w:rsidR="004415F9">
          <w:t>“</w:t>
        </w:r>
      </w:ins>
      <w:r w:rsidR="00C71EB7">
        <w:t>w</w:t>
      </w:r>
      <w:r w:rsidR="003301E1" w:rsidRPr="00A9201D">
        <w:t>hat</w:t>
      </w:r>
      <w:ins w:id="4625" w:author="Ly Tran Thi Ly" w:date="2019-06-19T16:11:00Z">
        <w:r w:rsidR="004415F9">
          <w:t>”</w:t>
        </w:r>
      </w:ins>
      <w:r w:rsidR="003301E1" w:rsidRPr="00A9201D">
        <w:t xml:space="preserve"> và </w:t>
      </w:r>
      <w:ins w:id="4626" w:author="Ly Tran Thi Ly" w:date="2019-06-19T16:11:00Z">
        <w:r w:rsidR="004415F9">
          <w:t>“</w:t>
        </w:r>
      </w:ins>
      <w:ins w:id="4627" w:author="Ly Tran Thi Ly" w:date="2019-06-19T16:10:00Z">
        <w:r w:rsidR="004415F9">
          <w:t>h</w:t>
        </w:r>
      </w:ins>
      <w:del w:id="4628" w:author="Ly Tran Thi Ly" w:date="2019-06-19T16:10:00Z">
        <w:r w:rsidR="003301E1" w:rsidRPr="00A9201D" w:rsidDel="004415F9">
          <w:delText>H</w:delText>
        </w:r>
      </w:del>
      <w:r w:rsidR="003301E1" w:rsidRPr="00A9201D">
        <w:t>ow</w:t>
      </w:r>
      <w:ins w:id="4629" w:author="Ly Tran Thi Ly" w:date="2019-06-19T16:11:00Z">
        <w:r w:rsidR="004415F9">
          <w:t>”</w:t>
        </w:r>
      </w:ins>
      <w:bookmarkEnd w:id="4621"/>
    </w:p>
    <w:p w14:paraId="6C712F38" w14:textId="7FB24425" w:rsidR="003301E1" w:rsidRPr="00A9201D" w:rsidRDefault="00236D66" w:rsidP="007D3873">
      <w:pPr>
        <w:tabs>
          <w:tab w:val="left" w:pos="450"/>
        </w:tabs>
        <w:ind w:firstLine="720"/>
        <w:jc w:val="both"/>
        <w:rPr>
          <w:rFonts w:ascii="Times New Roman" w:hAnsi="Times New Roman" w:cs="Times New Roman"/>
          <w:sz w:val="26"/>
          <w:szCs w:val="26"/>
        </w:rPr>
      </w:pPr>
      <w:r w:rsidRPr="00A60A1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96B5897" wp14:editId="4CE0B370">
                <wp:simplePos x="0" y="0"/>
                <wp:positionH relativeFrom="column">
                  <wp:posOffset>-228600</wp:posOffset>
                </wp:positionH>
                <wp:positionV relativeFrom="paragraph">
                  <wp:posOffset>4627880</wp:posOffset>
                </wp:positionV>
                <wp:extent cx="6353175" cy="228600"/>
                <wp:effectExtent l="0" t="0" r="9525" b="0"/>
                <wp:wrapTopAndBottom/>
                <wp:docPr id="31" name="Text Box 31"/>
                <wp:cNvGraphicFramePr/>
                <a:graphic xmlns:a="http://schemas.openxmlformats.org/drawingml/2006/main">
                  <a:graphicData uri="http://schemas.microsoft.com/office/word/2010/wordprocessingShape">
                    <wps:wsp>
                      <wps:cNvSpPr txBox="1"/>
                      <wps:spPr>
                        <a:xfrm>
                          <a:off x="0" y="0"/>
                          <a:ext cx="6353175" cy="228600"/>
                        </a:xfrm>
                        <a:prstGeom prst="rect">
                          <a:avLst/>
                        </a:prstGeom>
                        <a:solidFill>
                          <a:prstClr val="white"/>
                        </a:solidFill>
                        <a:ln>
                          <a:noFill/>
                        </a:ln>
                      </wps:spPr>
                      <wps:txbx>
                        <w:txbxContent>
                          <w:p w14:paraId="4A03BD4E" w14:textId="182CCEC1" w:rsidR="009E4E78" w:rsidRPr="00E86FF3" w:rsidRDefault="009E4E78" w:rsidP="00CD771C">
                            <w:pPr>
                              <w:pStyle w:val="Chuthich"/>
                              <w:rPr>
                                <w:noProof/>
                              </w:rPr>
                            </w:pPr>
                            <w:bookmarkStart w:id="4630" w:name="_Toc11535813"/>
                            <w:r>
                              <w:t xml:space="preserve">Hình 3. </w:t>
                            </w:r>
                            <w:fldSimple w:instr=" SEQ Hình_3. \* ARABIC ">
                              <w:ins w:id="4631" w:author="TRAN THI LY LY" w:date="2019-06-20T23:47:00Z">
                                <w:r w:rsidR="00887B15">
                                  <w:rPr>
                                    <w:noProof/>
                                  </w:rPr>
                                  <w:t>3</w:t>
                                </w:r>
                              </w:ins>
                              <w:ins w:id="4632" w:author="Ly Tran Thi Ly" w:date="2019-06-13T11:16:00Z">
                                <w:del w:id="4633" w:author="TRAN THI LY LY" w:date="2019-06-15T23:52:00Z">
                                  <w:r w:rsidDel="00BB7E17">
                                    <w:rPr>
                                      <w:noProof/>
                                    </w:rPr>
                                    <w:delText>3</w:delText>
                                  </w:r>
                                </w:del>
                              </w:ins>
                              <w:del w:id="4634" w:author="TRAN THI LY LY" w:date="2019-06-15T23:52:00Z">
                                <w:r w:rsidDel="00BB7E17">
                                  <w:rPr>
                                    <w:noProof/>
                                  </w:rPr>
                                  <w:delText>2</w:delText>
                                </w:r>
                              </w:del>
                            </w:fldSimple>
                            <w:r>
                              <w:t>Mô hình ontology đề xuất cho đề tài</w:t>
                            </w:r>
                            <w:bookmarkEnd w:id="46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B5897" id="Text Box 31" o:spid="_x0000_s1042" type="#_x0000_t202" style="position:absolute;left:0;text-align:left;margin-left:-18pt;margin-top:364.4pt;width:500.25pt;height:1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" stroked="f">
                <v:textbox inset="0,0,0,0">
                  <w:txbxContent>
                    <w:p w14:paraId="4A03BD4E" w14:textId="182CCEC1" w:rsidR="009E4E78" w:rsidRPr="00E86FF3" w:rsidRDefault="009E4E78" w:rsidP="00CD771C">
                      <w:pPr>
                        <w:pStyle w:val="Chuthich"/>
                        <w:rPr>
                          <w:noProof/>
                        </w:rPr>
                      </w:pPr>
                      <w:bookmarkStart w:id="4635" w:name="_Toc11535813"/>
                      <w:r>
                        <w:t xml:space="preserve">Hình 3. </w:t>
                      </w:r>
                      <w:fldSimple w:instr=" SEQ Hình_3. \* ARABIC ">
                        <w:ins w:id="4636" w:author="TRAN THI LY LY" w:date="2019-06-20T23:47:00Z">
                          <w:r w:rsidR="00887B15">
                            <w:rPr>
                              <w:noProof/>
                            </w:rPr>
                            <w:t>3</w:t>
                          </w:r>
                        </w:ins>
                        <w:ins w:id="4637" w:author="Ly Tran Thi Ly" w:date="2019-06-13T11:16:00Z">
                          <w:del w:id="4638" w:author="TRAN THI LY LY" w:date="2019-06-15T23:52:00Z">
                            <w:r w:rsidDel="00BB7E17">
                              <w:rPr>
                                <w:noProof/>
                              </w:rPr>
                              <w:delText>3</w:delText>
                            </w:r>
                          </w:del>
                        </w:ins>
                        <w:del w:id="4639" w:author="TRAN THI LY LY" w:date="2019-06-15T23:52:00Z">
                          <w:r w:rsidDel="00BB7E17">
                            <w:rPr>
                              <w:noProof/>
                            </w:rPr>
                            <w:delText>2</w:delText>
                          </w:r>
                        </w:del>
                      </w:fldSimple>
                      <w:r>
                        <w:t>Mô hình ontology đề xuất cho đề tài</w:t>
                      </w:r>
                      <w:bookmarkEnd w:id="4635"/>
                    </w:p>
                  </w:txbxContent>
                </v:textbox>
                <w10:wrap type="topAndBottom"/>
              </v:shape>
            </w:pict>
          </mc:Fallback>
        </mc:AlternateContent>
      </w:r>
      <w:r w:rsidR="00835A3F" w:rsidRPr="00A60A16">
        <w:rPr>
          <w:rFonts w:ascii="Times New Roman" w:hAnsi="Times New Roman" w:cs="Times New Roman"/>
          <w:noProof/>
        </w:rPr>
        <w:drawing>
          <wp:anchor distT="0" distB="0" distL="114300" distR="114300" simplePos="0" relativeHeight="251673600" behindDoc="0" locked="0" layoutInCell="1" allowOverlap="1" wp14:anchorId="38AEC51B" wp14:editId="45837A32">
            <wp:simplePos x="0" y="0"/>
            <wp:positionH relativeFrom="margin">
              <wp:posOffset>-228600</wp:posOffset>
            </wp:positionH>
            <wp:positionV relativeFrom="paragraph">
              <wp:posOffset>986155</wp:posOffset>
            </wp:positionV>
            <wp:extent cx="6353175" cy="3562350"/>
            <wp:effectExtent l="0" t="0" r="9525"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53175" cy="3562350"/>
                    </a:xfrm>
                    <a:prstGeom prst="rect">
                      <a:avLst/>
                    </a:prstGeom>
                  </pic:spPr>
                </pic:pic>
              </a:graphicData>
            </a:graphic>
            <wp14:sizeRelH relativeFrom="margin">
              <wp14:pctWidth>0</wp14:pctWidth>
            </wp14:sizeRelH>
            <wp14:sizeRelV relativeFrom="margin">
              <wp14:pctHeight>0</wp14:pctHeight>
            </wp14:sizeRelV>
          </wp:anchor>
        </w:drawing>
      </w:r>
      <w:r w:rsidR="00F26E3C" w:rsidRPr="00A60A16">
        <w:rPr>
          <w:rFonts w:ascii="Times New Roman" w:hAnsi="Times New Roman" w:cs="Times New Roman"/>
          <w:noProof/>
        </w:rPr>
        <w:t xml:space="preserve"> </w:t>
      </w:r>
      <w:ins w:id="4640" w:author="Ly Tran Thi Ly" w:date="2019-06-19T16:13:00Z">
        <w:r w:rsidR="00D44974" w:rsidRPr="00A9201D">
          <w:rPr>
            <w:rFonts w:ascii="Times New Roman" w:hAnsi="Times New Roman" w:cs="Times New Roman"/>
            <w:sz w:val="26"/>
            <w:szCs w:val="26"/>
          </w:rPr>
          <w:t>Như đã trình bày ở</w:t>
        </w:r>
        <w:r w:rsidR="00D44974">
          <w:rPr>
            <w:rFonts w:ascii="Times New Roman" w:hAnsi="Times New Roman" w:cs="Times New Roman"/>
            <w:sz w:val="26"/>
            <w:szCs w:val="26"/>
          </w:rPr>
          <w:t xml:space="preserve"> phần 3.1</w:t>
        </w:r>
        <w:r w:rsidR="00D44974" w:rsidRPr="00A9201D">
          <w:rPr>
            <w:rFonts w:ascii="Times New Roman" w:hAnsi="Times New Roman" w:cs="Times New Roman"/>
            <w:sz w:val="26"/>
            <w:szCs w:val="26"/>
          </w:rPr>
          <w:t>, chúng ta cần một ontology có các thành phần company, context, know - what, know – how, object…</w:t>
        </w:r>
        <w:r w:rsidR="00D44974">
          <w:rPr>
            <w:rFonts w:ascii="Times New Roman" w:hAnsi="Times New Roman" w:cs="Times New Roman"/>
            <w:sz w:val="26"/>
            <w:szCs w:val="26"/>
          </w:rPr>
          <w:t xml:space="preserve">, dưới </w:t>
        </w:r>
      </w:ins>
      <w:del w:id="4641" w:author="Ly Tran Thi Ly" w:date="2019-06-19T16:13:00Z">
        <w:r w:rsidR="001A6143" w:rsidRPr="00FF35D0" w:rsidDel="00D44974">
          <w:rPr>
            <w:rFonts w:ascii="Times New Roman" w:hAnsi="Times New Roman" w:cs="Times New Roman"/>
            <w:sz w:val="26"/>
            <w:szCs w:val="26"/>
          </w:rPr>
          <w:delText>Dưới</w:delText>
        </w:r>
        <w:r w:rsidR="003301E1" w:rsidRPr="00FF35D0" w:rsidDel="00D44974">
          <w:rPr>
            <w:rFonts w:ascii="Times New Roman" w:hAnsi="Times New Roman" w:cs="Times New Roman"/>
            <w:sz w:val="26"/>
            <w:szCs w:val="26"/>
          </w:rPr>
          <w:delText xml:space="preserve"> </w:delText>
        </w:r>
      </w:del>
      <w:r w:rsidR="003301E1" w:rsidRPr="00FF35D0">
        <w:rPr>
          <w:rFonts w:ascii="Times New Roman" w:hAnsi="Times New Roman" w:cs="Times New Roman"/>
          <w:sz w:val="26"/>
          <w:szCs w:val="26"/>
        </w:rPr>
        <w:t>đây là</w:t>
      </w:r>
      <w:r w:rsidR="003301E1" w:rsidRPr="004C6674">
        <w:rPr>
          <w:rFonts w:ascii="Times New Roman" w:hAnsi="Times New Roman" w:cs="Times New Roman"/>
          <w:sz w:val="26"/>
          <w:szCs w:val="26"/>
        </w:rPr>
        <w:t xml:space="preserve"> sơ đồ ontology cho hệ</w:t>
      </w:r>
      <w:r w:rsidR="003301E1" w:rsidRPr="00A9201D">
        <w:rPr>
          <w:rFonts w:ascii="Times New Roman" w:hAnsi="Times New Roman" w:cs="Times New Roman"/>
          <w:sz w:val="26"/>
          <w:szCs w:val="26"/>
        </w:rPr>
        <w:t xml:space="preserve"> thống hỏi đáp tập trung vào câu hỏi </w:t>
      </w:r>
      <w:ins w:id="4642" w:author="Ly Tran Thi Ly" w:date="2019-06-13T10:14:00Z">
        <w:r w:rsidR="006A323B" w:rsidRPr="006A323B">
          <w:rPr>
            <w:rFonts w:ascii="Times New Roman" w:hAnsi="Times New Roman" w:cs="Times New Roman"/>
            <w:i/>
            <w:sz w:val="26"/>
            <w:szCs w:val="26"/>
            <w:rPrChange w:id="4643" w:author="Ly Tran Thi Ly" w:date="2019-06-13T10:14:00Z">
              <w:rPr>
                <w:rFonts w:ascii="Times New Roman" w:hAnsi="Times New Roman" w:cs="Times New Roman"/>
                <w:sz w:val="26"/>
                <w:szCs w:val="26"/>
              </w:rPr>
            </w:rPrChange>
          </w:rPr>
          <w:t>w</w:t>
        </w:r>
      </w:ins>
      <w:del w:id="4644" w:author="Ly Tran Thi Ly" w:date="2019-06-13T10:14:00Z">
        <w:r w:rsidR="003301E1" w:rsidRPr="006A323B" w:rsidDel="006A323B">
          <w:rPr>
            <w:rFonts w:ascii="Times New Roman" w:hAnsi="Times New Roman" w:cs="Times New Roman"/>
            <w:i/>
            <w:sz w:val="26"/>
            <w:szCs w:val="26"/>
            <w:rPrChange w:id="4645" w:author="Ly Tran Thi Ly" w:date="2019-06-13T10:14:00Z">
              <w:rPr>
                <w:rFonts w:ascii="Times New Roman" w:hAnsi="Times New Roman" w:cs="Times New Roman"/>
                <w:sz w:val="26"/>
                <w:szCs w:val="26"/>
              </w:rPr>
            </w:rPrChange>
          </w:rPr>
          <w:delText>W</w:delText>
        </w:r>
      </w:del>
      <w:r w:rsidR="003301E1" w:rsidRPr="006A323B">
        <w:rPr>
          <w:rFonts w:ascii="Times New Roman" w:hAnsi="Times New Roman" w:cs="Times New Roman"/>
          <w:i/>
          <w:sz w:val="26"/>
          <w:szCs w:val="26"/>
          <w:rPrChange w:id="4646" w:author="Ly Tran Thi Ly" w:date="2019-06-13T10:14:00Z">
            <w:rPr>
              <w:rFonts w:ascii="Times New Roman" w:hAnsi="Times New Roman" w:cs="Times New Roman"/>
              <w:sz w:val="26"/>
              <w:szCs w:val="26"/>
            </w:rPr>
          </w:rPrChange>
        </w:rPr>
        <w:t>hat</w:t>
      </w:r>
      <w:r w:rsidR="003301E1" w:rsidRPr="00A9201D">
        <w:rPr>
          <w:rFonts w:ascii="Times New Roman" w:hAnsi="Times New Roman" w:cs="Times New Roman"/>
          <w:sz w:val="26"/>
          <w:szCs w:val="26"/>
        </w:rPr>
        <w:t xml:space="preserve"> và câu hỏi </w:t>
      </w:r>
      <w:ins w:id="4647" w:author="Ly Tran Thi Ly" w:date="2019-06-13T10:14:00Z">
        <w:r w:rsidR="006A323B" w:rsidRPr="006A323B">
          <w:rPr>
            <w:rFonts w:ascii="Times New Roman" w:hAnsi="Times New Roman" w:cs="Times New Roman"/>
            <w:i/>
            <w:sz w:val="26"/>
            <w:szCs w:val="26"/>
            <w:rPrChange w:id="4648" w:author="Ly Tran Thi Ly" w:date="2019-06-13T10:14:00Z">
              <w:rPr>
                <w:rFonts w:ascii="Times New Roman" w:hAnsi="Times New Roman" w:cs="Times New Roman"/>
                <w:sz w:val="26"/>
                <w:szCs w:val="26"/>
              </w:rPr>
            </w:rPrChange>
          </w:rPr>
          <w:t>h</w:t>
        </w:r>
      </w:ins>
      <w:del w:id="4649" w:author="Ly Tran Thi Ly" w:date="2019-06-13T10:14:00Z">
        <w:r w:rsidR="003301E1" w:rsidRPr="006A323B" w:rsidDel="006A323B">
          <w:rPr>
            <w:rFonts w:ascii="Times New Roman" w:hAnsi="Times New Roman" w:cs="Times New Roman"/>
            <w:i/>
            <w:sz w:val="26"/>
            <w:szCs w:val="26"/>
            <w:rPrChange w:id="4650" w:author="Ly Tran Thi Ly" w:date="2019-06-13T10:14:00Z">
              <w:rPr>
                <w:rFonts w:ascii="Times New Roman" w:hAnsi="Times New Roman" w:cs="Times New Roman"/>
                <w:sz w:val="26"/>
                <w:szCs w:val="26"/>
              </w:rPr>
            </w:rPrChange>
          </w:rPr>
          <w:delText>H</w:delText>
        </w:r>
      </w:del>
      <w:r w:rsidR="003301E1" w:rsidRPr="006A323B">
        <w:rPr>
          <w:rFonts w:ascii="Times New Roman" w:hAnsi="Times New Roman" w:cs="Times New Roman"/>
          <w:i/>
          <w:sz w:val="26"/>
          <w:szCs w:val="26"/>
          <w:rPrChange w:id="4651" w:author="Ly Tran Thi Ly" w:date="2019-06-13T10:14:00Z">
            <w:rPr>
              <w:rFonts w:ascii="Times New Roman" w:hAnsi="Times New Roman" w:cs="Times New Roman"/>
              <w:sz w:val="26"/>
              <w:szCs w:val="26"/>
            </w:rPr>
          </w:rPrChange>
        </w:rPr>
        <w:t>ow</w:t>
      </w:r>
      <w:r w:rsidR="003301E1" w:rsidRPr="00A9201D">
        <w:rPr>
          <w:rFonts w:ascii="Times New Roman" w:hAnsi="Times New Roman" w:cs="Times New Roman"/>
          <w:sz w:val="26"/>
          <w:szCs w:val="26"/>
        </w:rPr>
        <w:t xml:space="preserve">, với các ô màu xanh đại diện cho </w:t>
      </w:r>
      <w:ins w:id="4652" w:author="Ly Tran Thi Ly" w:date="2019-06-13T10:14:00Z">
        <w:r w:rsidR="006A323B" w:rsidRPr="006A323B">
          <w:rPr>
            <w:rFonts w:ascii="Times New Roman" w:hAnsi="Times New Roman" w:cs="Times New Roman"/>
            <w:i/>
            <w:sz w:val="26"/>
            <w:szCs w:val="26"/>
            <w:rPrChange w:id="4653" w:author="Ly Tran Thi Ly" w:date="2019-06-13T10:14:00Z">
              <w:rPr>
                <w:rFonts w:ascii="Times New Roman" w:hAnsi="Times New Roman" w:cs="Times New Roman"/>
                <w:sz w:val="26"/>
                <w:szCs w:val="26"/>
              </w:rPr>
            </w:rPrChange>
          </w:rPr>
          <w:t>c</w:t>
        </w:r>
      </w:ins>
      <w:del w:id="4654" w:author="Ly Tran Thi Ly" w:date="2019-06-13T10:14:00Z">
        <w:r w:rsidR="003301E1" w:rsidRPr="006A323B" w:rsidDel="006A323B">
          <w:rPr>
            <w:rFonts w:ascii="Times New Roman" w:hAnsi="Times New Roman" w:cs="Times New Roman"/>
            <w:i/>
            <w:sz w:val="26"/>
            <w:szCs w:val="26"/>
            <w:rPrChange w:id="4655" w:author="Ly Tran Thi Ly" w:date="2019-06-13T10:14:00Z">
              <w:rPr>
                <w:rFonts w:ascii="Times New Roman" w:hAnsi="Times New Roman" w:cs="Times New Roman"/>
                <w:sz w:val="26"/>
                <w:szCs w:val="26"/>
              </w:rPr>
            </w:rPrChange>
          </w:rPr>
          <w:delText>C</w:delText>
        </w:r>
      </w:del>
      <w:r w:rsidR="003301E1" w:rsidRPr="006A323B">
        <w:rPr>
          <w:rFonts w:ascii="Times New Roman" w:hAnsi="Times New Roman" w:cs="Times New Roman"/>
          <w:i/>
          <w:sz w:val="26"/>
          <w:szCs w:val="26"/>
          <w:rPrChange w:id="4656" w:author="Ly Tran Thi Ly" w:date="2019-06-13T10:14:00Z">
            <w:rPr>
              <w:rFonts w:ascii="Times New Roman" w:hAnsi="Times New Roman" w:cs="Times New Roman"/>
              <w:sz w:val="26"/>
              <w:szCs w:val="26"/>
            </w:rPr>
          </w:rPrChange>
        </w:rPr>
        <w:t>lass</w:t>
      </w:r>
      <w:r w:rsidR="003301E1" w:rsidRPr="00A9201D">
        <w:rPr>
          <w:rFonts w:ascii="Times New Roman" w:hAnsi="Times New Roman" w:cs="Times New Roman"/>
          <w:sz w:val="26"/>
          <w:szCs w:val="26"/>
        </w:rPr>
        <w:t xml:space="preserve">, ô màu trắng đại diện cho mối quan hệ giữa các </w:t>
      </w:r>
      <w:ins w:id="4657" w:author="Ly Tran Thi Ly" w:date="2019-06-13T10:14:00Z">
        <w:r w:rsidR="006A323B" w:rsidRPr="006A323B">
          <w:rPr>
            <w:rFonts w:ascii="Times New Roman" w:hAnsi="Times New Roman" w:cs="Times New Roman"/>
            <w:i/>
            <w:sz w:val="26"/>
            <w:szCs w:val="26"/>
            <w:rPrChange w:id="4658" w:author="Ly Tran Thi Ly" w:date="2019-06-13T10:14:00Z">
              <w:rPr>
                <w:rFonts w:ascii="Times New Roman" w:hAnsi="Times New Roman" w:cs="Times New Roman"/>
                <w:sz w:val="26"/>
                <w:szCs w:val="26"/>
              </w:rPr>
            </w:rPrChange>
          </w:rPr>
          <w:t>c</w:t>
        </w:r>
      </w:ins>
      <w:del w:id="4659" w:author="Ly Tran Thi Ly" w:date="2019-06-13T10:14:00Z">
        <w:r w:rsidR="003301E1" w:rsidRPr="006A323B" w:rsidDel="006A323B">
          <w:rPr>
            <w:rFonts w:ascii="Times New Roman" w:hAnsi="Times New Roman" w:cs="Times New Roman"/>
            <w:i/>
            <w:sz w:val="26"/>
            <w:szCs w:val="26"/>
            <w:rPrChange w:id="4660" w:author="Ly Tran Thi Ly" w:date="2019-06-13T10:14:00Z">
              <w:rPr>
                <w:rFonts w:ascii="Times New Roman" w:hAnsi="Times New Roman" w:cs="Times New Roman"/>
                <w:sz w:val="26"/>
                <w:szCs w:val="26"/>
              </w:rPr>
            </w:rPrChange>
          </w:rPr>
          <w:delText>C</w:delText>
        </w:r>
      </w:del>
      <w:r w:rsidR="003301E1" w:rsidRPr="006A323B">
        <w:rPr>
          <w:rFonts w:ascii="Times New Roman" w:hAnsi="Times New Roman" w:cs="Times New Roman"/>
          <w:i/>
          <w:sz w:val="26"/>
          <w:szCs w:val="26"/>
          <w:rPrChange w:id="4661" w:author="Ly Tran Thi Ly" w:date="2019-06-13T10:14:00Z">
            <w:rPr>
              <w:rFonts w:ascii="Times New Roman" w:hAnsi="Times New Roman" w:cs="Times New Roman"/>
              <w:sz w:val="26"/>
              <w:szCs w:val="26"/>
            </w:rPr>
          </w:rPrChange>
        </w:rPr>
        <w:t>lass</w:t>
      </w:r>
      <w:r w:rsidR="003301E1" w:rsidRPr="00A9201D">
        <w:rPr>
          <w:rFonts w:ascii="Times New Roman" w:hAnsi="Times New Roman" w:cs="Times New Roman"/>
          <w:sz w:val="26"/>
          <w:szCs w:val="26"/>
        </w:rPr>
        <w:t>:</w:t>
      </w:r>
    </w:p>
    <w:p w14:paraId="4D2D571A" w14:textId="77777777" w:rsidR="00733A29" w:rsidRPr="00A9201D" w:rsidDel="006A323B" w:rsidRDefault="00733A29" w:rsidP="007D3873">
      <w:pPr>
        <w:tabs>
          <w:tab w:val="left" w:pos="450"/>
        </w:tabs>
        <w:ind w:firstLine="720"/>
        <w:jc w:val="both"/>
        <w:rPr>
          <w:del w:id="4662" w:author="Ly Tran Thi Ly" w:date="2019-06-13T10:12:00Z"/>
          <w:rFonts w:ascii="Times New Roman" w:hAnsi="Times New Roman" w:cs="Times New Roman"/>
          <w:sz w:val="26"/>
          <w:szCs w:val="26"/>
        </w:rPr>
      </w:pPr>
    </w:p>
    <w:p w14:paraId="5F735FAD" w14:textId="721B471E" w:rsidR="00BF7A7C" w:rsidRPr="00A9201D" w:rsidRDefault="00BF7A7C">
      <w:pPr>
        <w:tabs>
          <w:tab w:val="left" w:pos="450"/>
        </w:tabs>
        <w:jc w:val="both"/>
        <w:rPr>
          <w:rFonts w:ascii="Times New Roman" w:hAnsi="Times New Roman" w:cs="Times New Roman"/>
          <w:sz w:val="26"/>
          <w:szCs w:val="26"/>
        </w:rPr>
        <w:pPrChange w:id="4663" w:author="Ly Tran Thi Ly" w:date="2019-06-13T10:12:00Z">
          <w:pPr>
            <w:tabs>
              <w:tab w:val="left" w:pos="450"/>
            </w:tabs>
            <w:ind w:firstLine="720"/>
            <w:jc w:val="both"/>
          </w:pPr>
        </w:pPrChange>
      </w:pPr>
    </w:p>
    <w:p w14:paraId="682A6AE1" w14:textId="1D58D11B" w:rsidR="001A6143" w:rsidRPr="00A9201D" w:rsidRDefault="001A6143" w:rsidP="001A6143">
      <w:pPr>
        <w:tabs>
          <w:tab w:val="left" w:pos="450"/>
        </w:tabs>
        <w:ind w:left="450" w:firstLine="540"/>
        <w:jc w:val="both"/>
        <w:rPr>
          <w:rFonts w:ascii="Times New Roman" w:hAnsi="Times New Roman" w:cs="Times New Roman"/>
          <w:sz w:val="26"/>
          <w:szCs w:val="26"/>
        </w:rPr>
      </w:pPr>
      <w:del w:id="4664" w:author="Ly Tran Thi Ly" w:date="2019-06-19T16:12:00Z">
        <w:r w:rsidRPr="00A9201D" w:rsidDel="00D44974">
          <w:rPr>
            <w:rFonts w:ascii="Times New Roman" w:hAnsi="Times New Roman" w:cs="Times New Roman"/>
            <w:sz w:val="26"/>
            <w:szCs w:val="26"/>
          </w:rPr>
          <w:delText>Như đã trình bày ở phần trước, chúng ta cần một ontology có các thành phần</w:delText>
        </w:r>
        <w:r w:rsidR="001958E5" w:rsidRPr="00A9201D" w:rsidDel="00D44974">
          <w:rPr>
            <w:rFonts w:ascii="Times New Roman" w:hAnsi="Times New Roman" w:cs="Times New Roman"/>
            <w:sz w:val="26"/>
            <w:szCs w:val="26"/>
          </w:rPr>
          <w:delText xml:space="preserve"> company, context, know - what, know – how, object</w:delText>
        </w:r>
      </w:del>
      <w:del w:id="4665" w:author="Ly Tran Thi Ly" w:date="2019-06-14T16:01:00Z">
        <w:r w:rsidR="001958E5" w:rsidRPr="00A9201D" w:rsidDel="00020263">
          <w:rPr>
            <w:rFonts w:ascii="Times New Roman" w:hAnsi="Times New Roman" w:cs="Times New Roman"/>
            <w:sz w:val="26"/>
            <w:szCs w:val="26"/>
          </w:rPr>
          <w:delText xml:space="preserve">, </w:delText>
        </w:r>
      </w:del>
      <w:del w:id="4666" w:author="Ly Tran Thi Ly" w:date="2019-06-19T16:12:00Z">
        <w:r w:rsidR="001958E5" w:rsidRPr="00A9201D" w:rsidDel="00D44974">
          <w:rPr>
            <w:rFonts w:ascii="Times New Roman" w:hAnsi="Times New Roman" w:cs="Times New Roman"/>
            <w:sz w:val="26"/>
            <w:szCs w:val="26"/>
          </w:rPr>
          <w:delText>…</w:delText>
        </w:r>
        <w:r w:rsidRPr="00A9201D" w:rsidDel="00D44974">
          <w:rPr>
            <w:rFonts w:ascii="Times New Roman" w:hAnsi="Times New Roman" w:cs="Times New Roman"/>
            <w:sz w:val="26"/>
            <w:szCs w:val="26"/>
          </w:rPr>
          <w:delText xml:space="preserve">, sau </w:delText>
        </w:r>
      </w:del>
      <w:ins w:id="4667" w:author="Ly Tran Thi Ly" w:date="2019-06-19T16:12:00Z">
        <w:r w:rsidR="00D44974">
          <w:rPr>
            <w:rFonts w:ascii="Times New Roman" w:hAnsi="Times New Roman" w:cs="Times New Roman"/>
            <w:sz w:val="26"/>
            <w:szCs w:val="26"/>
          </w:rPr>
          <w:t xml:space="preserve">Sau </w:t>
        </w:r>
      </w:ins>
      <w:r w:rsidRPr="00A9201D">
        <w:rPr>
          <w:rFonts w:ascii="Times New Roman" w:hAnsi="Times New Roman" w:cs="Times New Roman"/>
          <w:sz w:val="26"/>
          <w:szCs w:val="26"/>
        </w:rPr>
        <w:t>đây chúng tôi sẽ trình bày rõ hơn về các class cũng như các mối quan hệ giữa chúng:</w:t>
      </w:r>
    </w:p>
    <w:p w14:paraId="3E531D52" w14:textId="77777777" w:rsidR="00786D9C" w:rsidRPr="00A9201D" w:rsidRDefault="00786D9C" w:rsidP="00786D9C">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Pr="00A60A16">
        <w:rPr>
          <w:rFonts w:ascii="Times New Roman" w:hAnsi="Times New Roman" w:cs="Times New Roman"/>
          <w:b/>
          <w:sz w:val="26"/>
          <w:szCs w:val="26"/>
        </w:rPr>
        <w:t>Company</w:t>
      </w:r>
      <w:r w:rsidRPr="00FF35D0">
        <w:rPr>
          <w:rFonts w:ascii="Times New Roman" w:hAnsi="Times New Roman" w:cs="Times New Roman"/>
          <w:sz w:val="26"/>
          <w:szCs w:val="26"/>
        </w:rPr>
        <w:t xml:space="preserve"> là class thể hiệ</w:t>
      </w:r>
      <w:r w:rsidRPr="004C6674">
        <w:rPr>
          <w:rFonts w:ascii="Times New Roman" w:hAnsi="Times New Roman" w:cs="Times New Roman"/>
          <w:sz w:val="26"/>
          <w:szCs w:val="26"/>
        </w:rPr>
        <w:t>n cho công ty</w:t>
      </w:r>
      <w:r w:rsidR="001958E5" w:rsidRPr="004C6674">
        <w:rPr>
          <w:rFonts w:ascii="Times New Roman" w:hAnsi="Times New Roman" w:cs="Times New Roman"/>
          <w:sz w:val="26"/>
          <w:szCs w:val="26"/>
        </w:rPr>
        <w:t xml:space="preserve"> </w:t>
      </w:r>
      <w:r w:rsidR="00016652" w:rsidRPr="004C6674">
        <w:rPr>
          <w:rFonts w:ascii="Times New Roman" w:hAnsi="Times New Roman" w:cs="Times New Roman"/>
          <w:sz w:val="26"/>
          <w:szCs w:val="26"/>
        </w:rPr>
        <w:t>chủ</w:t>
      </w:r>
      <w:r w:rsidR="00016652" w:rsidRPr="00A9201D">
        <w:rPr>
          <w:rFonts w:ascii="Times New Roman" w:hAnsi="Times New Roman" w:cs="Times New Roman"/>
          <w:sz w:val="26"/>
          <w:szCs w:val="26"/>
        </w:rPr>
        <w:t xml:space="preserve"> sở hữu các phần mềm kĩ thuật</w:t>
      </w:r>
      <w:r w:rsidRPr="00A9201D">
        <w:rPr>
          <w:rFonts w:ascii="Times New Roman" w:hAnsi="Times New Roman" w:cs="Times New Roman"/>
          <w:sz w:val="26"/>
          <w:szCs w:val="26"/>
        </w:rPr>
        <w:t xml:space="preserve"> – vì ở đây chúng tôi dùng AdobePhotoshop làm minh họa nên “Company” sẽ có subclass là “Adobe”, AdobePhotoshop cũng như các sản phẩm khác của Adobe sẽ làm invidual của class “Adobe”. Trong trường hợp có các công ty khác cần thêm vào KBS như Microsoft chằng hạn, lúc đó class “Company” sẽ có thêm một class con có mối quan hệ subClassOf với “Company” là class “Microsoft”, tương tự các sản phẩm của Microsoft như Excel, Word sẽ là các invidual của class Microsoft. </w:t>
      </w:r>
      <w:r w:rsidR="00F26E3C" w:rsidRPr="00A9201D">
        <w:rPr>
          <w:rFonts w:ascii="Times New Roman" w:hAnsi="Times New Roman" w:cs="Times New Roman"/>
          <w:sz w:val="26"/>
          <w:szCs w:val="26"/>
        </w:rPr>
        <w:t xml:space="preserve">Company là class cha của các class như Adobe hay Microsoft, </w:t>
      </w:r>
      <w:r w:rsidR="00F26E3C" w:rsidRPr="00A9201D">
        <w:rPr>
          <w:rFonts w:ascii="Times New Roman" w:hAnsi="Times New Roman" w:cs="Times New Roman"/>
          <w:sz w:val="26"/>
          <w:szCs w:val="26"/>
        </w:rPr>
        <w:lastRenderedPageBreak/>
        <w:t>mà mỗi sản phẩm kĩ thuật của mỗi công ty sẽ có những object riêng không giống nhau và nó chỉ liên quan đến object đó chứ không phải bất kì object nào thuộc sản phẩm kĩ thuật khác. Vậy nên chúng tôi có mối quan hệ “hasObject” giữa company đến class “Object”. Điều này cũng có nghĩa là mỗi invidual trong class con (hay nói cách khác là mỗi sản phẩm kĩ thuật) sẽ có các mối quan hệ “hasObject” đến class “Object”.</w:t>
      </w:r>
    </w:p>
    <w:p w14:paraId="159895A1" w14:textId="77777777" w:rsidR="003301E1" w:rsidRPr="00A9201D" w:rsidRDefault="003301E1" w:rsidP="007D3873">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Pr="00A60A16">
        <w:rPr>
          <w:rFonts w:ascii="Times New Roman" w:hAnsi="Times New Roman" w:cs="Times New Roman"/>
          <w:b/>
          <w:sz w:val="26"/>
          <w:szCs w:val="26"/>
        </w:rPr>
        <w:t>Context</w:t>
      </w:r>
      <w:r w:rsidRPr="00FF35D0">
        <w:rPr>
          <w:rFonts w:ascii="Times New Roman" w:hAnsi="Times New Roman" w:cs="Times New Roman"/>
          <w:sz w:val="26"/>
          <w:szCs w:val="26"/>
        </w:rPr>
        <w:t xml:space="preserve"> là ngữ cả</w:t>
      </w:r>
      <w:r w:rsidRPr="004C6674">
        <w:rPr>
          <w:rFonts w:ascii="Times New Roman" w:hAnsi="Times New Roman" w:cs="Times New Roman"/>
          <w:sz w:val="26"/>
          <w:szCs w:val="26"/>
        </w:rPr>
        <w:t>nh trong câu hỏi củ</w:t>
      </w:r>
      <w:r w:rsidRPr="00A9201D">
        <w:rPr>
          <w:rFonts w:ascii="Times New Roman" w:hAnsi="Times New Roman" w:cs="Times New Roman"/>
          <w:sz w:val="26"/>
          <w:szCs w:val="26"/>
        </w:rPr>
        <w:t>a người dùng, có thể là phiên bản sử dụng, môi trườ</w:t>
      </w:r>
      <w:r w:rsidR="00277FB6" w:rsidRPr="00A9201D">
        <w:rPr>
          <w:rFonts w:ascii="Times New Roman" w:hAnsi="Times New Roman" w:cs="Times New Roman"/>
          <w:sz w:val="26"/>
          <w:szCs w:val="26"/>
        </w:rPr>
        <w:t>ng, tác nhân</w:t>
      </w:r>
      <w:del w:id="4668" w:author="Ly Tran Thi Ly" w:date="2019-06-14T16:01:00Z">
        <w:r w:rsidR="00277FB6" w:rsidRPr="00A9201D" w:rsidDel="00020263">
          <w:rPr>
            <w:rFonts w:ascii="Times New Roman" w:hAnsi="Times New Roman" w:cs="Times New Roman"/>
            <w:sz w:val="26"/>
            <w:szCs w:val="26"/>
          </w:rPr>
          <w:delText xml:space="preserve">, </w:delText>
        </w:r>
      </w:del>
      <w:r w:rsidR="00277FB6" w:rsidRPr="00A9201D">
        <w:rPr>
          <w:rFonts w:ascii="Times New Roman" w:hAnsi="Times New Roman" w:cs="Times New Roman"/>
          <w:sz w:val="26"/>
          <w:szCs w:val="26"/>
        </w:rPr>
        <w:t>…</w:t>
      </w:r>
      <w:r w:rsidRPr="00A9201D">
        <w:rPr>
          <w:rFonts w:ascii="Times New Roman" w:hAnsi="Times New Roman" w:cs="Times New Roman"/>
          <w:sz w:val="26"/>
          <w:szCs w:val="26"/>
        </w:rPr>
        <w:t xml:space="preserve"> Ở đây, có 2 loại Context là Context-When – ngữ cảnh liên quan đến thời gian, phiên bả</w:t>
      </w:r>
      <w:r w:rsidR="00786D9C" w:rsidRPr="00A9201D">
        <w:rPr>
          <w:rFonts w:ascii="Times New Roman" w:hAnsi="Times New Roman" w:cs="Times New Roman"/>
          <w:sz w:val="26"/>
          <w:szCs w:val="26"/>
        </w:rPr>
        <w:t>n</w:t>
      </w:r>
      <w:r w:rsidRPr="00A9201D">
        <w:rPr>
          <w:rFonts w:ascii="Times New Roman" w:hAnsi="Times New Roman" w:cs="Times New Roman"/>
          <w:sz w:val="26"/>
          <w:szCs w:val="26"/>
        </w:rPr>
        <w:t xml:space="preserve"> (CS6, CS5) … và Context-Where – ngữ cảnh liên quan đến vị trí, môi trường cài đặt</w:t>
      </w:r>
      <w:del w:id="4669" w:author="Ly Tran Thi Ly" w:date="2019-06-14T16:02:00Z">
        <w:r w:rsidRPr="00A9201D" w:rsidDel="00020263">
          <w:rPr>
            <w:rFonts w:ascii="Times New Roman" w:hAnsi="Times New Roman" w:cs="Times New Roman"/>
            <w:sz w:val="26"/>
            <w:szCs w:val="26"/>
          </w:rPr>
          <w:delText xml:space="preserve">, </w:delText>
        </w:r>
      </w:del>
      <w:r w:rsidRPr="00A9201D">
        <w:rPr>
          <w:rFonts w:ascii="Times New Roman" w:hAnsi="Times New Roman" w:cs="Times New Roman"/>
          <w:sz w:val="26"/>
          <w:szCs w:val="26"/>
        </w:rPr>
        <w:t>… (Window, Mac OS)</w:t>
      </w:r>
    </w:p>
    <w:p w14:paraId="19B0F5DE" w14:textId="77777777" w:rsidR="00CC15A6" w:rsidRPr="00A9201D" w:rsidRDefault="003301E1" w:rsidP="007D3873">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Pr="00A60A16">
        <w:rPr>
          <w:rFonts w:ascii="Times New Roman" w:hAnsi="Times New Roman" w:cs="Times New Roman"/>
          <w:b/>
          <w:sz w:val="26"/>
          <w:szCs w:val="26"/>
        </w:rPr>
        <w:t>Object</w:t>
      </w:r>
      <w:r w:rsidRPr="00FF35D0">
        <w:rPr>
          <w:rFonts w:ascii="Times New Roman" w:hAnsi="Times New Roman" w:cs="Times New Roman"/>
          <w:sz w:val="26"/>
          <w:szCs w:val="26"/>
        </w:rPr>
        <w:t xml:space="preserve"> là đối tượ</w:t>
      </w:r>
      <w:r w:rsidRPr="004C6674">
        <w:rPr>
          <w:rFonts w:ascii="Times New Roman" w:hAnsi="Times New Roman" w:cs="Times New Roman"/>
          <w:sz w:val="26"/>
          <w:szCs w:val="26"/>
        </w:rPr>
        <w:t>ng mà người dùng muố</w:t>
      </w:r>
      <w:r w:rsidRPr="00A9201D">
        <w:rPr>
          <w:rFonts w:ascii="Times New Roman" w:hAnsi="Times New Roman" w:cs="Times New Roman"/>
          <w:sz w:val="26"/>
          <w:szCs w:val="26"/>
        </w:rPr>
        <w:t>n hỏi. Giả sử đối với câu hỏ</w:t>
      </w:r>
      <w:r w:rsidR="00E90ECD" w:rsidRPr="00A9201D">
        <w:rPr>
          <w:rFonts w:ascii="Times New Roman" w:hAnsi="Times New Roman" w:cs="Times New Roman"/>
          <w:sz w:val="26"/>
          <w:szCs w:val="26"/>
        </w:rPr>
        <w:t>i w</w:t>
      </w:r>
      <w:r w:rsidRPr="00A9201D">
        <w:rPr>
          <w:rFonts w:ascii="Times New Roman" w:hAnsi="Times New Roman" w:cs="Times New Roman"/>
          <w:sz w:val="26"/>
          <w:szCs w:val="26"/>
        </w:rPr>
        <w:t>hat – là câu hỏi về định nghĩa. Khi người dùng hỏ</w:t>
      </w:r>
      <w:r w:rsidR="001734D6" w:rsidRPr="00A9201D">
        <w:rPr>
          <w:rFonts w:ascii="Times New Roman" w:hAnsi="Times New Roman" w:cs="Times New Roman"/>
          <w:sz w:val="26"/>
          <w:szCs w:val="26"/>
        </w:rPr>
        <w:t>i “</w:t>
      </w:r>
      <w:r w:rsidR="001734D6" w:rsidRPr="00346F9E">
        <w:rPr>
          <w:rFonts w:ascii="Times New Roman" w:hAnsi="Times New Roman" w:cs="Times New Roman"/>
          <w:i/>
          <w:sz w:val="26"/>
          <w:szCs w:val="26"/>
          <w:rPrChange w:id="4670" w:author="Ly Tran Thi Ly" w:date="2019-06-20T16:58:00Z">
            <w:rPr>
              <w:rFonts w:ascii="Times New Roman" w:hAnsi="Times New Roman" w:cs="Times New Roman"/>
              <w:sz w:val="26"/>
              <w:szCs w:val="26"/>
            </w:rPr>
          </w:rPrChange>
        </w:rPr>
        <w:t>w</w:t>
      </w:r>
      <w:r w:rsidRPr="00346F9E">
        <w:rPr>
          <w:rFonts w:ascii="Times New Roman" w:hAnsi="Times New Roman" w:cs="Times New Roman"/>
          <w:i/>
          <w:sz w:val="26"/>
          <w:szCs w:val="26"/>
          <w:rPrChange w:id="4671" w:author="Ly Tran Thi Ly" w:date="2019-06-20T16:58:00Z">
            <w:rPr>
              <w:rFonts w:ascii="Times New Roman" w:hAnsi="Times New Roman" w:cs="Times New Roman"/>
              <w:sz w:val="26"/>
              <w:szCs w:val="26"/>
            </w:rPr>
          </w:rPrChange>
        </w:rPr>
        <w:t>hat is layer</w:t>
      </w:r>
      <w:r w:rsidRPr="00A9201D">
        <w:rPr>
          <w:rFonts w:ascii="Times New Roman" w:hAnsi="Times New Roman" w:cs="Times New Roman"/>
          <w:sz w:val="26"/>
          <w:szCs w:val="26"/>
        </w:rPr>
        <w:t>?</w:t>
      </w:r>
      <w:r w:rsidR="001734D6" w:rsidRPr="00A9201D">
        <w:rPr>
          <w:rFonts w:ascii="Times New Roman" w:hAnsi="Times New Roman" w:cs="Times New Roman"/>
          <w:sz w:val="26"/>
          <w:szCs w:val="26"/>
        </w:rPr>
        <w:t>”</w:t>
      </w:r>
      <w:r w:rsidRPr="00A9201D">
        <w:rPr>
          <w:rFonts w:ascii="Times New Roman" w:hAnsi="Times New Roman" w:cs="Times New Roman"/>
          <w:sz w:val="26"/>
          <w:szCs w:val="26"/>
        </w:rPr>
        <w:t xml:space="preserve"> -&gt; Object ở đây là </w:t>
      </w:r>
      <w:r w:rsidR="001734D6" w:rsidRPr="00A9201D">
        <w:rPr>
          <w:rFonts w:ascii="Times New Roman" w:hAnsi="Times New Roman" w:cs="Times New Roman"/>
          <w:sz w:val="26"/>
          <w:szCs w:val="26"/>
        </w:rPr>
        <w:t>“</w:t>
      </w:r>
      <w:r w:rsidRPr="00346F9E">
        <w:rPr>
          <w:rFonts w:ascii="Times New Roman" w:hAnsi="Times New Roman" w:cs="Times New Roman"/>
          <w:i/>
          <w:sz w:val="26"/>
          <w:szCs w:val="26"/>
          <w:rPrChange w:id="4672" w:author="Ly Tran Thi Ly" w:date="2019-06-20T16:58:00Z">
            <w:rPr>
              <w:rFonts w:ascii="Times New Roman" w:hAnsi="Times New Roman" w:cs="Times New Roman"/>
              <w:sz w:val="26"/>
              <w:szCs w:val="26"/>
            </w:rPr>
          </w:rPrChange>
        </w:rPr>
        <w:t>Layer</w:t>
      </w:r>
      <w:r w:rsidR="001734D6" w:rsidRPr="00A9201D">
        <w:rPr>
          <w:rFonts w:ascii="Times New Roman" w:hAnsi="Times New Roman" w:cs="Times New Roman"/>
          <w:sz w:val="26"/>
          <w:szCs w:val="26"/>
        </w:rPr>
        <w:t>”</w:t>
      </w:r>
      <w:r w:rsidRPr="00A9201D">
        <w:rPr>
          <w:rFonts w:ascii="Times New Roman" w:hAnsi="Times New Roman" w:cs="Times New Roman"/>
          <w:sz w:val="26"/>
          <w:szCs w:val="26"/>
        </w:rPr>
        <w:t xml:space="preserve">. </w:t>
      </w:r>
    </w:p>
    <w:p w14:paraId="34D4F7DA" w14:textId="77777777" w:rsidR="003301E1" w:rsidRPr="00A9201D" w:rsidRDefault="003301E1" w:rsidP="007D3873">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00CC15A6" w:rsidRPr="00A60A16">
        <w:rPr>
          <w:rFonts w:ascii="Times New Roman" w:hAnsi="Times New Roman" w:cs="Times New Roman"/>
          <w:b/>
          <w:sz w:val="26"/>
          <w:szCs w:val="26"/>
        </w:rPr>
        <w:t>Knowledge Component</w:t>
      </w:r>
      <w:r w:rsidRPr="00FF35D0">
        <w:rPr>
          <w:rFonts w:ascii="Times New Roman" w:hAnsi="Times New Roman" w:cs="Times New Roman"/>
          <w:sz w:val="26"/>
          <w:szCs w:val="26"/>
        </w:rPr>
        <w:t xml:space="preserve"> là </w:t>
      </w:r>
      <w:r w:rsidR="00CC15A6" w:rsidRPr="00FF35D0">
        <w:rPr>
          <w:rFonts w:ascii="Times New Roman" w:hAnsi="Times New Roman" w:cs="Times New Roman"/>
          <w:sz w:val="26"/>
          <w:szCs w:val="26"/>
        </w:rPr>
        <w:t>miền ki</w:t>
      </w:r>
      <w:r w:rsidR="00CC15A6" w:rsidRPr="004C6674">
        <w:rPr>
          <w:rFonts w:ascii="Times New Roman" w:hAnsi="Times New Roman" w:cs="Times New Roman"/>
          <w:sz w:val="26"/>
          <w:szCs w:val="26"/>
        </w:rPr>
        <w:t>ến thức – nơi lưu tr</w:t>
      </w:r>
      <w:r w:rsidR="00CC15A6" w:rsidRPr="00A9201D">
        <w:rPr>
          <w:rFonts w:ascii="Times New Roman" w:hAnsi="Times New Roman" w:cs="Times New Roman"/>
          <w:sz w:val="26"/>
          <w:szCs w:val="26"/>
        </w:rPr>
        <w:t>ữ dữ liệu chính để phản hồi lại cho người dùng</w:t>
      </w:r>
      <w:r w:rsidRPr="00A9201D">
        <w:rPr>
          <w:rFonts w:ascii="Times New Roman" w:hAnsi="Times New Roman" w:cs="Times New Roman"/>
          <w:sz w:val="26"/>
          <w:szCs w:val="26"/>
        </w:rPr>
        <w:t xml:space="preserve">. Mỗi </w:t>
      </w:r>
      <w:r w:rsidR="00CC15A6" w:rsidRPr="00A9201D">
        <w:rPr>
          <w:rFonts w:ascii="Times New Roman" w:hAnsi="Times New Roman" w:cs="Times New Roman"/>
          <w:sz w:val="26"/>
          <w:szCs w:val="26"/>
        </w:rPr>
        <w:t>Knowledge Component</w:t>
      </w:r>
      <w:r w:rsidRPr="00A9201D">
        <w:rPr>
          <w:rFonts w:ascii="Times New Roman" w:hAnsi="Times New Roman" w:cs="Times New Roman"/>
          <w:sz w:val="26"/>
          <w:szCs w:val="26"/>
        </w:rPr>
        <w:t xml:space="preserve"> có thể có một hoặc nhiề</w:t>
      </w:r>
      <w:r w:rsidR="004D4063" w:rsidRPr="00A9201D">
        <w:rPr>
          <w:rFonts w:ascii="Times New Roman" w:hAnsi="Times New Roman" w:cs="Times New Roman"/>
          <w:sz w:val="26"/>
          <w:szCs w:val="26"/>
        </w:rPr>
        <w:t>u object và</w:t>
      </w:r>
      <w:r w:rsidRPr="00A9201D">
        <w:rPr>
          <w:rFonts w:ascii="Times New Roman" w:hAnsi="Times New Roman" w:cs="Times New Roman"/>
          <w:sz w:val="26"/>
          <w:szCs w:val="26"/>
        </w:rPr>
        <w:t xml:space="preserve"> context</w:t>
      </w:r>
      <w:r w:rsidR="004D4063" w:rsidRPr="00A9201D">
        <w:rPr>
          <w:rFonts w:ascii="Times New Roman" w:hAnsi="Times New Roman" w:cs="Times New Roman"/>
          <w:sz w:val="26"/>
          <w:szCs w:val="26"/>
        </w:rPr>
        <w:t xml:space="preserve"> (bắt buộc phải có ít nhất một object)</w:t>
      </w:r>
      <w:r w:rsidR="00016652" w:rsidRPr="00A9201D">
        <w:rPr>
          <w:rFonts w:ascii="Times New Roman" w:hAnsi="Times New Roman" w:cs="Times New Roman"/>
          <w:sz w:val="26"/>
          <w:szCs w:val="26"/>
        </w:rPr>
        <w:t>, vì vậy nó sẽ cần có mối quan hệ hasObject đến</w:t>
      </w:r>
      <w:r w:rsidR="00E35380" w:rsidRPr="00A9201D">
        <w:rPr>
          <w:rFonts w:ascii="Times New Roman" w:hAnsi="Times New Roman" w:cs="Times New Roman"/>
          <w:sz w:val="26"/>
          <w:szCs w:val="26"/>
        </w:rPr>
        <w:t xml:space="preserve"> class “Object” và mối quan hệ “hasContext” đến class “Context”</w:t>
      </w:r>
      <w:r w:rsidRPr="00A9201D">
        <w:rPr>
          <w:rFonts w:ascii="Times New Roman" w:hAnsi="Times New Roman" w:cs="Times New Roman"/>
          <w:sz w:val="26"/>
          <w:szCs w:val="26"/>
        </w:rPr>
        <w:t xml:space="preserve">. </w:t>
      </w:r>
      <w:r w:rsidR="004D4063" w:rsidRPr="00A9201D">
        <w:rPr>
          <w:rFonts w:ascii="Times New Roman" w:hAnsi="Times New Roman" w:cs="Times New Roman"/>
          <w:sz w:val="26"/>
          <w:szCs w:val="26"/>
        </w:rPr>
        <w:t xml:space="preserve">Hiện tại </w:t>
      </w:r>
      <w:r w:rsidR="00E35380" w:rsidRPr="00A9201D">
        <w:rPr>
          <w:rFonts w:ascii="Times New Roman" w:hAnsi="Times New Roman" w:cs="Times New Roman"/>
          <w:sz w:val="26"/>
          <w:szCs w:val="26"/>
        </w:rPr>
        <w:t>“</w:t>
      </w:r>
      <w:r w:rsidR="004D4063" w:rsidRPr="00A9201D">
        <w:rPr>
          <w:rFonts w:ascii="Times New Roman" w:hAnsi="Times New Roman" w:cs="Times New Roman"/>
          <w:sz w:val="26"/>
          <w:szCs w:val="26"/>
        </w:rPr>
        <w:t>Knowledge Component</w:t>
      </w:r>
      <w:r w:rsidR="00E35380" w:rsidRPr="00A9201D">
        <w:rPr>
          <w:rFonts w:ascii="Times New Roman" w:hAnsi="Times New Roman" w:cs="Times New Roman"/>
          <w:sz w:val="26"/>
          <w:szCs w:val="26"/>
        </w:rPr>
        <w:t>”</w:t>
      </w:r>
      <w:r w:rsidR="00CC15A6" w:rsidRPr="00A9201D">
        <w:rPr>
          <w:rFonts w:ascii="Times New Roman" w:hAnsi="Times New Roman" w:cs="Times New Roman"/>
          <w:sz w:val="26"/>
          <w:szCs w:val="26"/>
        </w:rPr>
        <w:t xml:space="preserve"> có hai SubClass là </w:t>
      </w:r>
      <w:r w:rsidR="00E35380" w:rsidRPr="00A9201D">
        <w:rPr>
          <w:rFonts w:ascii="Times New Roman" w:hAnsi="Times New Roman" w:cs="Times New Roman"/>
          <w:sz w:val="26"/>
          <w:szCs w:val="26"/>
        </w:rPr>
        <w:t>“</w:t>
      </w:r>
      <w:r w:rsidR="00CC15A6" w:rsidRPr="00A9201D">
        <w:rPr>
          <w:rFonts w:ascii="Times New Roman" w:hAnsi="Times New Roman" w:cs="Times New Roman"/>
          <w:sz w:val="26"/>
          <w:szCs w:val="26"/>
        </w:rPr>
        <w:t xml:space="preserve">Know </w:t>
      </w:r>
      <w:r w:rsidR="00E35380" w:rsidRPr="00A9201D">
        <w:rPr>
          <w:rFonts w:ascii="Times New Roman" w:hAnsi="Times New Roman" w:cs="Times New Roman"/>
          <w:sz w:val="26"/>
          <w:szCs w:val="26"/>
        </w:rPr>
        <w:t>–</w:t>
      </w:r>
      <w:r w:rsidR="00CC15A6" w:rsidRPr="00A9201D">
        <w:rPr>
          <w:rFonts w:ascii="Times New Roman" w:hAnsi="Times New Roman" w:cs="Times New Roman"/>
          <w:sz w:val="26"/>
          <w:szCs w:val="26"/>
        </w:rPr>
        <w:t xml:space="preserve"> What</w:t>
      </w:r>
      <w:r w:rsidR="00E35380" w:rsidRPr="00A9201D">
        <w:rPr>
          <w:rFonts w:ascii="Times New Roman" w:hAnsi="Times New Roman" w:cs="Times New Roman"/>
          <w:sz w:val="26"/>
          <w:szCs w:val="26"/>
        </w:rPr>
        <w:t>”</w:t>
      </w:r>
      <w:r w:rsidR="00CC15A6" w:rsidRPr="00A9201D">
        <w:rPr>
          <w:rFonts w:ascii="Times New Roman" w:hAnsi="Times New Roman" w:cs="Times New Roman"/>
          <w:sz w:val="26"/>
          <w:szCs w:val="26"/>
        </w:rPr>
        <w:t xml:space="preserve"> và </w:t>
      </w:r>
      <w:r w:rsidR="00E35380" w:rsidRPr="00A9201D">
        <w:rPr>
          <w:rFonts w:ascii="Times New Roman" w:hAnsi="Times New Roman" w:cs="Times New Roman"/>
          <w:sz w:val="26"/>
          <w:szCs w:val="26"/>
        </w:rPr>
        <w:t>“</w:t>
      </w:r>
      <w:r w:rsidR="00CC15A6" w:rsidRPr="00A9201D">
        <w:rPr>
          <w:rFonts w:ascii="Times New Roman" w:hAnsi="Times New Roman" w:cs="Times New Roman"/>
          <w:sz w:val="26"/>
          <w:szCs w:val="26"/>
        </w:rPr>
        <w:t xml:space="preserve">Know </w:t>
      </w:r>
      <w:r w:rsidR="00E35380" w:rsidRPr="00A9201D">
        <w:rPr>
          <w:rFonts w:ascii="Times New Roman" w:hAnsi="Times New Roman" w:cs="Times New Roman"/>
          <w:sz w:val="26"/>
          <w:szCs w:val="26"/>
        </w:rPr>
        <w:t>–</w:t>
      </w:r>
      <w:r w:rsidR="00CC15A6" w:rsidRPr="00A9201D">
        <w:rPr>
          <w:rFonts w:ascii="Times New Roman" w:hAnsi="Times New Roman" w:cs="Times New Roman"/>
          <w:sz w:val="26"/>
          <w:szCs w:val="26"/>
        </w:rPr>
        <w:t xml:space="preserve"> How</w:t>
      </w:r>
      <w:r w:rsidR="00E35380" w:rsidRPr="00A9201D">
        <w:rPr>
          <w:rFonts w:ascii="Times New Roman" w:hAnsi="Times New Roman" w:cs="Times New Roman"/>
          <w:sz w:val="26"/>
          <w:szCs w:val="26"/>
        </w:rPr>
        <w:t>”</w:t>
      </w:r>
      <w:r w:rsidRPr="00A9201D">
        <w:rPr>
          <w:rFonts w:ascii="Times New Roman" w:hAnsi="Times New Roman" w:cs="Times New Roman"/>
          <w:sz w:val="26"/>
          <w:szCs w:val="26"/>
        </w:rPr>
        <w:t xml:space="preserve">. </w:t>
      </w:r>
    </w:p>
    <w:p w14:paraId="6935347E" w14:textId="6AF6DB09" w:rsidR="003301E1" w:rsidRPr="00A9201D" w:rsidRDefault="00916077" w:rsidP="007D3873">
      <w:pPr>
        <w:tabs>
          <w:tab w:val="left" w:pos="450"/>
        </w:tabs>
        <w:ind w:left="851"/>
        <w:jc w:val="both"/>
        <w:rPr>
          <w:rFonts w:ascii="Times New Roman" w:hAnsi="Times New Roman" w:cs="Times New Roman"/>
          <w:sz w:val="26"/>
          <w:szCs w:val="26"/>
        </w:rPr>
      </w:pPr>
      <w:r w:rsidRPr="00A9201D">
        <w:rPr>
          <w:rFonts w:ascii="Times New Roman" w:hAnsi="Times New Roman" w:cs="Times New Roman"/>
          <w:sz w:val="26"/>
          <w:szCs w:val="26"/>
        </w:rPr>
        <w:t xml:space="preserve">+ </w:t>
      </w:r>
      <w:r w:rsidRPr="00A9201D">
        <w:rPr>
          <w:rFonts w:ascii="Times New Roman" w:hAnsi="Times New Roman" w:cs="Times New Roman"/>
          <w:sz w:val="26"/>
          <w:szCs w:val="26"/>
        </w:rPr>
        <w:tab/>
      </w:r>
      <w:r w:rsidR="00CC15A6" w:rsidRPr="00A60A16">
        <w:rPr>
          <w:rFonts w:ascii="Times New Roman" w:hAnsi="Times New Roman" w:cs="Times New Roman"/>
          <w:b/>
          <w:sz w:val="26"/>
          <w:szCs w:val="26"/>
        </w:rPr>
        <w:t xml:space="preserve">Know </w:t>
      </w:r>
      <w:r w:rsidR="00E35380" w:rsidRPr="00A60A16">
        <w:rPr>
          <w:rFonts w:ascii="Times New Roman" w:hAnsi="Times New Roman" w:cs="Times New Roman"/>
          <w:b/>
          <w:sz w:val="26"/>
          <w:szCs w:val="26"/>
        </w:rPr>
        <w:t>–</w:t>
      </w:r>
      <w:r w:rsidR="00CC15A6" w:rsidRPr="00A60A16">
        <w:rPr>
          <w:rFonts w:ascii="Times New Roman" w:hAnsi="Times New Roman" w:cs="Times New Roman"/>
          <w:b/>
          <w:sz w:val="26"/>
          <w:szCs w:val="26"/>
        </w:rPr>
        <w:t xml:space="preserve"> What</w:t>
      </w:r>
      <w:r w:rsidR="00CC15A6" w:rsidRPr="00FF35D0">
        <w:rPr>
          <w:rFonts w:ascii="Times New Roman" w:hAnsi="Times New Roman" w:cs="Times New Roman"/>
          <w:sz w:val="26"/>
          <w:szCs w:val="26"/>
        </w:rPr>
        <w:t xml:space="preserve"> chứa miề</w:t>
      </w:r>
      <w:r w:rsidR="00CC15A6" w:rsidRPr="004C6674">
        <w:rPr>
          <w:rFonts w:ascii="Times New Roman" w:hAnsi="Times New Roman" w:cs="Times New Roman"/>
          <w:sz w:val="26"/>
          <w:szCs w:val="26"/>
        </w:rPr>
        <w:t>n kiến thứ</w:t>
      </w:r>
      <w:r w:rsidR="00CC15A6" w:rsidRPr="00A9201D">
        <w:rPr>
          <w:rFonts w:ascii="Times New Roman" w:hAnsi="Times New Roman" w:cs="Times New Roman"/>
          <w:sz w:val="26"/>
          <w:szCs w:val="26"/>
        </w:rPr>
        <w:t>c liên quan đến</w:t>
      </w:r>
      <w:r w:rsidR="003301E1" w:rsidRPr="00A9201D">
        <w:rPr>
          <w:rFonts w:ascii="Times New Roman" w:hAnsi="Times New Roman" w:cs="Times New Roman"/>
          <w:sz w:val="26"/>
          <w:szCs w:val="26"/>
        </w:rPr>
        <w:t xml:space="preserve"> câu hỏ</w:t>
      </w:r>
      <w:r w:rsidR="00CC15A6" w:rsidRPr="00A9201D">
        <w:rPr>
          <w:rFonts w:ascii="Times New Roman" w:hAnsi="Times New Roman" w:cs="Times New Roman"/>
          <w:sz w:val="26"/>
          <w:szCs w:val="26"/>
        </w:rPr>
        <w:t>i what.</w:t>
      </w:r>
      <w:r w:rsidR="00016652" w:rsidRPr="00A9201D">
        <w:rPr>
          <w:rFonts w:ascii="Times New Roman" w:hAnsi="Times New Roman" w:cs="Times New Roman"/>
          <w:sz w:val="26"/>
          <w:szCs w:val="26"/>
        </w:rPr>
        <w:t xml:space="preserve"> Mỗi invidual được xem như một câu hỏi what.</w:t>
      </w:r>
    </w:p>
    <w:p w14:paraId="392BBEDC" w14:textId="3156F858" w:rsidR="003301E1" w:rsidRPr="00A9201D" w:rsidRDefault="00916077" w:rsidP="007D3873">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 xml:space="preserve"> </w:t>
      </w:r>
      <w:r w:rsidRPr="00A9201D">
        <w:rPr>
          <w:rFonts w:ascii="Times New Roman" w:hAnsi="Times New Roman" w:cs="Times New Roman"/>
          <w:sz w:val="26"/>
          <w:szCs w:val="26"/>
        </w:rPr>
        <w:tab/>
        <w:t>+</w:t>
      </w:r>
      <w:r w:rsidRPr="00A9201D">
        <w:rPr>
          <w:rFonts w:ascii="Times New Roman" w:hAnsi="Times New Roman" w:cs="Times New Roman"/>
          <w:sz w:val="26"/>
          <w:szCs w:val="26"/>
        </w:rPr>
        <w:tab/>
      </w:r>
      <w:r w:rsidR="00CC15A6" w:rsidRPr="00A60A16">
        <w:rPr>
          <w:rFonts w:ascii="Times New Roman" w:hAnsi="Times New Roman" w:cs="Times New Roman"/>
          <w:b/>
          <w:sz w:val="26"/>
          <w:szCs w:val="26"/>
        </w:rPr>
        <w:t xml:space="preserve">Know </w:t>
      </w:r>
      <w:r w:rsidR="00E35380" w:rsidRPr="00A60A16">
        <w:rPr>
          <w:rFonts w:ascii="Times New Roman" w:hAnsi="Times New Roman" w:cs="Times New Roman"/>
          <w:b/>
          <w:sz w:val="26"/>
          <w:szCs w:val="26"/>
        </w:rPr>
        <w:t>–</w:t>
      </w:r>
      <w:r w:rsidR="00CC15A6" w:rsidRPr="00A60A16">
        <w:rPr>
          <w:rFonts w:ascii="Times New Roman" w:hAnsi="Times New Roman" w:cs="Times New Roman"/>
          <w:b/>
          <w:sz w:val="26"/>
          <w:szCs w:val="26"/>
        </w:rPr>
        <w:t xml:space="preserve"> </w:t>
      </w:r>
      <w:r w:rsidR="003301E1" w:rsidRPr="00A60A16">
        <w:rPr>
          <w:rFonts w:ascii="Times New Roman" w:hAnsi="Times New Roman" w:cs="Times New Roman"/>
          <w:b/>
          <w:sz w:val="26"/>
          <w:szCs w:val="26"/>
        </w:rPr>
        <w:t>How</w:t>
      </w:r>
      <w:r w:rsidR="003301E1" w:rsidRPr="00FF35D0">
        <w:rPr>
          <w:rFonts w:ascii="Times New Roman" w:hAnsi="Times New Roman" w:cs="Times New Roman"/>
          <w:sz w:val="26"/>
          <w:szCs w:val="26"/>
        </w:rPr>
        <w:t xml:space="preserve"> </w:t>
      </w:r>
      <w:r w:rsidR="00CC15A6" w:rsidRPr="00FF35D0">
        <w:rPr>
          <w:rFonts w:ascii="Times New Roman" w:hAnsi="Times New Roman" w:cs="Times New Roman"/>
          <w:sz w:val="26"/>
          <w:szCs w:val="26"/>
        </w:rPr>
        <w:t>chứa mi</w:t>
      </w:r>
      <w:r w:rsidR="00CC15A6" w:rsidRPr="004C6674">
        <w:rPr>
          <w:rFonts w:ascii="Times New Roman" w:hAnsi="Times New Roman" w:cs="Times New Roman"/>
          <w:sz w:val="26"/>
          <w:szCs w:val="26"/>
        </w:rPr>
        <w:t>ền kiến th</w:t>
      </w:r>
      <w:r w:rsidR="00CC15A6" w:rsidRPr="00A9201D">
        <w:rPr>
          <w:rFonts w:ascii="Times New Roman" w:hAnsi="Times New Roman" w:cs="Times New Roman"/>
          <w:sz w:val="26"/>
          <w:szCs w:val="26"/>
        </w:rPr>
        <w:t>ức liên quan đến</w:t>
      </w:r>
      <w:r w:rsidR="003301E1" w:rsidRPr="00A9201D">
        <w:rPr>
          <w:rFonts w:ascii="Times New Roman" w:hAnsi="Times New Roman" w:cs="Times New Roman"/>
          <w:sz w:val="26"/>
          <w:szCs w:val="26"/>
        </w:rPr>
        <w:t xml:space="preserve"> câu hỏi How.</w:t>
      </w:r>
      <w:r w:rsidR="00016652" w:rsidRPr="00A9201D">
        <w:rPr>
          <w:rFonts w:ascii="Times New Roman" w:hAnsi="Times New Roman" w:cs="Times New Roman"/>
          <w:sz w:val="26"/>
          <w:szCs w:val="26"/>
        </w:rPr>
        <w:t xml:space="preserve"> Mỗi invidual được xem như một câu hỏi how.</w:t>
      </w:r>
      <w:r w:rsidR="003301E1" w:rsidRPr="00A9201D">
        <w:rPr>
          <w:rFonts w:ascii="Times New Roman" w:hAnsi="Times New Roman" w:cs="Times New Roman"/>
          <w:sz w:val="26"/>
          <w:szCs w:val="26"/>
        </w:rPr>
        <w:t xml:space="preserve"> </w:t>
      </w:r>
      <w:r w:rsidR="00016652" w:rsidRPr="00A9201D">
        <w:rPr>
          <w:rFonts w:ascii="Times New Roman" w:hAnsi="Times New Roman" w:cs="Times New Roman"/>
          <w:sz w:val="26"/>
          <w:szCs w:val="26"/>
        </w:rPr>
        <w:t>Như đã phân tích ở phần trước, c</w:t>
      </w:r>
      <w:r w:rsidR="003301E1" w:rsidRPr="00A9201D">
        <w:rPr>
          <w:rFonts w:ascii="Times New Roman" w:hAnsi="Times New Roman" w:cs="Times New Roman"/>
          <w:sz w:val="26"/>
          <w:szCs w:val="26"/>
        </w:rPr>
        <w:t>âu hỏi How – Làm cái đó như thế nào – sẽ có thêm một đặc điểm là hành động</w:t>
      </w:r>
      <w:r w:rsidRPr="00A9201D">
        <w:rPr>
          <w:rFonts w:ascii="Times New Roman" w:hAnsi="Times New Roman" w:cs="Times New Roman"/>
          <w:sz w:val="26"/>
          <w:szCs w:val="26"/>
        </w:rPr>
        <w:t>, phương thức</w:t>
      </w:r>
      <w:r w:rsidR="003301E1" w:rsidRPr="00A9201D">
        <w:rPr>
          <w:rFonts w:ascii="Times New Roman" w:hAnsi="Times New Roman" w:cs="Times New Roman"/>
          <w:sz w:val="26"/>
          <w:szCs w:val="26"/>
        </w:rPr>
        <w:t xml:space="preserve"> (</w:t>
      </w:r>
      <w:r w:rsidRPr="00A9201D">
        <w:rPr>
          <w:rFonts w:ascii="Times New Roman" w:hAnsi="Times New Roman" w:cs="Times New Roman"/>
          <w:sz w:val="26"/>
          <w:szCs w:val="26"/>
        </w:rPr>
        <w:t>Operation</w:t>
      </w:r>
      <w:r w:rsidR="003301E1" w:rsidRPr="00A9201D">
        <w:rPr>
          <w:rFonts w:ascii="Times New Roman" w:hAnsi="Times New Roman" w:cs="Times New Roman"/>
          <w:sz w:val="26"/>
          <w:szCs w:val="26"/>
        </w:rPr>
        <w:t>).</w:t>
      </w:r>
      <w:r w:rsidR="00E35380" w:rsidRPr="00A9201D">
        <w:rPr>
          <w:rFonts w:ascii="Times New Roman" w:hAnsi="Times New Roman" w:cs="Times New Roman"/>
          <w:sz w:val="26"/>
          <w:szCs w:val="26"/>
        </w:rPr>
        <w:t xml:space="preserve"> </w:t>
      </w:r>
      <w:r w:rsidR="003301E1" w:rsidRPr="00A9201D">
        <w:rPr>
          <w:rFonts w:ascii="Times New Roman" w:hAnsi="Times New Roman" w:cs="Times New Roman"/>
          <w:sz w:val="26"/>
          <w:szCs w:val="26"/>
        </w:rPr>
        <w:t xml:space="preserve">VD: </w:t>
      </w:r>
      <w:r w:rsidR="003301E1" w:rsidRPr="008E77D0">
        <w:rPr>
          <w:rFonts w:ascii="Times New Roman" w:hAnsi="Times New Roman" w:cs="Times New Roman"/>
          <w:i/>
          <w:sz w:val="26"/>
          <w:szCs w:val="26"/>
          <w:rPrChange w:id="4673" w:author="Cuong, Pham Nguyen" w:date="2019-06-17T11:25:00Z">
            <w:rPr>
              <w:rFonts w:ascii="Times New Roman" w:hAnsi="Times New Roman" w:cs="Times New Roman"/>
              <w:sz w:val="26"/>
              <w:szCs w:val="26"/>
            </w:rPr>
          </w:rPrChange>
        </w:rPr>
        <w:t>How I can change Background in PS CS6</w:t>
      </w:r>
      <w:r w:rsidR="003301E1" w:rsidRPr="00A9201D">
        <w:rPr>
          <w:rFonts w:ascii="Times New Roman" w:hAnsi="Times New Roman" w:cs="Times New Roman"/>
          <w:sz w:val="26"/>
          <w:szCs w:val="26"/>
        </w:rPr>
        <w:t xml:space="preserve">? Thì </w:t>
      </w:r>
      <w:r w:rsidR="003301E1" w:rsidRPr="00346F9E">
        <w:rPr>
          <w:rFonts w:ascii="Times New Roman" w:hAnsi="Times New Roman" w:cs="Times New Roman"/>
          <w:i/>
          <w:sz w:val="26"/>
          <w:szCs w:val="26"/>
          <w:rPrChange w:id="4674" w:author="Ly Tran Thi Ly" w:date="2019-06-20T16:58:00Z">
            <w:rPr>
              <w:rFonts w:ascii="Times New Roman" w:hAnsi="Times New Roman" w:cs="Times New Roman"/>
              <w:sz w:val="26"/>
              <w:szCs w:val="26"/>
            </w:rPr>
          </w:rPrChange>
        </w:rPr>
        <w:t>change</w:t>
      </w:r>
      <w:r w:rsidR="003301E1" w:rsidRPr="00A9201D">
        <w:rPr>
          <w:rFonts w:ascii="Times New Roman" w:hAnsi="Times New Roman" w:cs="Times New Roman"/>
          <w:sz w:val="26"/>
          <w:szCs w:val="26"/>
        </w:rPr>
        <w:t xml:space="preserve"> là một </w:t>
      </w:r>
      <w:r w:rsidR="00CC15A6" w:rsidRPr="00A9201D">
        <w:rPr>
          <w:rFonts w:ascii="Times New Roman" w:hAnsi="Times New Roman" w:cs="Times New Roman"/>
          <w:sz w:val="26"/>
          <w:szCs w:val="26"/>
        </w:rPr>
        <w:t xml:space="preserve">operation, </w:t>
      </w:r>
      <w:r w:rsidR="00CC15A6" w:rsidRPr="00346F9E">
        <w:rPr>
          <w:rFonts w:ascii="Times New Roman" w:hAnsi="Times New Roman" w:cs="Times New Roman"/>
          <w:i/>
          <w:sz w:val="26"/>
          <w:szCs w:val="26"/>
          <w:rPrChange w:id="4675" w:author="Ly Tran Thi Ly" w:date="2019-06-20T16:58:00Z">
            <w:rPr>
              <w:rFonts w:ascii="Times New Roman" w:hAnsi="Times New Roman" w:cs="Times New Roman"/>
              <w:sz w:val="26"/>
              <w:szCs w:val="26"/>
            </w:rPr>
          </w:rPrChange>
        </w:rPr>
        <w:t>Background</w:t>
      </w:r>
      <w:r w:rsidR="00CC15A6" w:rsidRPr="00A9201D">
        <w:rPr>
          <w:rFonts w:ascii="Times New Roman" w:hAnsi="Times New Roman" w:cs="Times New Roman"/>
          <w:sz w:val="26"/>
          <w:szCs w:val="26"/>
        </w:rPr>
        <w:t xml:space="preserve"> là o</w:t>
      </w:r>
      <w:r w:rsidR="003301E1" w:rsidRPr="00A9201D">
        <w:rPr>
          <w:rFonts w:ascii="Times New Roman" w:hAnsi="Times New Roman" w:cs="Times New Roman"/>
          <w:sz w:val="26"/>
          <w:szCs w:val="26"/>
        </w:rPr>
        <w:t xml:space="preserve">bject và </w:t>
      </w:r>
      <w:r w:rsidR="003301E1" w:rsidRPr="00346F9E">
        <w:rPr>
          <w:rFonts w:ascii="Times New Roman" w:hAnsi="Times New Roman" w:cs="Times New Roman"/>
          <w:i/>
          <w:sz w:val="26"/>
          <w:szCs w:val="26"/>
          <w:rPrChange w:id="4676" w:author="Ly Tran Thi Ly" w:date="2019-06-20T16:58:00Z">
            <w:rPr>
              <w:rFonts w:ascii="Times New Roman" w:hAnsi="Times New Roman" w:cs="Times New Roman"/>
              <w:sz w:val="26"/>
              <w:szCs w:val="26"/>
            </w:rPr>
          </w:rPrChange>
        </w:rPr>
        <w:t>CS6</w:t>
      </w:r>
      <w:r w:rsidR="003301E1" w:rsidRPr="00A9201D">
        <w:rPr>
          <w:rFonts w:ascii="Times New Roman" w:hAnsi="Times New Roman" w:cs="Times New Roman"/>
          <w:sz w:val="26"/>
          <w:szCs w:val="26"/>
        </w:rPr>
        <w:t xml:space="preserve"> là context.</w:t>
      </w:r>
      <w:r w:rsidR="00E35380" w:rsidRPr="00A9201D">
        <w:rPr>
          <w:rFonts w:ascii="Times New Roman" w:hAnsi="Times New Roman" w:cs="Times New Roman"/>
          <w:sz w:val="26"/>
          <w:szCs w:val="26"/>
        </w:rPr>
        <w:t xml:space="preserve"> Vì vậy, ngoài 2 mối quan hệ “hasObject” và “hasContext” kế thừa từ class cha “Knowledge Component” thì “Know - How” sẽ có thêm mối quan hệ “hasOperation” đến class “Operation” như đã thể hiện trong sơ đồ trên.</w:t>
      </w:r>
    </w:p>
    <w:p w14:paraId="5E45C5C7" w14:textId="77777777" w:rsidR="00016652" w:rsidRPr="00A9201D" w:rsidRDefault="003301E1" w:rsidP="00016652">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Pr="00A60A16">
        <w:rPr>
          <w:rFonts w:ascii="Times New Roman" w:hAnsi="Times New Roman" w:cs="Times New Roman"/>
          <w:b/>
          <w:sz w:val="26"/>
          <w:szCs w:val="26"/>
        </w:rPr>
        <w:t xml:space="preserve">Task </w:t>
      </w:r>
      <w:r w:rsidRPr="00FF35D0">
        <w:rPr>
          <w:rFonts w:ascii="Times New Roman" w:hAnsi="Times New Roman" w:cs="Times New Roman"/>
          <w:sz w:val="26"/>
          <w:szCs w:val="26"/>
        </w:rPr>
        <w:t>là một nhiệ</w:t>
      </w:r>
      <w:r w:rsidRPr="004C6674">
        <w:rPr>
          <w:rFonts w:ascii="Times New Roman" w:hAnsi="Times New Roman" w:cs="Times New Roman"/>
          <w:sz w:val="26"/>
          <w:szCs w:val="26"/>
        </w:rPr>
        <w:t>m vụ hay mộ</w:t>
      </w:r>
      <w:r w:rsidRPr="00A9201D">
        <w:rPr>
          <w:rFonts w:ascii="Times New Roman" w:hAnsi="Times New Roman" w:cs="Times New Roman"/>
          <w:sz w:val="26"/>
          <w:szCs w:val="26"/>
        </w:rPr>
        <w:t>t bước thực hiện</w:t>
      </w:r>
      <w:r w:rsidR="00016652" w:rsidRPr="00A9201D">
        <w:rPr>
          <w:rFonts w:ascii="Times New Roman" w:hAnsi="Times New Roman" w:cs="Times New Roman"/>
          <w:sz w:val="26"/>
          <w:szCs w:val="26"/>
        </w:rPr>
        <w:t xml:space="preserve"> nhiệm vụ</w:t>
      </w:r>
      <w:r w:rsidRPr="00A9201D">
        <w:rPr>
          <w:rFonts w:ascii="Times New Roman" w:hAnsi="Times New Roman" w:cs="Times New Roman"/>
          <w:sz w:val="26"/>
          <w:szCs w:val="26"/>
        </w:rPr>
        <w:t xml:space="preserve">. </w:t>
      </w:r>
      <w:r w:rsidR="00016652" w:rsidRPr="00A9201D">
        <w:rPr>
          <w:rFonts w:ascii="Times New Roman" w:hAnsi="Times New Roman" w:cs="Times New Roman"/>
          <w:sz w:val="26"/>
          <w:szCs w:val="26"/>
        </w:rPr>
        <w:t xml:space="preserve">Task có thể không liên hệ đến một object nào hoặc cũng có thể sẽ phải tác động đến một hay nhiều object nào đó trong khi thực hiện. Vì vậy nó sẽ có mối quan hệ hasObject đến class object. Tác giả muốn thêm mối quan hệ này vào nhằm mục đích tạo ra một mạng lưới ngữ nghĩa rộng hơn để khi mà hệ thống sau này có muốn truy </w:t>
      </w:r>
      <w:r w:rsidR="00016652" w:rsidRPr="00A9201D">
        <w:rPr>
          <w:rFonts w:ascii="Times New Roman" w:hAnsi="Times New Roman" w:cs="Times New Roman"/>
          <w:sz w:val="26"/>
          <w:szCs w:val="26"/>
        </w:rPr>
        <w:lastRenderedPageBreak/>
        <w:t>vết lại rằng người dùng đã từng tác động đến object nào dựa vào cả câu trả lời thay vì chỉ có thể biết được thông qua phân tích câu hỏi của người dùng.</w:t>
      </w:r>
      <w:r w:rsidR="002832B5" w:rsidRPr="00A9201D">
        <w:rPr>
          <w:rFonts w:ascii="Times New Roman" w:hAnsi="Times New Roman" w:cs="Times New Roman"/>
          <w:sz w:val="26"/>
          <w:szCs w:val="26"/>
        </w:rPr>
        <w:t xml:space="preserve"> Để dễ dàng lấy cái ta</w:t>
      </w:r>
      <w:r w:rsidR="00E35380" w:rsidRPr="00A9201D">
        <w:rPr>
          <w:rFonts w:ascii="Times New Roman" w:hAnsi="Times New Roman" w:cs="Times New Roman"/>
          <w:sz w:val="26"/>
          <w:szCs w:val="26"/>
        </w:rPr>
        <w:t>s</w:t>
      </w:r>
      <w:r w:rsidR="002832B5" w:rsidRPr="00A9201D">
        <w:rPr>
          <w:rFonts w:ascii="Times New Roman" w:hAnsi="Times New Roman" w:cs="Times New Roman"/>
          <w:sz w:val="26"/>
          <w:szCs w:val="26"/>
        </w:rPr>
        <w:t>k ra theo đúng thứ tự, chúng tôi có một qui ước đặt tên cho cái ta</w:t>
      </w:r>
      <w:r w:rsidR="00E35380" w:rsidRPr="00A9201D">
        <w:rPr>
          <w:rFonts w:ascii="Times New Roman" w:hAnsi="Times New Roman" w:cs="Times New Roman"/>
          <w:sz w:val="26"/>
          <w:szCs w:val="26"/>
        </w:rPr>
        <w:t>s</w:t>
      </w:r>
      <w:r w:rsidR="002832B5" w:rsidRPr="00A9201D">
        <w:rPr>
          <w:rFonts w:ascii="Times New Roman" w:hAnsi="Times New Roman" w:cs="Times New Roman"/>
          <w:sz w:val="26"/>
          <w:szCs w:val="26"/>
        </w:rPr>
        <w:t>k là cuối mỗi ta</w:t>
      </w:r>
      <w:r w:rsidR="00E35380" w:rsidRPr="00A9201D">
        <w:rPr>
          <w:rFonts w:ascii="Times New Roman" w:hAnsi="Times New Roman" w:cs="Times New Roman"/>
          <w:sz w:val="26"/>
          <w:szCs w:val="26"/>
        </w:rPr>
        <w:t>s</w:t>
      </w:r>
      <w:r w:rsidR="002832B5" w:rsidRPr="00A9201D">
        <w:rPr>
          <w:rFonts w:ascii="Times New Roman" w:hAnsi="Times New Roman" w:cs="Times New Roman"/>
          <w:sz w:val="26"/>
          <w:szCs w:val="26"/>
        </w:rPr>
        <w:t xml:space="preserve">k phải có cụm </w:t>
      </w:r>
      <w:r w:rsidR="00F26E3C" w:rsidRPr="00A9201D">
        <w:rPr>
          <w:rFonts w:ascii="Times New Roman" w:hAnsi="Times New Roman" w:cs="Times New Roman"/>
          <w:sz w:val="26"/>
          <w:szCs w:val="26"/>
        </w:rPr>
        <w:t>“</w:t>
      </w:r>
      <w:r w:rsidR="002832B5" w:rsidRPr="00A9201D">
        <w:rPr>
          <w:rFonts w:ascii="Times New Roman" w:hAnsi="Times New Roman" w:cs="Times New Roman"/>
          <w:sz w:val="26"/>
          <w:szCs w:val="26"/>
        </w:rPr>
        <w:t>_step</w:t>
      </w:r>
      <w:r w:rsidR="00F26E3C" w:rsidRPr="00A9201D">
        <w:rPr>
          <w:rFonts w:ascii="Times New Roman" w:hAnsi="Times New Roman" w:cs="Times New Roman"/>
          <w:sz w:val="26"/>
          <w:szCs w:val="26"/>
        </w:rPr>
        <w:t>”</w:t>
      </w:r>
      <w:r w:rsidR="002832B5" w:rsidRPr="00A9201D">
        <w:rPr>
          <w:rFonts w:ascii="Times New Roman" w:hAnsi="Times New Roman" w:cs="Times New Roman"/>
          <w:sz w:val="26"/>
          <w:szCs w:val="26"/>
        </w:rPr>
        <w:t xml:space="preserve"> + </w:t>
      </w:r>
      <w:r w:rsidR="00F26E3C" w:rsidRPr="00A9201D">
        <w:rPr>
          <w:rFonts w:ascii="Times New Roman" w:hAnsi="Times New Roman" w:cs="Times New Roman"/>
          <w:sz w:val="26"/>
          <w:szCs w:val="26"/>
        </w:rPr>
        <w:t>số thứ tự</w:t>
      </w:r>
      <w:r w:rsidR="002832B5" w:rsidRPr="00A9201D">
        <w:rPr>
          <w:rFonts w:ascii="Times New Roman" w:hAnsi="Times New Roman" w:cs="Times New Roman"/>
          <w:sz w:val="26"/>
          <w:szCs w:val="26"/>
        </w:rPr>
        <w:t xml:space="preserve"> của step</w:t>
      </w:r>
      <w:r w:rsidR="00F26E3C" w:rsidRPr="00A9201D">
        <w:rPr>
          <w:rFonts w:ascii="Times New Roman" w:hAnsi="Times New Roman" w:cs="Times New Roman"/>
          <w:sz w:val="26"/>
          <w:szCs w:val="26"/>
        </w:rPr>
        <w:t xml:space="preserve"> (stt)</w:t>
      </w:r>
      <w:r w:rsidR="002832B5" w:rsidRPr="00A9201D">
        <w:rPr>
          <w:rFonts w:ascii="Times New Roman" w:hAnsi="Times New Roman" w:cs="Times New Roman"/>
          <w:sz w:val="26"/>
          <w:szCs w:val="26"/>
        </w:rPr>
        <w:t xml:space="preserve">. Ví dụ tôi có </w:t>
      </w:r>
      <w:r w:rsidR="00F26E3C" w:rsidRPr="00A9201D">
        <w:rPr>
          <w:rFonts w:ascii="Times New Roman" w:hAnsi="Times New Roman" w:cs="Times New Roman"/>
          <w:sz w:val="26"/>
          <w:szCs w:val="26"/>
        </w:rPr>
        <w:t>3</w:t>
      </w:r>
      <w:r w:rsidR="002832B5" w:rsidRPr="00A9201D">
        <w:rPr>
          <w:rFonts w:ascii="Times New Roman" w:hAnsi="Times New Roman" w:cs="Times New Roman"/>
          <w:sz w:val="26"/>
          <w:szCs w:val="26"/>
        </w:rPr>
        <w:t xml:space="preserve"> ta</w:t>
      </w:r>
      <w:r w:rsidR="00E35380" w:rsidRPr="00A9201D">
        <w:rPr>
          <w:rFonts w:ascii="Times New Roman" w:hAnsi="Times New Roman" w:cs="Times New Roman"/>
          <w:sz w:val="26"/>
          <w:szCs w:val="26"/>
        </w:rPr>
        <w:t>s</w:t>
      </w:r>
      <w:r w:rsidR="002832B5" w:rsidRPr="00A9201D">
        <w:rPr>
          <w:rFonts w:ascii="Times New Roman" w:hAnsi="Times New Roman" w:cs="Times New Roman"/>
          <w:sz w:val="26"/>
          <w:szCs w:val="26"/>
        </w:rPr>
        <w:t>k thực hiện process resize_image thì tên các ta</w:t>
      </w:r>
      <w:r w:rsidR="00E35380" w:rsidRPr="00A9201D">
        <w:rPr>
          <w:rFonts w:ascii="Times New Roman" w:hAnsi="Times New Roman" w:cs="Times New Roman"/>
          <w:sz w:val="26"/>
          <w:szCs w:val="26"/>
        </w:rPr>
        <w:t>s</w:t>
      </w:r>
      <w:r w:rsidR="002832B5" w:rsidRPr="00A9201D">
        <w:rPr>
          <w:rFonts w:ascii="Times New Roman" w:hAnsi="Times New Roman" w:cs="Times New Roman"/>
          <w:sz w:val="26"/>
          <w:szCs w:val="26"/>
        </w:rPr>
        <w:t>k sẽ lần lượt là resize_image_step1, resize_image_step2, resize</w:t>
      </w:r>
      <w:r w:rsidR="00F26E3C" w:rsidRPr="00A9201D">
        <w:rPr>
          <w:rFonts w:ascii="Times New Roman" w:hAnsi="Times New Roman" w:cs="Times New Roman"/>
          <w:sz w:val="26"/>
          <w:szCs w:val="26"/>
        </w:rPr>
        <w:t>_image_step3, lưu ý rằng nếu bạn không muốn đặt tên các ta</w:t>
      </w:r>
      <w:r w:rsidR="00E35380" w:rsidRPr="00A9201D">
        <w:rPr>
          <w:rFonts w:ascii="Times New Roman" w:hAnsi="Times New Roman" w:cs="Times New Roman"/>
          <w:sz w:val="26"/>
          <w:szCs w:val="26"/>
        </w:rPr>
        <w:t>s</w:t>
      </w:r>
      <w:r w:rsidR="00F26E3C" w:rsidRPr="00A9201D">
        <w:rPr>
          <w:rFonts w:ascii="Times New Roman" w:hAnsi="Times New Roman" w:cs="Times New Roman"/>
          <w:sz w:val="26"/>
          <w:szCs w:val="26"/>
        </w:rPr>
        <w:t>k theo tên process thì vẫn có thể đặt tên khác nhưng phải có cụm “_step” + stt để phân biệt thứ tự của mỗi bước.</w:t>
      </w:r>
    </w:p>
    <w:p w14:paraId="35C1448D" w14:textId="77777777" w:rsidR="003301E1" w:rsidRPr="00A9201D" w:rsidRDefault="003301E1" w:rsidP="007D3873">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Pr="00A60A16">
        <w:rPr>
          <w:rFonts w:ascii="Times New Roman" w:hAnsi="Times New Roman" w:cs="Times New Roman"/>
          <w:b/>
          <w:sz w:val="26"/>
          <w:szCs w:val="26"/>
        </w:rPr>
        <w:t>Process</w:t>
      </w:r>
      <w:r w:rsidRPr="00FF35D0">
        <w:rPr>
          <w:rFonts w:ascii="Times New Roman" w:hAnsi="Times New Roman" w:cs="Times New Roman"/>
          <w:sz w:val="26"/>
          <w:szCs w:val="26"/>
        </w:rPr>
        <w:t xml:space="preserve"> là một quy trình</w:t>
      </w:r>
      <w:r w:rsidR="00016652" w:rsidRPr="00FF35D0">
        <w:rPr>
          <w:rFonts w:ascii="Times New Roman" w:hAnsi="Times New Roman" w:cs="Times New Roman"/>
          <w:sz w:val="26"/>
          <w:szCs w:val="26"/>
        </w:rPr>
        <w:t xml:space="preserve"> hay nói cách khác là m</w:t>
      </w:r>
      <w:r w:rsidR="00016652" w:rsidRPr="004C6674">
        <w:rPr>
          <w:rFonts w:ascii="Times New Roman" w:hAnsi="Times New Roman" w:cs="Times New Roman"/>
          <w:sz w:val="26"/>
          <w:szCs w:val="26"/>
        </w:rPr>
        <w:t>ột cách để th</w:t>
      </w:r>
      <w:r w:rsidR="00016652" w:rsidRPr="00A9201D">
        <w:rPr>
          <w:rFonts w:ascii="Times New Roman" w:hAnsi="Times New Roman" w:cs="Times New Roman"/>
          <w:sz w:val="26"/>
          <w:szCs w:val="26"/>
        </w:rPr>
        <w:t>ực hiên câu hỏi how</w:t>
      </w:r>
      <w:r w:rsidR="002832B5" w:rsidRPr="00A9201D">
        <w:rPr>
          <w:rFonts w:ascii="Times New Roman" w:hAnsi="Times New Roman" w:cs="Times New Roman"/>
          <w:sz w:val="26"/>
          <w:szCs w:val="26"/>
        </w:rPr>
        <w:t>.</w:t>
      </w:r>
      <w:r w:rsidRPr="00A9201D">
        <w:rPr>
          <w:rFonts w:ascii="Times New Roman" w:hAnsi="Times New Roman" w:cs="Times New Roman"/>
          <w:sz w:val="26"/>
          <w:szCs w:val="26"/>
        </w:rPr>
        <w:t xml:space="preserve"> </w:t>
      </w:r>
      <w:r w:rsidR="002832B5" w:rsidRPr="00A9201D">
        <w:rPr>
          <w:rFonts w:ascii="Times New Roman" w:hAnsi="Times New Roman" w:cs="Times New Roman"/>
          <w:sz w:val="26"/>
          <w:szCs w:val="26"/>
        </w:rPr>
        <w:t>N</w:t>
      </w:r>
      <w:r w:rsidRPr="00A9201D">
        <w:rPr>
          <w:rFonts w:ascii="Times New Roman" w:hAnsi="Times New Roman" w:cs="Times New Roman"/>
          <w:sz w:val="26"/>
          <w:szCs w:val="26"/>
        </w:rPr>
        <w:t>ó bao gồm một tập các bước</w:t>
      </w:r>
      <w:r w:rsidR="00016652" w:rsidRPr="00A9201D">
        <w:rPr>
          <w:rFonts w:ascii="Times New Roman" w:hAnsi="Times New Roman" w:cs="Times New Roman"/>
          <w:sz w:val="26"/>
          <w:szCs w:val="26"/>
        </w:rPr>
        <w:t xml:space="preserve"> (Ta</w:t>
      </w:r>
      <w:r w:rsidR="00E35380" w:rsidRPr="00A9201D">
        <w:rPr>
          <w:rFonts w:ascii="Times New Roman" w:hAnsi="Times New Roman" w:cs="Times New Roman"/>
          <w:sz w:val="26"/>
          <w:szCs w:val="26"/>
        </w:rPr>
        <w:t>s</w:t>
      </w:r>
      <w:r w:rsidR="00016652" w:rsidRPr="00A9201D">
        <w:rPr>
          <w:rFonts w:ascii="Times New Roman" w:hAnsi="Times New Roman" w:cs="Times New Roman"/>
          <w:sz w:val="26"/>
          <w:szCs w:val="26"/>
        </w:rPr>
        <w:t>k)</w:t>
      </w:r>
      <w:r w:rsidRPr="00A9201D">
        <w:rPr>
          <w:rFonts w:ascii="Times New Roman" w:hAnsi="Times New Roman" w:cs="Times New Roman"/>
          <w:sz w:val="26"/>
          <w:szCs w:val="26"/>
        </w:rPr>
        <w:t xml:space="preserve"> để thực hiện quy trình đó</w:t>
      </w:r>
      <w:r w:rsidR="002832B5" w:rsidRPr="00A9201D">
        <w:rPr>
          <w:rFonts w:ascii="Times New Roman" w:hAnsi="Times New Roman" w:cs="Times New Roman"/>
          <w:sz w:val="26"/>
          <w:szCs w:val="26"/>
        </w:rPr>
        <w:t xml:space="preserve">, đây cũng chính là lý do chúng ta cần mối quan hệ </w:t>
      </w:r>
      <w:r w:rsidR="00E35380" w:rsidRPr="00A9201D">
        <w:rPr>
          <w:rFonts w:ascii="Times New Roman" w:hAnsi="Times New Roman" w:cs="Times New Roman"/>
          <w:sz w:val="26"/>
          <w:szCs w:val="26"/>
        </w:rPr>
        <w:t>“</w:t>
      </w:r>
      <w:r w:rsidR="002832B5" w:rsidRPr="00A9201D">
        <w:rPr>
          <w:rFonts w:ascii="Times New Roman" w:hAnsi="Times New Roman" w:cs="Times New Roman"/>
          <w:sz w:val="26"/>
          <w:szCs w:val="26"/>
        </w:rPr>
        <w:t>hasStep</w:t>
      </w:r>
      <w:r w:rsidR="00E35380" w:rsidRPr="00A9201D">
        <w:rPr>
          <w:rFonts w:ascii="Times New Roman" w:hAnsi="Times New Roman" w:cs="Times New Roman"/>
          <w:sz w:val="26"/>
          <w:szCs w:val="26"/>
        </w:rPr>
        <w:t>”</w:t>
      </w:r>
      <w:r w:rsidR="002832B5" w:rsidRPr="00A9201D">
        <w:rPr>
          <w:rFonts w:ascii="Times New Roman" w:hAnsi="Times New Roman" w:cs="Times New Roman"/>
          <w:sz w:val="26"/>
          <w:szCs w:val="26"/>
        </w:rPr>
        <w:t xml:space="preserve"> để chỉ rõ Process sẽ bao gồm những Ta</w:t>
      </w:r>
      <w:r w:rsidR="00E35380" w:rsidRPr="00A9201D">
        <w:rPr>
          <w:rFonts w:ascii="Times New Roman" w:hAnsi="Times New Roman" w:cs="Times New Roman"/>
          <w:sz w:val="26"/>
          <w:szCs w:val="26"/>
        </w:rPr>
        <w:t>s</w:t>
      </w:r>
      <w:r w:rsidR="002832B5" w:rsidRPr="00A9201D">
        <w:rPr>
          <w:rFonts w:ascii="Times New Roman" w:hAnsi="Times New Roman" w:cs="Times New Roman"/>
          <w:sz w:val="26"/>
          <w:szCs w:val="26"/>
        </w:rPr>
        <w:t>k nào</w:t>
      </w:r>
      <w:r w:rsidRPr="00A9201D">
        <w:rPr>
          <w:rFonts w:ascii="Times New Roman" w:hAnsi="Times New Roman" w:cs="Times New Roman"/>
          <w:sz w:val="26"/>
          <w:szCs w:val="26"/>
        </w:rPr>
        <w:t>. Một câu hỏi How sẽ có thể có một hoặc nhiều Process để có thể thực hiện yêu cầu.</w:t>
      </w:r>
      <w:r w:rsidR="00916077" w:rsidRPr="00A9201D">
        <w:rPr>
          <w:rFonts w:ascii="Times New Roman" w:hAnsi="Times New Roman" w:cs="Times New Roman"/>
          <w:sz w:val="26"/>
          <w:szCs w:val="26"/>
        </w:rPr>
        <w:t xml:space="preserve"> Mỗi Process sẽ có nhiều Task để thực hiện thông qua mối quan hệ </w:t>
      </w:r>
      <w:r w:rsidR="00E35380" w:rsidRPr="00A9201D">
        <w:rPr>
          <w:rFonts w:ascii="Times New Roman" w:hAnsi="Times New Roman" w:cs="Times New Roman"/>
          <w:sz w:val="26"/>
          <w:szCs w:val="26"/>
        </w:rPr>
        <w:t>“</w:t>
      </w:r>
      <w:r w:rsidR="00916077" w:rsidRPr="00A9201D">
        <w:rPr>
          <w:rFonts w:ascii="Times New Roman" w:hAnsi="Times New Roman" w:cs="Times New Roman"/>
          <w:sz w:val="26"/>
          <w:szCs w:val="26"/>
        </w:rPr>
        <w:t>hasStep</w:t>
      </w:r>
      <w:r w:rsidR="00E35380" w:rsidRPr="00A9201D">
        <w:rPr>
          <w:rFonts w:ascii="Times New Roman" w:hAnsi="Times New Roman" w:cs="Times New Roman"/>
          <w:sz w:val="26"/>
          <w:szCs w:val="26"/>
        </w:rPr>
        <w:t>”</w:t>
      </w:r>
      <w:r w:rsidR="002832B5" w:rsidRPr="00A9201D">
        <w:rPr>
          <w:rFonts w:ascii="Times New Roman" w:hAnsi="Times New Roman" w:cs="Times New Roman"/>
          <w:sz w:val="26"/>
          <w:szCs w:val="26"/>
        </w:rPr>
        <w:t>.</w:t>
      </w:r>
    </w:p>
    <w:p w14:paraId="526FA638" w14:textId="77777777" w:rsidR="003301E1" w:rsidRPr="00A9201D" w:rsidRDefault="003301E1" w:rsidP="007D3873">
      <w:pPr>
        <w:tabs>
          <w:tab w:val="left" w:pos="450"/>
        </w:tabs>
        <w:ind w:left="851" w:hanging="283"/>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r>
      <w:r w:rsidRPr="00A60A16">
        <w:rPr>
          <w:rFonts w:ascii="Times New Roman" w:hAnsi="Times New Roman" w:cs="Times New Roman"/>
          <w:b/>
          <w:sz w:val="26"/>
          <w:szCs w:val="26"/>
        </w:rPr>
        <w:t>Operat</w:t>
      </w:r>
      <w:r w:rsidR="00E35380" w:rsidRPr="00A60A16">
        <w:rPr>
          <w:rFonts w:ascii="Times New Roman" w:hAnsi="Times New Roman" w:cs="Times New Roman"/>
          <w:b/>
          <w:sz w:val="26"/>
          <w:szCs w:val="26"/>
        </w:rPr>
        <w:t>ion</w:t>
      </w:r>
      <w:r w:rsidRPr="00FF35D0">
        <w:rPr>
          <w:rFonts w:ascii="Times New Roman" w:hAnsi="Times New Roman" w:cs="Times New Roman"/>
          <w:sz w:val="26"/>
          <w:szCs w:val="26"/>
        </w:rPr>
        <w:t xml:space="preserve"> là phương thức, hành đ</w:t>
      </w:r>
      <w:r w:rsidRPr="004C6674">
        <w:rPr>
          <w:rFonts w:ascii="Times New Roman" w:hAnsi="Times New Roman" w:cs="Times New Roman"/>
          <w:sz w:val="26"/>
          <w:szCs w:val="26"/>
        </w:rPr>
        <w:t>ộng mà người dùng mu</w:t>
      </w:r>
      <w:r w:rsidRPr="00A9201D">
        <w:rPr>
          <w:rFonts w:ascii="Times New Roman" w:hAnsi="Times New Roman" w:cs="Times New Roman"/>
          <w:sz w:val="26"/>
          <w:szCs w:val="26"/>
        </w:rPr>
        <w:t>ốn tác động đến Object.</w:t>
      </w:r>
      <w:r w:rsidR="00016652" w:rsidRPr="00A9201D">
        <w:rPr>
          <w:rFonts w:ascii="Times New Roman" w:hAnsi="Times New Roman" w:cs="Times New Roman"/>
          <w:sz w:val="26"/>
          <w:szCs w:val="26"/>
        </w:rPr>
        <w:t xml:space="preserve"> Được dùng cho câu hỏi how.</w:t>
      </w:r>
    </w:p>
    <w:p w14:paraId="204899BF" w14:textId="77777777" w:rsidR="00B0035E" w:rsidRPr="00A9201D" w:rsidRDefault="00B0035E" w:rsidP="007D3873">
      <w:pPr>
        <w:tabs>
          <w:tab w:val="left" w:pos="450"/>
        </w:tabs>
        <w:ind w:left="851" w:hanging="283"/>
        <w:jc w:val="both"/>
        <w:rPr>
          <w:rFonts w:ascii="Times New Roman" w:hAnsi="Times New Roman" w:cs="Times New Roman"/>
          <w:sz w:val="26"/>
          <w:szCs w:val="26"/>
        </w:rPr>
      </w:pPr>
    </w:p>
    <w:p w14:paraId="1C3F0157" w14:textId="77777777" w:rsidR="003301E1" w:rsidRPr="00A9201D" w:rsidRDefault="003301E1" w:rsidP="007D3873">
      <w:pPr>
        <w:tabs>
          <w:tab w:val="left" w:pos="450"/>
        </w:tabs>
        <w:ind w:firstLine="568"/>
        <w:jc w:val="both"/>
        <w:rPr>
          <w:rFonts w:ascii="Times New Roman" w:hAnsi="Times New Roman" w:cs="Times New Roman"/>
          <w:sz w:val="26"/>
          <w:szCs w:val="26"/>
        </w:rPr>
      </w:pPr>
      <w:commentRangeStart w:id="4677"/>
      <w:r w:rsidRPr="00A9201D">
        <w:rPr>
          <w:rFonts w:ascii="Times New Roman" w:hAnsi="Times New Roman" w:cs="Times New Roman"/>
          <w:sz w:val="26"/>
          <w:szCs w:val="26"/>
        </w:rPr>
        <w:t>Ví dụ sử dụng Ontology trên cho các câu hỏi:</w:t>
      </w:r>
      <w:commentRangeEnd w:id="4677"/>
      <w:r w:rsidR="002843C4">
        <w:rPr>
          <w:rStyle w:val="ThamchiuChuthich"/>
        </w:rPr>
        <w:commentReference w:id="4677"/>
      </w:r>
    </w:p>
    <w:p w14:paraId="38232EFD"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 xml:space="preserve">What is </w:t>
      </w:r>
      <w:r w:rsidR="00916077" w:rsidRPr="00A9201D">
        <w:rPr>
          <w:rFonts w:ascii="Times New Roman" w:hAnsi="Times New Roman" w:cs="Times New Roman"/>
          <w:sz w:val="26"/>
          <w:szCs w:val="26"/>
        </w:rPr>
        <w:t>composite</w:t>
      </w:r>
      <w:r w:rsidRPr="00A9201D">
        <w:rPr>
          <w:rFonts w:ascii="Times New Roman" w:hAnsi="Times New Roman" w:cs="Times New Roman"/>
          <w:sz w:val="26"/>
          <w:szCs w:val="26"/>
        </w:rPr>
        <w:t xml:space="preserve">? </w:t>
      </w:r>
    </w:p>
    <w:p w14:paraId="38CE6538"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 xml:space="preserve">-&gt; </w:t>
      </w:r>
      <w:r w:rsidRPr="00A9201D">
        <w:rPr>
          <w:rFonts w:ascii="Times New Roman" w:hAnsi="Times New Roman" w:cs="Times New Roman"/>
          <w:sz w:val="26"/>
          <w:szCs w:val="26"/>
        </w:rPr>
        <w:tab/>
        <w:t xml:space="preserve">Object: </w:t>
      </w:r>
      <w:r w:rsidR="00916077" w:rsidRPr="00A9201D">
        <w:rPr>
          <w:rFonts w:ascii="Times New Roman" w:hAnsi="Times New Roman" w:cs="Times New Roman"/>
          <w:sz w:val="26"/>
          <w:szCs w:val="26"/>
        </w:rPr>
        <w:t>Composite</w:t>
      </w:r>
    </w:p>
    <w:p w14:paraId="610DEFDB"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What is Recording Tool in CS6?</w:t>
      </w:r>
    </w:p>
    <w:p w14:paraId="6EB78E94" w14:textId="77777777" w:rsidR="00CB4CE0"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Pr="00A9201D">
        <w:rPr>
          <w:rFonts w:ascii="Times New Roman" w:hAnsi="Times New Roman" w:cs="Times New Roman"/>
          <w:sz w:val="26"/>
          <w:szCs w:val="26"/>
        </w:rPr>
        <w:tab/>
        <w:t xml:space="preserve">Object: </w:t>
      </w:r>
      <w:r w:rsidR="00854BB9" w:rsidRPr="00A9201D">
        <w:rPr>
          <w:rFonts w:ascii="Times New Roman" w:hAnsi="Times New Roman" w:cs="Times New Roman"/>
          <w:sz w:val="26"/>
          <w:szCs w:val="26"/>
        </w:rPr>
        <w:t>Recording Tool</w:t>
      </w:r>
    </w:p>
    <w:p w14:paraId="12E5C4CC"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Pr="00A9201D">
        <w:rPr>
          <w:rFonts w:ascii="Times New Roman" w:hAnsi="Times New Roman" w:cs="Times New Roman"/>
          <w:sz w:val="26"/>
          <w:szCs w:val="26"/>
        </w:rPr>
        <w:tab/>
        <w:t>Context</w:t>
      </w:r>
      <w:r w:rsidR="00A575FC" w:rsidRPr="00A9201D">
        <w:rPr>
          <w:rFonts w:ascii="Times New Roman" w:hAnsi="Times New Roman" w:cs="Times New Roman"/>
          <w:sz w:val="26"/>
          <w:szCs w:val="26"/>
        </w:rPr>
        <w:t xml:space="preserve"> - When</w:t>
      </w:r>
      <w:r w:rsidRPr="00A9201D">
        <w:rPr>
          <w:rFonts w:ascii="Times New Roman" w:hAnsi="Times New Roman" w:cs="Times New Roman"/>
          <w:sz w:val="26"/>
          <w:szCs w:val="26"/>
        </w:rPr>
        <w:t>: CS6, (version)</w:t>
      </w:r>
    </w:p>
    <w:p w14:paraId="13BB717F"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 xml:space="preserve">How to </w:t>
      </w:r>
      <w:r w:rsidR="002B087E" w:rsidRPr="00A9201D">
        <w:rPr>
          <w:rFonts w:ascii="Times New Roman" w:hAnsi="Times New Roman" w:cs="Times New Roman"/>
          <w:sz w:val="26"/>
          <w:szCs w:val="26"/>
        </w:rPr>
        <w:t>add text into image</w:t>
      </w:r>
      <w:r w:rsidRPr="00A9201D">
        <w:rPr>
          <w:rFonts w:ascii="Times New Roman" w:hAnsi="Times New Roman" w:cs="Times New Roman"/>
          <w:sz w:val="26"/>
          <w:szCs w:val="26"/>
        </w:rPr>
        <w:t>?</w:t>
      </w:r>
    </w:p>
    <w:p w14:paraId="18FDCF22"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Pr="00A9201D">
        <w:rPr>
          <w:rFonts w:ascii="Times New Roman" w:hAnsi="Times New Roman" w:cs="Times New Roman"/>
          <w:sz w:val="26"/>
          <w:szCs w:val="26"/>
        </w:rPr>
        <w:tab/>
        <w:t>Object: image</w:t>
      </w:r>
      <w:r w:rsidR="002B087E" w:rsidRPr="00A9201D">
        <w:rPr>
          <w:rFonts w:ascii="Times New Roman" w:hAnsi="Times New Roman" w:cs="Times New Roman"/>
          <w:sz w:val="26"/>
          <w:szCs w:val="26"/>
        </w:rPr>
        <w:t>, text</w:t>
      </w:r>
    </w:p>
    <w:p w14:paraId="5C001574"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Pr="00A9201D">
        <w:rPr>
          <w:rFonts w:ascii="Times New Roman" w:hAnsi="Times New Roman" w:cs="Times New Roman"/>
          <w:sz w:val="26"/>
          <w:szCs w:val="26"/>
        </w:rPr>
        <w:tab/>
      </w:r>
      <w:r w:rsidR="009D5BB9" w:rsidRPr="00A9201D">
        <w:rPr>
          <w:rFonts w:ascii="Times New Roman" w:hAnsi="Times New Roman" w:cs="Times New Roman"/>
          <w:sz w:val="26"/>
          <w:szCs w:val="26"/>
        </w:rPr>
        <w:t>Operation</w:t>
      </w:r>
      <w:r w:rsidRPr="00A9201D">
        <w:rPr>
          <w:rFonts w:ascii="Times New Roman" w:hAnsi="Times New Roman" w:cs="Times New Roman"/>
          <w:sz w:val="26"/>
          <w:szCs w:val="26"/>
        </w:rPr>
        <w:t xml:space="preserve">: </w:t>
      </w:r>
      <w:r w:rsidR="002B087E" w:rsidRPr="00A9201D">
        <w:rPr>
          <w:rFonts w:ascii="Times New Roman" w:hAnsi="Times New Roman" w:cs="Times New Roman"/>
          <w:sz w:val="26"/>
          <w:szCs w:val="26"/>
        </w:rPr>
        <w:t>add</w:t>
      </w:r>
    </w:p>
    <w:p w14:paraId="0A43F5A2"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 xml:space="preserve">How </w:t>
      </w:r>
      <w:r w:rsidR="002B087E" w:rsidRPr="00A9201D">
        <w:rPr>
          <w:rFonts w:ascii="Times New Roman" w:hAnsi="Times New Roman" w:cs="Times New Roman"/>
          <w:sz w:val="26"/>
          <w:szCs w:val="26"/>
        </w:rPr>
        <w:t>painting 3D</w:t>
      </w:r>
      <w:r w:rsidRPr="00A9201D">
        <w:rPr>
          <w:rFonts w:ascii="Times New Roman" w:hAnsi="Times New Roman" w:cs="Times New Roman"/>
          <w:sz w:val="26"/>
          <w:szCs w:val="26"/>
        </w:rPr>
        <w:t>?</w:t>
      </w:r>
    </w:p>
    <w:p w14:paraId="6C33104E" w14:textId="77777777" w:rsidR="003301E1" w:rsidRPr="00A9201D" w:rsidRDefault="002B087E"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Pr="00A9201D">
        <w:rPr>
          <w:rFonts w:ascii="Times New Roman" w:hAnsi="Times New Roman" w:cs="Times New Roman"/>
          <w:sz w:val="26"/>
          <w:szCs w:val="26"/>
        </w:rPr>
        <w:tab/>
        <w:t>Object: 3D</w:t>
      </w:r>
    </w:p>
    <w:p w14:paraId="7E0572F9"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Pr="00A9201D">
        <w:rPr>
          <w:rFonts w:ascii="Times New Roman" w:hAnsi="Times New Roman" w:cs="Times New Roman"/>
          <w:sz w:val="26"/>
          <w:szCs w:val="26"/>
        </w:rPr>
        <w:tab/>
      </w:r>
      <w:r w:rsidR="009D5BB9" w:rsidRPr="00A9201D">
        <w:rPr>
          <w:rFonts w:ascii="Times New Roman" w:hAnsi="Times New Roman" w:cs="Times New Roman"/>
          <w:sz w:val="26"/>
          <w:szCs w:val="26"/>
        </w:rPr>
        <w:t>Operation</w:t>
      </w:r>
      <w:r w:rsidRPr="00A9201D">
        <w:rPr>
          <w:rFonts w:ascii="Times New Roman" w:hAnsi="Times New Roman" w:cs="Times New Roman"/>
          <w:sz w:val="26"/>
          <w:szCs w:val="26"/>
        </w:rPr>
        <w:t xml:space="preserve">: </w:t>
      </w:r>
      <w:r w:rsidR="002B087E" w:rsidRPr="00A9201D">
        <w:rPr>
          <w:rFonts w:ascii="Times New Roman" w:hAnsi="Times New Roman" w:cs="Times New Roman"/>
          <w:sz w:val="26"/>
          <w:szCs w:val="26"/>
        </w:rPr>
        <w:t>Paint</w:t>
      </w:r>
    </w:p>
    <w:p w14:paraId="3218B75D" w14:textId="77777777" w:rsidR="002B087E"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lastRenderedPageBreak/>
        <w:t>-&gt;</w:t>
      </w:r>
      <w:r w:rsidRPr="00A9201D">
        <w:rPr>
          <w:rFonts w:ascii="Times New Roman" w:hAnsi="Times New Roman" w:cs="Times New Roman"/>
          <w:sz w:val="26"/>
          <w:szCs w:val="26"/>
        </w:rPr>
        <w:tab/>
      </w:r>
      <w:r w:rsidR="002B087E" w:rsidRPr="00A9201D">
        <w:rPr>
          <w:rFonts w:ascii="Times New Roman" w:hAnsi="Times New Roman" w:cs="Times New Roman"/>
          <w:sz w:val="26"/>
          <w:szCs w:val="26"/>
        </w:rPr>
        <w:t>Gồm có 4 process tương ứng với 4 cách vẽ 3D:</w:t>
      </w:r>
    </w:p>
    <w:p w14:paraId="793F3CD4" w14:textId="52F96F01" w:rsidR="002B087E" w:rsidRPr="00FF35D0" w:rsidRDefault="002B087E"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 xml:space="preserve"> </w:t>
      </w:r>
      <w:r w:rsidRPr="00A60A16">
        <w:rPr>
          <w:rFonts w:ascii="Times New Roman" w:hAnsi="Times New Roman" w:cs="Times New Roman"/>
          <w:noProof/>
          <w:sz w:val="26"/>
          <w:szCs w:val="26"/>
        </w:rPr>
        <w:drawing>
          <wp:inline distT="0" distB="0" distL="0" distR="0" wp14:anchorId="71EE5E25" wp14:editId="609E983E">
            <wp:extent cx="2562225" cy="885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225" cy="885825"/>
                    </a:xfrm>
                    <a:prstGeom prst="rect">
                      <a:avLst/>
                    </a:prstGeom>
                  </pic:spPr>
                </pic:pic>
              </a:graphicData>
            </a:graphic>
          </wp:inline>
        </w:drawing>
      </w:r>
    </w:p>
    <w:p w14:paraId="0A0D8D40" w14:textId="77777777" w:rsidR="002B087E" w:rsidRPr="00A9201D" w:rsidRDefault="002B087E" w:rsidP="007D3873">
      <w:pPr>
        <w:tabs>
          <w:tab w:val="left" w:pos="450"/>
        </w:tabs>
        <w:ind w:left="1134" w:hanging="425"/>
        <w:jc w:val="both"/>
        <w:rPr>
          <w:rFonts w:ascii="Times New Roman" w:hAnsi="Times New Roman" w:cs="Times New Roman"/>
          <w:sz w:val="26"/>
          <w:szCs w:val="26"/>
        </w:rPr>
      </w:pPr>
      <w:r w:rsidRPr="00FF35D0">
        <w:rPr>
          <w:rFonts w:ascii="Times New Roman" w:hAnsi="Times New Roman" w:cs="Times New Roman"/>
          <w:sz w:val="26"/>
          <w:szCs w:val="26"/>
        </w:rPr>
        <w:t>-&gt;  Mỗ</w:t>
      </w:r>
      <w:r w:rsidRPr="004C6674">
        <w:rPr>
          <w:rFonts w:ascii="Times New Roman" w:hAnsi="Times New Roman" w:cs="Times New Roman"/>
          <w:sz w:val="26"/>
          <w:szCs w:val="26"/>
        </w:rPr>
        <w:t>i process sẽ</w:t>
      </w:r>
      <w:r w:rsidRPr="00A9201D">
        <w:rPr>
          <w:rFonts w:ascii="Times New Roman" w:hAnsi="Times New Roman" w:cs="Times New Roman"/>
          <w:sz w:val="26"/>
          <w:szCs w:val="26"/>
        </w:rPr>
        <w:t xml:space="preserve"> gồm nhiều Task hoặc không có Task, ví dụ đối với Process Layer_Projection_Painting không có Task, nhưng với Live_3D_painting thì có</w:t>
      </w:r>
      <w:r w:rsidR="009D5BB9" w:rsidRPr="00A9201D">
        <w:rPr>
          <w:rFonts w:ascii="Times New Roman" w:hAnsi="Times New Roman" w:cs="Times New Roman"/>
          <w:sz w:val="26"/>
          <w:szCs w:val="26"/>
        </w:rPr>
        <w:t xml:space="preserve"> 4 Task, các Task được đặt tên bằng: &lt;tên process&gt;_step&lt;số thứ tự của Task&gt;, cách đặt tên này giúp chatbot dễ dàng lấy từng bước ra show lên cho user</w:t>
      </w:r>
    </w:p>
    <w:p w14:paraId="44F08A05" w14:textId="7007D640" w:rsidR="002B087E" w:rsidRPr="00FF35D0" w:rsidRDefault="002B087E" w:rsidP="007D3873">
      <w:pPr>
        <w:tabs>
          <w:tab w:val="left" w:pos="450"/>
        </w:tabs>
        <w:ind w:left="1134" w:hanging="425"/>
        <w:jc w:val="both"/>
        <w:rPr>
          <w:rFonts w:ascii="Times New Roman" w:hAnsi="Times New Roman" w:cs="Times New Roman"/>
          <w:sz w:val="26"/>
          <w:szCs w:val="26"/>
        </w:rPr>
      </w:pPr>
      <w:r w:rsidRPr="00A60A16">
        <w:rPr>
          <w:rFonts w:ascii="Times New Roman" w:hAnsi="Times New Roman" w:cs="Times New Roman"/>
          <w:noProof/>
          <w:sz w:val="26"/>
          <w:szCs w:val="26"/>
        </w:rPr>
        <w:drawing>
          <wp:inline distT="0" distB="0" distL="0" distR="0" wp14:anchorId="3F436475" wp14:editId="17719F7E">
            <wp:extent cx="1800225" cy="885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885825"/>
                    </a:xfrm>
                    <a:prstGeom prst="rect">
                      <a:avLst/>
                    </a:prstGeom>
                  </pic:spPr>
                </pic:pic>
              </a:graphicData>
            </a:graphic>
          </wp:inline>
        </w:drawing>
      </w:r>
    </w:p>
    <w:p w14:paraId="5AEBBD61" w14:textId="77777777" w:rsidR="003301E1" w:rsidRPr="00FF35D0" w:rsidRDefault="003301E1" w:rsidP="007D3873">
      <w:pPr>
        <w:tabs>
          <w:tab w:val="left" w:pos="450"/>
        </w:tabs>
        <w:ind w:left="1134" w:hanging="425"/>
        <w:jc w:val="both"/>
        <w:rPr>
          <w:rFonts w:ascii="Times New Roman" w:hAnsi="Times New Roman" w:cs="Times New Roman"/>
          <w:sz w:val="26"/>
          <w:szCs w:val="26"/>
        </w:rPr>
      </w:pPr>
      <w:r w:rsidRPr="00FF35D0">
        <w:rPr>
          <w:rFonts w:ascii="Times New Roman" w:hAnsi="Times New Roman" w:cs="Times New Roman"/>
          <w:sz w:val="26"/>
          <w:szCs w:val="26"/>
        </w:rPr>
        <w:t>How to install photoshop CS6 in Mac OS?</w:t>
      </w:r>
    </w:p>
    <w:p w14:paraId="20CD0ABB" w14:textId="77777777" w:rsidR="003301E1" w:rsidRPr="00A9201D" w:rsidRDefault="005C5667" w:rsidP="007D3873">
      <w:pPr>
        <w:tabs>
          <w:tab w:val="left" w:pos="450"/>
        </w:tabs>
        <w:ind w:left="1134" w:hanging="425"/>
        <w:jc w:val="both"/>
        <w:rPr>
          <w:rFonts w:ascii="Times New Roman" w:hAnsi="Times New Roman" w:cs="Times New Roman"/>
          <w:sz w:val="26"/>
          <w:szCs w:val="26"/>
        </w:rPr>
      </w:pPr>
      <w:r w:rsidRPr="004C6674">
        <w:rPr>
          <w:rFonts w:ascii="Times New Roman" w:hAnsi="Times New Roman" w:cs="Times New Roman"/>
          <w:sz w:val="26"/>
          <w:szCs w:val="26"/>
        </w:rPr>
        <w:t>-&gt;</w:t>
      </w:r>
      <w:r w:rsidR="003301E1" w:rsidRPr="004C6674">
        <w:rPr>
          <w:rFonts w:ascii="Times New Roman" w:hAnsi="Times New Roman" w:cs="Times New Roman"/>
          <w:sz w:val="26"/>
          <w:szCs w:val="26"/>
        </w:rPr>
        <w:tab/>
        <w:t>O</w:t>
      </w:r>
      <w:r w:rsidR="003301E1" w:rsidRPr="00A9201D">
        <w:rPr>
          <w:rFonts w:ascii="Times New Roman" w:hAnsi="Times New Roman" w:cs="Times New Roman"/>
          <w:sz w:val="26"/>
          <w:szCs w:val="26"/>
        </w:rPr>
        <w:t>bject: photoshop</w:t>
      </w:r>
    </w:p>
    <w:p w14:paraId="75216F43" w14:textId="77777777" w:rsidR="003301E1" w:rsidRPr="00A9201D" w:rsidRDefault="005C5667"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003301E1" w:rsidRPr="00A9201D">
        <w:rPr>
          <w:rFonts w:ascii="Times New Roman" w:hAnsi="Times New Roman" w:cs="Times New Roman"/>
          <w:sz w:val="26"/>
          <w:szCs w:val="26"/>
        </w:rPr>
        <w:tab/>
      </w:r>
      <w:r w:rsidR="009D5BB9" w:rsidRPr="00A9201D">
        <w:rPr>
          <w:rFonts w:ascii="Times New Roman" w:hAnsi="Times New Roman" w:cs="Times New Roman"/>
          <w:sz w:val="26"/>
          <w:szCs w:val="26"/>
        </w:rPr>
        <w:t>Operation</w:t>
      </w:r>
      <w:r w:rsidR="003301E1" w:rsidRPr="00A9201D">
        <w:rPr>
          <w:rFonts w:ascii="Times New Roman" w:hAnsi="Times New Roman" w:cs="Times New Roman"/>
          <w:sz w:val="26"/>
          <w:szCs w:val="26"/>
        </w:rPr>
        <w:t>: install</w:t>
      </w:r>
    </w:p>
    <w:p w14:paraId="1EB65A8C" w14:textId="77777777" w:rsidR="003301E1" w:rsidRPr="00A9201D" w:rsidRDefault="005C5667"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003301E1" w:rsidRPr="00A9201D">
        <w:rPr>
          <w:rFonts w:ascii="Times New Roman" w:hAnsi="Times New Roman" w:cs="Times New Roman"/>
          <w:sz w:val="26"/>
          <w:szCs w:val="26"/>
        </w:rPr>
        <w:tab/>
        <w:t>Context: CS6 (</w:t>
      </w:r>
      <w:r w:rsidR="009D5BB9" w:rsidRPr="00A9201D">
        <w:rPr>
          <w:rFonts w:ascii="Times New Roman" w:hAnsi="Times New Roman" w:cs="Times New Roman"/>
          <w:sz w:val="26"/>
          <w:szCs w:val="26"/>
        </w:rPr>
        <w:t>When</w:t>
      </w:r>
      <w:r w:rsidR="003301E1" w:rsidRPr="00A9201D">
        <w:rPr>
          <w:rFonts w:ascii="Times New Roman" w:hAnsi="Times New Roman" w:cs="Times New Roman"/>
          <w:sz w:val="26"/>
          <w:szCs w:val="26"/>
        </w:rPr>
        <w:t>), Mac OS (</w:t>
      </w:r>
      <w:r w:rsidR="009D5BB9" w:rsidRPr="00A9201D">
        <w:rPr>
          <w:rFonts w:ascii="Times New Roman" w:hAnsi="Times New Roman" w:cs="Times New Roman"/>
          <w:sz w:val="26"/>
          <w:szCs w:val="26"/>
        </w:rPr>
        <w:t>Where</w:t>
      </w:r>
      <w:r w:rsidR="003301E1" w:rsidRPr="00A9201D">
        <w:rPr>
          <w:rFonts w:ascii="Times New Roman" w:hAnsi="Times New Roman" w:cs="Times New Roman"/>
          <w:sz w:val="26"/>
          <w:szCs w:val="26"/>
        </w:rPr>
        <w:t>)</w:t>
      </w:r>
    </w:p>
    <w:p w14:paraId="54BC746A" w14:textId="77777777" w:rsidR="003301E1" w:rsidRPr="00A9201D" w:rsidRDefault="003301E1"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How to dock or undock panel</w:t>
      </w:r>
      <w:r w:rsidR="003D4C51" w:rsidRPr="00A9201D">
        <w:rPr>
          <w:rFonts w:ascii="Times New Roman" w:hAnsi="Times New Roman" w:cs="Times New Roman"/>
          <w:sz w:val="26"/>
          <w:szCs w:val="26"/>
        </w:rPr>
        <w:t>?</w:t>
      </w:r>
    </w:p>
    <w:p w14:paraId="5CCAF241" w14:textId="77777777" w:rsidR="003301E1" w:rsidRPr="00A9201D" w:rsidRDefault="005C5667"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003301E1" w:rsidRPr="00A9201D">
        <w:rPr>
          <w:rFonts w:ascii="Times New Roman" w:hAnsi="Times New Roman" w:cs="Times New Roman"/>
          <w:sz w:val="26"/>
          <w:szCs w:val="26"/>
        </w:rPr>
        <w:tab/>
        <w:t>Object: pane</w:t>
      </w:r>
      <w:r w:rsidR="009D5BB9" w:rsidRPr="00A9201D">
        <w:rPr>
          <w:rFonts w:ascii="Times New Roman" w:hAnsi="Times New Roman" w:cs="Times New Roman"/>
          <w:sz w:val="26"/>
          <w:szCs w:val="26"/>
        </w:rPr>
        <w:t>l</w:t>
      </w:r>
    </w:p>
    <w:p w14:paraId="70BC8918" w14:textId="77777777" w:rsidR="003301E1" w:rsidRPr="00A9201D" w:rsidRDefault="005C5667"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-&gt;</w:t>
      </w:r>
      <w:r w:rsidR="003301E1" w:rsidRPr="00A9201D">
        <w:rPr>
          <w:rFonts w:ascii="Times New Roman" w:hAnsi="Times New Roman" w:cs="Times New Roman"/>
          <w:sz w:val="26"/>
          <w:szCs w:val="26"/>
        </w:rPr>
        <w:tab/>
      </w:r>
      <w:r w:rsidR="009D5BB9" w:rsidRPr="00A9201D">
        <w:rPr>
          <w:rFonts w:ascii="Times New Roman" w:hAnsi="Times New Roman" w:cs="Times New Roman"/>
          <w:sz w:val="26"/>
          <w:szCs w:val="26"/>
        </w:rPr>
        <w:t>Operation</w:t>
      </w:r>
      <w:r w:rsidR="003301E1" w:rsidRPr="00A9201D">
        <w:rPr>
          <w:rFonts w:ascii="Times New Roman" w:hAnsi="Times New Roman" w:cs="Times New Roman"/>
          <w:sz w:val="26"/>
          <w:szCs w:val="26"/>
        </w:rPr>
        <w:t>: dock, undock</w:t>
      </w:r>
    </w:p>
    <w:p w14:paraId="0BE443A0" w14:textId="242ED1CF" w:rsidR="00E52C0C" w:rsidRDefault="00E52C0C" w:rsidP="007D3873">
      <w:pPr>
        <w:tabs>
          <w:tab w:val="left" w:pos="450"/>
        </w:tabs>
        <w:ind w:left="1134" w:hanging="425"/>
        <w:jc w:val="both"/>
        <w:rPr>
          <w:rFonts w:ascii="Times New Roman" w:hAnsi="Times New Roman" w:cs="Times New Roman"/>
          <w:sz w:val="26"/>
          <w:szCs w:val="26"/>
        </w:rPr>
      </w:pPr>
      <w:r w:rsidRPr="00A9201D">
        <w:rPr>
          <w:rFonts w:ascii="Times New Roman" w:hAnsi="Times New Roman" w:cs="Times New Roman"/>
          <w:sz w:val="26"/>
          <w:szCs w:val="26"/>
        </w:rPr>
        <w:t xml:space="preserve">-&gt; </w:t>
      </w:r>
      <w:r w:rsidRPr="00A9201D">
        <w:rPr>
          <w:rFonts w:ascii="Times New Roman" w:hAnsi="Times New Roman" w:cs="Times New Roman"/>
          <w:sz w:val="26"/>
          <w:szCs w:val="26"/>
        </w:rPr>
        <w:tab/>
        <w:t>Đây là 1 câu hỏi how đồng thời cũng là một process của thể hiện Manage_Windows_and_Panels và nó có 3 Task.</w:t>
      </w:r>
    </w:p>
    <w:p w14:paraId="20768B49" w14:textId="16C7671A" w:rsidR="008A201D" w:rsidRDefault="008A201D" w:rsidP="007D3873">
      <w:pPr>
        <w:tabs>
          <w:tab w:val="left" w:pos="450"/>
        </w:tabs>
        <w:ind w:left="1134" w:hanging="425"/>
        <w:jc w:val="both"/>
        <w:rPr>
          <w:rFonts w:ascii="Times New Roman" w:hAnsi="Times New Roman" w:cs="Times New Roman"/>
          <w:sz w:val="26"/>
          <w:szCs w:val="26"/>
        </w:rPr>
      </w:pPr>
      <w:r>
        <w:rPr>
          <w:rFonts w:ascii="Times New Roman" w:hAnsi="Times New Roman" w:cs="Times New Roman"/>
          <w:sz w:val="26"/>
          <w:szCs w:val="26"/>
        </w:rPr>
        <w:t>Dưới đây là ảnh minh họa khi áp các câu hỏi vào mô hình:</w:t>
      </w:r>
    </w:p>
    <w:p w14:paraId="7ACAFD66" w14:textId="75F34B08" w:rsidR="008A201D" w:rsidDel="006A323B" w:rsidRDefault="006A323B">
      <w:pPr>
        <w:tabs>
          <w:tab w:val="left" w:pos="450"/>
        </w:tabs>
        <w:jc w:val="both"/>
        <w:rPr>
          <w:del w:id="4678" w:author="Ly Tran Thi Ly" w:date="2019-06-13T10:13:00Z"/>
          <w:rFonts w:ascii="Times New Roman" w:hAnsi="Times New Roman" w:cs="Times New Roman"/>
          <w:sz w:val="26"/>
          <w:szCs w:val="26"/>
        </w:rPr>
        <w:pPrChange w:id="4679" w:author="Ly Tran Thi Ly" w:date="2019-06-13T10:12:00Z">
          <w:pPr>
            <w:tabs>
              <w:tab w:val="left" w:pos="450"/>
            </w:tabs>
            <w:ind w:left="1134" w:hanging="425"/>
            <w:jc w:val="both"/>
          </w:pPr>
        </w:pPrChange>
      </w:pPr>
      <w:r>
        <w:rPr>
          <w:noProof/>
        </w:rPr>
        <w:lastRenderedPageBreak/>
        <mc:AlternateContent>
          <mc:Choice Requires="wps">
            <w:drawing>
              <wp:anchor distT="0" distB="0" distL="114300" distR="114300" simplePos="0" relativeHeight="251762688" behindDoc="0" locked="0" layoutInCell="1" allowOverlap="1" wp14:anchorId="7D557279" wp14:editId="5436F2C9">
                <wp:simplePos x="0" y="0"/>
                <wp:positionH relativeFrom="margin">
                  <wp:align>left</wp:align>
                </wp:positionH>
                <wp:positionV relativeFrom="paragraph">
                  <wp:posOffset>3624580</wp:posOffset>
                </wp:positionV>
                <wp:extent cx="5932805" cy="352425"/>
                <wp:effectExtent l="0" t="0" r="0" b="9525"/>
                <wp:wrapTopAndBottom/>
                <wp:docPr id="49" name="Hộp Văn bản 49"/>
                <wp:cNvGraphicFramePr/>
                <a:graphic xmlns:a="http://schemas.openxmlformats.org/drawingml/2006/main">
                  <a:graphicData uri="http://schemas.microsoft.com/office/word/2010/wordprocessingShape">
                    <wps:wsp>
                      <wps:cNvSpPr txBox="1"/>
                      <wps:spPr>
                        <a:xfrm>
                          <a:off x="0" y="0"/>
                          <a:ext cx="5932805" cy="352425"/>
                        </a:xfrm>
                        <a:prstGeom prst="rect">
                          <a:avLst/>
                        </a:prstGeom>
                        <a:solidFill>
                          <a:prstClr val="white"/>
                        </a:solidFill>
                        <a:ln>
                          <a:noFill/>
                        </a:ln>
                      </wps:spPr>
                      <wps:txbx>
                        <w:txbxContent>
                          <w:p w14:paraId="0353BCBE" w14:textId="4E314466" w:rsidR="009E4E78" w:rsidRPr="00C43448" w:rsidRDefault="009E4E78" w:rsidP="00A60A16">
                            <w:pPr>
                              <w:pStyle w:val="Chuthich"/>
                              <w:rPr>
                                <w:rFonts w:cs="Times New Roman"/>
                                <w:szCs w:val="26"/>
                              </w:rPr>
                            </w:pPr>
                            <w:bookmarkStart w:id="4680" w:name="_Toc11535814"/>
                            <w:r>
                              <w:t xml:space="preserve">Hình 3. </w:t>
                            </w:r>
                            <w:fldSimple w:instr=" SEQ Hình_3. \* ARABIC ">
                              <w:ins w:id="4681" w:author="TRAN THI LY LY" w:date="2019-06-20T23:47:00Z">
                                <w:r w:rsidR="00887B15">
                                  <w:rPr>
                                    <w:noProof/>
                                  </w:rPr>
                                  <w:t>4</w:t>
                                </w:r>
                              </w:ins>
                              <w:ins w:id="4682" w:author="Ly Tran Thi Ly" w:date="2019-06-13T11:16:00Z">
                                <w:del w:id="4683" w:author="TRAN THI LY LY" w:date="2019-06-15T23:52:00Z">
                                  <w:r w:rsidDel="00BB7E17">
                                    <w:rPr>
                                      <w:noProof/>
                                    </w:rPr>
                                    <w:delText>4</w:delText>
                                  </w:r>
                                </w:del>
                              </w:ins>
                              <w:del w:id="4684" w:author="TRAN THI LY LY" w:date="2019-06-15T23:52:00Z">
                                <w:r w:rsidDel="00BB7E17">
                                  <w:rPr>
                                    <w:noProof/>
                                  </w:rPr>
                                  <w:delText>3</w:delText>
                                </w:r>
                              </w:del>
                            </w:fldSimple>
                            <w:r>
                              <w:t xml:space="preserve"> Ví dụ sử dụng ontology đề xuất với câu hỏi “What is paragraph style?”</w:t>
                            </w:r>
                            <w:bookmarkEnd w:id="46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57279" id="Hộp Văn bản 49" o:spid="_x0000_s1043" type="#_x0000_t202" style="position:absolute;left:0;text-align:left;margin-left:0;margin-top:285.4pt;width:467.15pt;height:27.75pt;z-index:251762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" stroked="f">
                <v:textbox inset="0,0,0,0">
                  <w:txbxContent>
                    <w:p w14:paraId="0353BCBE" w14:textId="4E314466" w:rsidR="009E4E78" w:rsidRPr="00C43448" w:rsidRDefault="009E4E78" w:rsidP="00A60A16">
                      <w:pPr>
                        <w:pStyle w:val="Chuthich"/>
                        <w:rPr>
                          <w:rFonts w:cs="Times New Roman"/>
                          <w:szCs w:val="26"/>
                        </w:rPr>
                      </w:pPr>
                      <w:bookmarkStart w:id="4685" w:name="_Toc11535814"/>
                      <w:r>
                        <w:t xml:space="preserve">Hình 3. </w:t>
                      </w:r>
                      <w:fldSimple w:instr=" SEQ Hình_3. \* ARABIC ">
                        <w:ins w:id="4686" w:author="TRAN THI LY LY" w:date="2019-06-20T23:47:00Z">
                          <w:r w:rsidR="00887B15">
                            <w:rPr>
                              <w:noProof/>
                            </w:rPr>
                            <w:t>4</w:t>
                          </w:r>
                        </w:ins>
                        <w:ins w:id="4687" w:author="Ly Tran Thi Ly" w:date="2019-06-13T11:16:00Z">
                          <w:del w:id="4688" w:author="TRAN THI LY LY" w:date="2019-06-15T23:52:00Z">
                            <w:r w:rsidDel="00BB7E17">
                              <w:rPr>
                                <w:noProof/>
                              </w:rPr>
                              <w:delText>4</w:delText>
                            </w:r>
                          </w:del>
                        </w:ins>
                        <w:del w:id="4689" w:author="TRAN THI LY LY" w:date="2019-06-15T23:52:00Z">
                          <w:r w:rsidDel="00BB7E17">
                            <w:rPr>
                              <w:noProof/>
                            </w:rPr>
                            <w:delText>3</w:delText>
                          </w:r>
                        </w:del>
                      </w:fldSimple>
                      <w:r>
                        <w:t xml:space="preserve"> Ví dụ sử dụng ontology đề xuất với câu hỏi “What is paragraph style?”</w:t>
                      </w:r>
                      <w:bookmarkEnd w:id="4685"/>
                    </w:p>
                  </w:txbxContent>
                </v:textbox>
                <w10:wrap type="topAndBottom" anchorx="margin"/>
              </v:shape>
            </w:pict>
          </mc:Fallback>
        </mc:AlternateContent>
      </w:r>
      <w:r w:rsidRPr="008A201D">
        <w:rPr>
          <w:rFonts w:ascii="Times New Roman" w:hAnsi="Times New Roman" w:cs="Times New Roman"/>
          <w:noProof/>
          <w:sz w:val="26"/>
          <w:szCs w:val="26"/>
        </w:rPr>
        <w:drawing>
          <wp:anchor distT="0" distB="0" distL="114300" distR="114300" simplePos="0" relativeHeight="251760640" behindDoc="0" locked="0" layoutInCell="1" allowOverlap="1" wp14:anchorId="3045E0C2" wp14:editId="765A6B67">
            <wp:simplePos x="0" y="0"/>
            <wp:positionH relativeFrom="margin">
              <wp:posOffset>-76200</wp:posOffset>
            </wp:positionH>
            <wp:positionV relativeFrom="paragraph">
              <wp:posOffset>291465</wp:posOffset>
            </wp:positionV>
            <wp:extent cx="6011545" cy="3200400"/>
            <wp:effectExtent l="0" t="0" r="8255" b="0"/>
            <wp:wrapTopAndBottom/>
            <wp:docPr id="44" name="Hình ảnh 3">
              <a:extLst xmlns:a="http://schemas.openxmlformats.org/drawingml/2006/main">
                <a:ext uri="{FF2B5EF4-FFF2-40B4-BE49-F238E27FC236}">
                  <a16:creationId xmlns:a16="http://schemas.microsoft.com/office/drawing/2014/main" id="{9D17B247-2E48-4A28-8625-94AC05F7E5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Hình ảnh 3">
                      <a:extLst>
                        <a:ext uri="{FF2B5EF4-FFF2-40B4-BE49-F238E27FC236}">
                          <a16:creationId xmlns:a16="http://schemas.microsoft.com/office/drawing/2014/main" id="{9D17B247-2E48-4A28-8625-94AC05F7E55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11545" cy="3200400"/>
                    </a:xfrm>
                    <a:prstGeom prst="rect">
                      <a:avLst/>
                    </a:prstGeom>
                  </pic:spPr>
                </pic:pic>
              </a:graphicData>
            </a:graphic>
            <wp14:sizeRelH relativeFrom="margin">
              <wp14:pctWidth>0</wp14:pctWidth>
            </wp14:sizeRelH>
            <wp14:sizeRelV relativeFrom="margin">
              <wp14:pctHeight>0</wp14:pctHeight>
            </wp14:sizeRelV>
          </wp:anchor>
        </w:drawing>
      </w:r>
    </w:p>
    <w:p w14:paraId="13F3367C" w14:textId="66B5AC8F" w:rsidR="008A201D" w:rsidDel="006A323B" w:rsidRDefault="008A201D" w:rsidP="007D3873">
      <w:pPr>
        <w:tabs>
          <w:tab w:val="left" w:pos="450"/>
        </w:tabs>
        <w:ind w:left="1134" w:hanging="425"/>
        <w:jc w:val="both"/>
        <w:rPr>
          <w:del w:id="4690" w:author="Ly Tran Thi Ly" w:date="2019-06-13T10:13:00Z"/>
          <w:rFonts w:ascii="Times New Roman" w:hAnsi="Times New Roman" w:cs="Times New Roman"/>
          <w:sz w:val="26"/>
          <w:szCs w:val="26"/>
        </w:rPr>
      </w:pPr>
    </w:p>
    <w:p w14:paraId="08CFD5AF" w14:textId="364E8F57" w:rsidR="00346F9E" w:rsidRDefault="00346F9E">
      <w:pPr>
        <w:tabs>
          <w:tab w:val="left" w:pos="3225"/>
        </w:tabs>
        <w:rPr>
          <w:ins w:id="4691" w:author="Ly Tran Thi Ly" w:date="2019-06-20T17:00:00Z"/>
          <w:rFonts w:ascii="Times New Roman" w:hAnsi="Times New Roman" w:cs="Times New Roman"/>
          <w:sz w:val="26"/>
          <w:szCs w:val="26"/>
        </w:rPr>
        <w:pPrChange w:id="4692" w:author="Ly Tran Thi Ly" w:date="2019-06-20T17:00:00Z">
          <w:pPr>
            <w:tabs>
              <w:tab w:val="left" w:pos="450"/>
            </w:tabs>
            <w:jc w:val="both"/>
          </w:pPr>
        </w:pPrChange>
      </w:pPr>
    </w:p>
    <w:p w14:paraId="7EDDD910" w14:textId="4B97AD91" w:rsidR="00346F9E" w:rsidRDefault="00346F9E">
      <w:pPr>
        <w:jc w:val="both"/>
        <w:rPr>
          <w:ins w:id="4693" w:author="Ly Tran Thi Ly" w:date="2019-06-20T17:13:00Z"/>
          <w:rFonts w:ascii="Times New Roman" w:hAnsi="Times New Roman" w:cs="Times New Roman"/>
          <w:sz w:val="26"/>
          <w:szCs w:val="26"/>
        </w:rPr>
        <w:pPrChange w:id="4694" w:author="Ly Tran Thi Ly" w:date="2019-06-20T17:22:00Z">
          <w:pPr>
            <w:tabs>
              <w:tab w:val="left" w:pos="450"/>
            </w:tabs>
            <w:jc w:val="both"/>
          </w:pPr>
        </w:pPrChange>
      </w:pPr>
      <w:ins w:id="4695" w:author="Ly Tran Thi Ly" w:date="2019-06-20T17:00:00Z">
        <w:r>
          <w:rPr>
            <w:rFonts w:ascii="Times New Roman" w:hAnsi="Times New Roman" w:cs="Times New Roman"/>
            <w:sz w:val="26"/>
            <w:szCs w:val="26"/>
          </w:rPr>
          <w:tab/>
          <w:t xml:space="preserve">Hình 3.4 là minh họa cho việc </w:t>
        </w:r>
      </w:ins>
      <w:ins w:id="4696" w:author="Ly Tran Thi Ly" w:date="2019-06-20T17:09:00Z">
        <w:r>
          <w:rPr>
            <w:rFonts w:ascii="Times New Roman" w:hAnsi="Times New Roman" w:cs="Times New Roman"/>
            <w:sz w:val="26"/>
            <w:szCs w:val="26"/>
          </w:rPr>
          <w:t xml:space="preserve">phân tích câu hỏi what is paragraph style </w:t>
        </w:r>
        <w:r w:rsidR="00B10DC6">
          <w:rPr>
            <w:rFonts w:ascii="Times New Roman" w:hAnsi="Times New Roman" w:cs="Times New Roman"/>
            <w:sz w:val="26"/>
            <w:szCs w:val="26"/>
          </w:rPr>
          <w:t xml:space="preserve">và đưa vào ontology. Với câu hỏi này chúng tôi sẽ thêm </w:t>
        </w:r>
      </w:ins>
      <w:ins w:id="4697" w:author="Ly Tran Thi Ly" w:date="2019-06-20T17:13:00Z">
        <w:r w:rsidR="00B10DC6">
          <w:rPr>
            <w:rFonts w:ascii="Times New Roman" w:hAnsi="Times New Roman" w:cs="Times New Roman"/>
            <w:sz w:val="26"/>
            <w:szCs w:val="26"/>
          </w:rPr>
          <w:t>các thể hiện sau:</w:t>
        </w:r>
      </w:ins>
    </w:p>
    <w:p w14:paraId="14EA68DF" w14:textId="56E9AF59" w:rsidR="00B10DC6" w:rsidRDefault="00B10DC6">
      <w:pPr>
        <w:pStyle w:val="oancuaDanhsach"/>
        <w:numPr>
          <w:ilvl w:val="0"/>
          <w:numId w:val="5"/>
        </w:numPr>
        <w:jc w:val="both"/>
        <w:rPr>
          <w:ins w:id="4698" w:author="Ly Tran Thi Ly" w:date="2019-06-20T17:19:00Z"/>
          <w:rFonts w:ascii="Times New Roman" w:hAnsi="Times New Roman" w:cs="Times New Roman"/>
          <w:sz w:val="26"/>
          <w:szCs w:val="26"/>
        </w:rPr>
        <w:pPrChange w:id="4699" w:author="Ly Tran Thi Ly" w:date="2019-06-20T17:22:00Z">
          <w:pPr>
            <w:tabs>
              <w:tab w:val="left" w:pos="450"/>
            </w:tabs>
            <w:jc w:val="both"/>
          </w:pPr>
        </w:pPrChange>
      </w:pPr>
      <w:ins w:id="4700" w:author="Ly Tran Thi Ly" w:date="2019-06-20T17:13:00Z">
        <w:r>
          <w:rPr>
            <w:rFonts w:ascii="Times New Roman" w:hAnsi="Times New Roman" w:cs="Times New Roman"/>
            <w:sz w:val="26"/>
            <w:szCs w:val="26"/>
          </w:rPr>
          <w:t xml:space="preserve">What_is_paragraph_style là một thể hiện của </w:t>
        </w:r>
      </w:ins>
      <w:ins w:id="4701" w:author="Ly Tran Thi Ly" w:date="2019-06-20T17:20:00Z">
        <w:r w:rsidR="003C6132">
          <w:rPr>
            <w:rFonts w:ascii="Times New Roman" w:hAnsi="Times New Roman" w:cs="Times New Roman"/>
            <w:sz w:val="26"/>
            <w:szCs w:val="26"/>
          </w:rPr>
          <w:t>class</w:t>
        </w:r>
      </w:ins>
      <w:ins w:id="4702" w:author="Ly Tran Thi Ly" w:date="2019-06-20T17:13:00Z">
        <w:r>
          <w:rPr>
            <w:rFonts w:ascii="Times New Roman" w:hAnsi="Times New Roman" w:cs="Times New Roman"/>
            <w:sz w:val="26"/>
            <w:szCs w:val="26"/>
          </w:rPr>
          <w:t xml:space="preserve"> Know</w:t>
        </w:r>
      </w:ins>
      <w:ins w:id="4703" w:author="Ly Tran Thi Ly" w:date="2019-06-20T17:20:00Z">
        <w:r>
          <w:rPr>
            <w:rFonts w:ascii="Times New Roman" w:hAnsi="Times New Roman" w:cs="Times New Roman"/>
            <w:sz w:val="26"/>
            <w:szCs w:val="26"/>
          </w:rPr>
          <w:t xml:space="preserve"> </w:t>
        </w:r>
      </w:ins>
      <w:ins w:id="4704" w:author="Ly Tran Thi Ly" w:date="2019-06-20T17:13:00Z">
        <w:r>
          <w:rPr>
            <w:rFonts w:ascii="Times New Roman" w:hAnsi="Times New Roman" w:cs="Times New Roman"/>
            <w:sz w:val="26"/>
            <w:szCs w:val="26"/>
          </w:rPr>
          <w:t>-</w:t>
        </w:r>
      </w:ins>
      <w:ins w:id="4705" w:author="Ly Tran Thi Ly" w:date="2019-06-20T17:20:00Z">
        <w:r>
          <w:rPr>
            <w:rFonts w:ascii="Times New Roman" w:hAnsi="Times New Roman" w:cs="Times New Roman"/>
            <w:sz w:val="26"/>
            <w:szCs w:val="26"/>
          </w:rPr>
          <w:t xml:space="preserve"> </w:t>
        </w:r>
      </w:ins>
      <w:ins w:id="4706" w:author="Ly Tran Thi Ly" w:date="2019-06-20T17:13:00Z">
        <w:r>
          <w:rPr>
            <w:rFonts w:ascii="Times New Roman" w:hAnsi="Times New Roman" w:cs="Times New Roman"/>
            <w:sz w:val="26"/>
            <w:szCs w:val="26"/>
          </w:rPr>
          <w:t>What.</w:t>
        </w:r>
      </w:ins>
    </w:p>
    <w:p w14:paraId="6D1AF04E" w14:textId="08ABF413" w:rsidR="00B10DC6" w:rsidRDefault="00B10DC6">
      <w:pPr>
        <w:pStyle w:val="oancuaDanhsach"/>
        <w:numPr>
          <w:ilvl w:val="0"/>
          <w:numId w:val="5"/>
        </w:numPr>
        <w:jc w:val="both"/>
        <w:rPr>
          <w:ins w:id="4707" w:author="Ly Tran Thi Ly" w:date="2019-06-20T17:20:00Z"/>
          <w:rFonts w:ascii="Times New Roman" w:hAnsi="Times New Roman" w:cs="Times New Roman"/>
          <w:sz w:val="26"/>
          <w:szCs w:val="26"/>
        </w:rPr>
        <w:pPrChange w:id="4708" w:author="Ly Tran Thi Ly" w:date="2019-06-20T17:22:00Z">
          <w:pPr>
            <w:tabs>
              <w:tab w:val="left" w:pos="450"/>
            </w:tabs>
            <w:jc w:val="both"/>
          </w:pPr>
        </w:pPrChange>
      </w:pPr>
      <w:ins w:id="4709" w:author="Ly Tran Thi Ly" w:date="2019-06-20T17:19:00Z">
        <w:r>
          <w:rPr>
            <w:rFonts w:ascii="Times New Roman" w:hAnsi="Times New Roman" w:cs="Times New Roman"/>
            <w:sz w:val="26"/>
            <w:szCs w:val="26"/>
          </w:rPr>
          <w:t xml:space="preserve">CS6 và CC là lần lượt là các thể hiện của </w:t>
        </w:r>
      </w:ins>
      <w:ins w:id="4710" w:author="Ly Tran Thi Ly" w:date="2019-06-20T17:20:00Z">
        <w:r w:rsidR="003C6132">
          <w:rPr>
            <w:rFonts w:ascii="Times New Roman" w:hAnsi="Times New Roman" w:cs="Times New Roman"/>
            <w:sz w:val="26"/>
            <w:szCs w:val="26"/>
          </w:rPr>
          <w:t>class</w:t>
        </w:r>
      </w:ins>
      <w:ins w:id="4711" w:author="Ly Tran Thi Ly" w:date="2019-06-20T17:19:00Z">
        <w:r>
          <w:rPr>
            <w:rFonts w:ascii="Times New Roman" w:hAnsi="Times New Roman" w:cs="Times New Roman"/>
            <w:sz w:val="26"/>
            <w:szCs w:val="26"/>
          </w:rPr>
          <w:t xml:space="preserve"> Context </w:t>
        </w:r>
      </w:ins>
      <w:ins w:id="4712" w:author="Ly Tran Thi Ly" w:date="2019-06-20T17:20:00Z">
        <w:r w:rsidR="003C6132">
          <w:rPr>
            <w:rFonts w:ascii="Times New Roman" w:hAnsi="Times New Roman" w:cs="Times New Roman"/>
            <w:sz w:val="26"/>
            <w:szCs w:val="26"/>
          </w:rPr>
          <w:t>–</w:t>
        </w:r>
      </w:ins>
      <w:ins w:id="4713" w:author="Ly Tran Thi Ly" w:date="2019-06-20T17:19:00Z">
        <w:r>
          <w:rPr>
            <w:rFonts w:ascii="Times New Roman" w:hAnsi="Times New Roman" w:cs="Times New Roman"/>
            <w:sz w:val="26"/>
            <w:szCs w:val="26"/>
          </w:rPr>
          <w:t xml:space="preserve"> When</w:t>
        </w:r>
      </w:ins>
      <w:ins w:id="4714" w:author="Ly Tran Thi Ly" w:date="2019-06-20T17:20:00Z">
        <w:r w:rsidR="003C6132">
          <w:rPr>
            <w:rFonts w:ascii="Times New Roman" w:hAnsi="Times New Roman" w:cs="Times New Roman"/>
            <w:sz w:val="26"/>
            <w:szCs w:val="26"/>
          </w:rPr>
          <w:t>.</w:t>
        </w:r>
      </w:ins>
    </w:p>
    <w:p w14:paraId="07955B2D" w14:textId="641878A7" w:rsidR="003C6132" w:rsidRDefault="003C6132">
      <w:pPr>
        <w:pStyle w:val="oancuaDanhsach"/>
        <w:numPr>
          <w:ilvl w:val="0"/>
          <w:numId w:val="5"/>
        </w:numPr>
        <w:jc w:val="both"/>
        <w:rPr>
          <w:ins w:id="4715" w:author="Ly Tran Thi Ly" w:date="2019-06-20T17:20:00Z"/>
          <w:rFonts w:ascii="Times New Roman" w:hAnsi="Times New Roman" w:cs="Times New Roman"/>
          <w:sz w:val="26"/>
          <w:szCs w:val="26"/>
        </w:rPr>
        <w:pPrChange w:id="4716" w:author="Ly Tran Thi Ly" w:date="2019-06-20T17:22:00Z">
          <w:pPr>
            <w:tabs>
              <w:tab w:val="left" w:pos="450"/>
            </w:tabs>
            <w:jc w:val="both"/>
          </w:pPr>
        </w:pPrChange>
      </w:pPr>
      <w:ins w:id="4717" w:author="Ly Tran Thi Ly" w:date="2019-06-20T17:20:00Z">
        <w:r>
          <w:rPr>
            <w:rFonts w:ascii="Times New Roman" w:hAnsi="Times New Roman" w:cs="Times New Roman"/>
            <w:sz w:val="26"/>
            <w:szCs w:val="26"/>
          </w:rPr>
          <w:t>Paragraph_style là một thể hiện của class Object.</w:t>
        </w:r>
      </w:ins>
    </w:p>
    <w:p w14:paraId="19D996B5" w14:textId="119ACC8F" w:rsidR="003C6132" w:rsidRDefault="003C6132">
      <w:pPr>
        <w:pStyle w:val="oancuaDanhsach"/>
        <w:numPr>
          <w:ilvl w:val="0"/>
          <w:numId w:val="5"/>
        </w:numPr>
        <w:jc w:val="both"/>
        <w:rPr>
          <w:ins w:id="4718" w:author="Ly Tran Thi Ly" w:date="2019-06-20T17:20:00Z"/>
          <w:rFonts w:ascii="Times New Roman" w:hAnsi="Times New Roman" w:cs="Times New Roman"/>
          <w:sz w:val="26"/>
          <w:szCs w:val="26"/>
        </w:rPr>
        <w:pPrChange w:id="4719" w:author="Ly Tran Thi Ly" w:date="2019-06-20T17:22:00Z">
          <w:pPr>
            <w:tabs>
              <w:tab w:val="left" w:pos="450"/>
            </w:tabs>
            <w:jc w:val="both"/>
          </w:pPr>
        </w:pPrChange>
      </w:pPr>
      <w:ins w:id="4720" w:author="Ly Tran Thi Ly" w:date="2019-06-20T17:20:00Z">
        <w:r>
          <w:rPr>
            <w:rFonts w:ascii="Times New Roman" w:hAnsi="Times New Roman" w:cs="Times New Roman"/>
            <w:sz w:val="26"/>
            <w:szCs w:val="26"/>
          </w:rPr>
          <w:t>AdobePhotoshop là một thể hiện của class Adobe.</w:t>
        </w:r>
      </w:ins>
    </w:p>
    <w:p w14:paraId="4DC224B1" w14:textId="03F3A037" w:rsidR="003C6132" w:rsidRDefault="003C6132">
      <w:pPr>
        <w:ind w:firstLine="720"/>
        <w:jc w:val="both"/>
        <w:rPr>
          <w:ins w:id="4721" w:author="Ly Tran Thi Ly" w:date="2019-06-20T17:26:00Z"/>
          <w:rFonts w:ascii="Times New Roman" w:hAnsi="Times New Roman" w:cs="Times New Roman"/>
          <w:sz w:val="26"/>
          <w:szCs w:val="26"/>
        </w:rPr>
        <w:pPrChange w:id="4722" w:author="Ly Tran Thi Ly" w:date="2019-06-20T17:25:00Z">
          <w:pPr>
            <w:tabs>
              <w:tab w:val="left" w:pos="450"/>
            </w:tabs>
            <w:jc w:val="both"/>
          </w:pPr>
        </w:pPrChange>
      </w:pPr>
      <w:ins w:id="4723" w:author="Ly Tran Thi Ly" w:date="2019-06-20T17:21:00Z">
        <w:r>
          <w:rPr>
            <w:rFonts w:ascii="Times New Roman" w:hAnsi="Times New Roman" w:cs="Times New Roman"/>
            <w:sz w:val="26"/>
            <w:szCs w:val="26"/>
          </w:rPr>
          <w:t>Giờ chúng tôi sẽ nói về mối liên hệ của các thể hiện trên. Thể hiện What_is_paragraph_style sẽ có mối quan hệ hasObject đến thể hiện Paragraph_style</w:t>
        </w:r>
      </w:ins>
      <w:ins w:id="4724" w:author="Ly Tran Thi Ly" w:date="2019-06-20T17:22:00Z">
        <w:r>
          <w:rPr>
            <w:rFonts w:ascii="Times New Roman" w:hAnsi="Times New Roman" w:cs="Times New Roman"/>
            <w:sz w:val="26"/>
            <w:szCs w:val="26"/>
          </w:rPr>
          <w:t xml:space="preserve"> và mối quan hệ hasContext đến hai thể hiện CS6 và CC. Thể hiện Paragraph_style sẽ có mối quan hệ hasBrand</w:t>
        </w:r>
      </w:ins>
      <w:ins w:id="4725" w:author="Ly Tran Thi Ly" w:date="2019-06-20T17:24:00Z">
        <w:r>
          <w:rPr>
            <w:rFonts w:ascii="Times New Roman" w:hAnsi="Times New Roman" w:cs="Times New Roman"/>
            <w:sz w:val="26"/>
            <w:szCs w:val="26"/>
          </w:rPr>
          <w:t xml:space="preserve"> đến thể hiện AdobePhotoshop.</w:t>
        </w:r>
      </w:ins>
    </w:p>
    <w:p w14:paraId="345622D7" w14:textId="1ABC034B" w:rsidR="00B30CCB" w:rsidRPr="003C6132" w:rsidRDefault="00B30CCB">
      <w:pPr>
        <w:ind w:firstLine="720"/>
        <w:jc w:val="both"/>
        <w:rPr>
          <w:ins w:id="4726" w:author="Ly Tran Thi Ly" w:date="2019-06-20T17:00:00Z"/>
          <w:rFonts w:ascii="Times New Roman" w:hAnsi="Times New Roman" w:cs="Times New Roman"/>
          <w:sz w:val="26"/>
          <w:szCs w:val="26"/>
        </w:rPr>
        <w:pPrChange w:id="4727" w:author="Ly Tran Thi Ly" w:date="2019-06-20T17:25:00Z">
          <w:pPr>
            <w:tabs>
              <w:tab w:val="left" w:pos="450"/>
            </w:tabs>
            <w:jc w:val="both"/>
          </w:pPr>
        </w:pPrChange>
      </w:pPr>
      <w:ins w:id="4728" w:author="Ly Tran Thi Ly" w:date="2019-06-20T17:26:00Z">
        <w:r>
          <w:rPr>
            <w:rFonts w:ascii="Times New Roman" w:hAnsi="Times New Roman" w:cs="Times New Roman"/>
            <w:sz w:val="26"/>
            <w:szCs w:val="26"/>
          </w:rPr>
          <w:t>Tương tự chúng ta có hai sơ đồ bên dưới là ví dụ cho việc sử dụng ontology với câu hỏi “</w:t>
        </w:r>
      </w:ins>
      <w:ins w:id="4729" w:author="Ly Tran Thi Ly" w:date="2019-06-20T17:27:00Z">
        <w:r w:rsidRPr="00B30CCB">
          <w:rPr>
            <w:rFonts w:ascii="Times New Roman" w:hAnsi="Times New Roman" w:cs="Times New Roman"/>
            <w:i/>
            <w:sz w:val="26"/>
            <w:szCs w:val="26"/>
            <w:rPrChange w:id="4730" w:author="Ly Tran Thi Ly" w:date="2019-06-20T17:27:00Z">
              <w:rPr>
                <w:rFonts w:ascii="Times New Roman" w:hAnsi="Times New Roman" w:cs="Times New Roman"/>
                <w:sz w:val="26"/>
                <w:szCs w:val="26"/>
              </w:rPr>
            </w:rPrChange>
          </w:rPr>
          <w:t>How to install Photoshop CS5 on Ubuntu</w:t>
        </w:r>
        <w:r>
          <w:rPr>
            <w:rFonts w:ascii="Times New Roman" w:hAnsi="Times New Roman" w:cs="Times New Roman"/>
            <w:i/>
            <w:sz w:val="26"/>
            <w:szCs w:val="26"/>
          </w:rPr>
          <w:t>?</w:t>
        </w:r>
      </w:ins>
      <w:ins w:id="4731" w:author="Ly Tran Thi Ly" w:date="2019-06-20T17:26:00Z">
        <w:r>
          <w:rPr>
            <w:rFonts w:ascii="Times New Roman" w:hAnsi="Times New Roman" w:cs="Times New Roman"/>
            <w:sz w:val="26"/>
            <w:szCs w:val="26"/>
          </w:rPr>
          <w:t>”</w:t>
        </w:r>
      </w:ins>
      <w:ins w:id="4732" w:author="Ly Tran Thi Ly" w:date="2019-06-20T17:27:00Z">
        <w:r>
          <w:rPr>
            <w:rFonts w:ascii="Times New Roman" w:hAnsi="Times New Roman" w:cs="Times New Roman"/>
            <w:sz w:val="26"/>
            <w:szCs w:val="26"/>
          </w:rPr>
          <w:t xml:space="preserve"> và câu hỏi “</w:t>
        </w:r>
        <w:r w:rsidRPr="00B30CCB">
          <w:rPr>
            <w:rFonts w:ascii="Times New Roman" w:hAnsi="Times New Roman" w:cs="Times New Roman"/>
            <w:i/>
            <w:sz w:val="26"/>
            <w:szCs w:val="26"/>
            <w:rPrChange w:id="4733" w:author="Ly Tran Thi Ly" w:date="2019-06-20T17:27:00Z">
              <w:rPr>
                <w:rFonts w:ascii="Times New Roman" w:hAnsi="Times New Roman" w:cs="Times New Roman"/>
                <w:sz w:val="26"/>
                <w:szCs w:val="26"/>
              </w:rPr>
            </w:rPrChange>
          </w:rPr>
          <w:t>How to paint 3D?</w:t>
        </w:r>
        <w:r>
          <w:rPr>
            <w:rFonts w:ascii="Times New Roman" w:hAnsi="Times New Roman" w:cs="Times New Roman"/>
            <w:sz w:val="26"/>
            <w:szCs w:val="26"/>
          </w:rPr>
          <w:t>”</w:t>
        </w:r>
      </w:ins>
    </w:p>
    <w:p w14:paraId="4E36429F" w14:textId="4688BB46" w:rsidR="008A201D" w:rsidRPr="00346F9E" w:rsidRDefault="008A201D">
      <w:pPr>
        <w:rPr>
          <w:rFonts w:ascii="Times New Roman" w:hAnsi="Times New Roman" w:cs="Times New Roman"/>
          <w:sz w:val="26"/>
          <w:szCs w:val="26"/>
        </w:rPr>
        <w:pPrChange w:id="4734" w:author="Ly Tran Thi Ly" w:date="2019-06-20T17:00:00Z">
          <w:pPr>
            <w:tabs>
              <w:tab w:val="left" w:pos="450"/>
            </w:tabs>
            <w:ind w:left="1134" w:hanging="425"/>
            <w:jc w:val="both"/>
          </w:pPr>
        </w:pPrChange>
      </w:pPr>
    </w:p>
    <w:p w14:paraId="0D9FA75C" w14:textId="6DCBA200" w:rsidR="008A201D" w:rsidDel="006A323B" w:rsidRDefault="006A323B" w:rsidP="007D3873">
      <w:pPr>
        <w:tabs>
          <w:tab w:val="left" w:pos="450"/>
        </w:tabs>
        <w:ind w:left="1134" w:hanging="425"/>
        <w:jc w:val="both"/>
        <w:rPr>
          <w:del w:id="4735" w:author="Ly Tran Thi Ly" w:date="2019-06-13T10:13:00Z"/>
          <w:rFonts w:ascii="Times New Roman" w:hAnsi="Times New Roman" w:cs="Times New Roman"/>
          <w:sz w:val="26"/>
          <w:szCs w:val="26"/>
        </w:rPr>
      </w:pPr>
      <w:r>
        <w:rPr>
          <w:noProof/>
        </w:rPr>
        <w:lastRenderedPageBreak/>
        <mc:AlternateContent>
          <mc:Choice Requires="wps">
            <w:drawing>
              <wp:anchor distT="0" distB="0" distL="114300" distR="114300" simplePos="0" relativeHeight="251765760" behindDoc="0" locked="0" layoutInCell="1" allowOverlap="1" wp14:anchorId="43F8DB0F" wp14:editId="4263795D">
                <wp:simplePos x="0" y="0"/>
                <wp:positionH relativeFrom="margin">
                  <wp:align>right</wp:align>
                </wp:positionH>
                <wp:positionV relativeFrom="paragraph">
                  <wp:posOffset>3168015</wp:posOffset>
                </wp:positionV>
                <wp:extent cx="5794375" cy="609600"/>
                <wp:effectExtent l="0" t="0" r="0" b="0"/>
                <wp:wrapTopAndBottom/>
                <wp:docPr id="51" name="Hộp Văn bản 51"/>
                <wp:cNvGraphicFramePr/>
                <a:graphic xmlns:a="http://schemas.openxmlformats.org/drawingml/2006/main">
                  <a:graphicData uri="http://schemas.microsoft.com/office/word/2010/wordprocessingShape">
                    <wps:wsp>
                      <wps:cNvSpPr txBox="1"/>
                      <wps:spPr>
                        <a:xfrm>
                          <a:off x="0" y="0"/>
                          <a:ext cx="5794375" cy="609600"/>
                        </a:xfrm>
                        <a:prstGeom prst="rect">
                          <a:avLst/>
                        </a:prstGeom>
                        <a:solidFill>
                          <a:prstClr val="white"/>
                        </a:solidFill>
                        <a:ln>
                          <a:noFill/>
                        </a:ln>
                      </wps:spPr>
                      <wps:txbx>
                        <w:txbxContent>
                          <w:p w14:paraId="2EC5894D" w14:textId="6A059539" w:rsidR="009E4E78" w:rsidRPr="00887B15" w:rsidRDefault="009E4E78">
                            <w:pPr>
                              <w:pStyle w:val="Chuthich"/>
                            </w:pPr>
                            <w:bookmarkStart w:id="4736" w:name="_Toc11535815"/>
                            <w:r>
                              <w:t xml:space="preserve">Hình 3. </w:t>
                            </w:r>
                            <w:fldSimple w:instr=" SEQ Hình_3. \* ARABIC ">
                              <w:r w:rsidR="00887B15">
                                <w:rPr>
                                  <w:noProof/>
                                </w:rPr>
                                <w:t>5</w:t>
                              </w:r>
                            </w:fldSimple>
                            <w:r>
                              <w:t xml:space="preserve"> Ví dụ sử dụng ontology đề xuất với câu hỏi “How to install Photoshop CS5 on Ubuntu?”</w:t>
                            </w:r>
                            <w:bookmarkEnd w:id="4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8DB0F" id="Hộp Văn bản 51" o:spid="_x0000_s1044" type="#_x0000_t202" style="position:absolute;left:0;text-align:left;margin-left:405.05pt;margin-top:249.45pt;width:456.25pt;height:48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" stroked="f">
                <v:textbox inset="0,0,0,0">
                  <w:txbxContent>
                    <w:p w14:paraId="2EC5894D" w14:textId="6A059539" w:rsidR="009E4E78" w:rsidRPr="00887B15" w:rsidRDefault="009E4E78">
                      <w:pPr>
                        <w:pStyle w:val="Chuthich"/>
                      </w:pPr>
                      <w:bookmarkStart w:id="4737" w:name="_Toc11535815"/>
                      <w:r>
                        <w:t xml:space="preserve">Hình 3. </w:t>
                      </w:r>
                      <w:fldSimple w:instr=" SEQ Hình_3. \* ARABIC ">
                        <w:r w:rsidR="00887B15">
                          <w:rPr>
                            <w:noProof/>
                          </w:rPr>
                          <w:t>5</w:t>
                        </w:r>
                      </w:fldSimple>
                      <w:r>
                        <w:t xml:space="preserve"> Ví dụ sử dụng ontology đề xuất với câu hỏi “How to install Photoshop CS5 on Ubuntu?”</w:t>
                      </w:r>
                      <w:bookmarkEnd w:id="4737"/>
                    </w:p>
                  </w:txbxContent>
                </v:textbox>
                <w10:wrap type="topAndBottom" anchorx="margin"/>
              </v:shape>
            </w:pict>
          </mc:Fallback>
        </mc:AlternateContent>
      </w:r>
    </w:p>
    <w:p w14:paraId="0C570EAB" w14:textId="787E7709" w:rsidR="008A201D" w:rsidDel="006A323B" w:rsidRDefault="008A201D" w:rsidP="007D3873">
      <w:pPr>
        <w:tabs>
          <w:tab w:val="left" w:pos="450"/>
        </w:tabs>
        <w:ind w:left="1134" w:hanging="425"/>
        <w:jc w:val="both"/>
        <w:rPr>
          <w:del w:id="4738" w:author="Ly Tran Thi Ly" w:date="2019-06-13T10:13:00Z"/>
          <w:rFonts w:ascii="Times New Roman" w:hAnsi="Times New Roman" w:cs="Times New Roman"/>
          <w:sz w:val="26"/>
          <w:szCs w:val="26"/>
        </w:rPr>
      </w:pPr>
    </w:p>
    <w:p w14:paraId="1E516940" w14:textId="47E79D2F" w:rsidR="008A201D" w:rsidRPr="00A9201D" w:rsidRDefault="008A201D" w:rsidP="007D3873">
      <w:pPr>
        <w:tabs>
          <w:tab w:val="left" w:pos="450"/>
        </w:tabs>
        <w:ind w:left="1134" w:hanging="425"/>
        <w:jc w:val="both"/>
        <w:rPr>
          <w:rFonts w:ascii="Times New Roman" w:hAnsi="Times New Roman" w:cs="Times New Roman"/>
          <w:sz w:val="26"/>
          <w:szCs w:val="26"/>
        </w:rPr>
      </w:pPr>
      <w:r>
        <w:rPr>
          <w:noProof/>
        </w:rPr>
        <mc:AlternateContent>
          <mc:Choice Requires="wps">
            <w:drawing>
              <wp:anchor distT="0" distB="0" distL="114300" distR="114300" simplePos="0" relativeHeight="251768832" behindDoc="0" locked="0" layoutInCell="1" allowOverlap="1" wp14:anchorId="68AA1F61" wp14:editId="5EDDF409">
                <wp:simplePos x="0" y="0"/>
                <wp:positionH relativeFrom="column">
                  <wp:posOffset>0</wp:posOffset>
                </wp:positionH>
                <wp:positionV relativeFrom="paragraph">
                  <wp:posOffset>6897370</wp:posOffset>
                </wp:positionV>
                <wp:extent cx="5794375" cy="635"/>
                <wp:effectExtent l="0" t="0" r="0" b="0"/>
                <wp:wrapTopAndBottom/>
                <wp:docPr id="53" name="Hộp Văn bản 53"/>
                <wp:cNvGraphicFramePr/>
                <a:graphic xmlns:a="http://schemas.openxmlformats.org/drawingml/2006/main">
                  <a:graphicData uri="http://schemas.microsoft.com/office/word/2010/wordprocessingShape">
                    <wps:wsp>
                      <wps:cNvSpPr txBox="1"/>
                      <wps:spPr>
                        <a:xfrm>
                          <a:off x="0" y="0"/>
                          <a:ext cx="5794375" cy="635"/>
                        </a:xfrm>
                        <a:prstGeom prst="rect">
                          <a:avLst/>
                        </a:prstGeom>
                        <a:solidFill>
                          <a:prstClr val="white"/>
                        </a:solidFill>
                        <a:ln>
                          <a:noFill/>
                        </a:ln>
                      </wps:spPr>
                      <wps:txbx>
                        <w:txbxContent>
                          <w:p w14:paraId="09C3D21E" w14:textId="43F40BA6" w:rsidR="009E4E78" w:rsidRPr="00925E80" w:rsidRDefault="009E4E78" w:rsidP="00A60A16">
                            <w:pPr>
                              <w:pStyle w:val="Chuthich"/>
                              <w:rPr>
                                <w:rFonts w:cs="Times New Roman"/>
                                <w:szCs w:val="26"/>
                              </w:rPr>
                            </w:pPr>
                            <w:bookmarkStart w:id="4739" w:name="_Toc11535816"/>
                            <w:r>
                              <w:t xml:space="preserve">Hình 3. </w:t>
                            </w:r>
                            <w:fldSimple w:instr=" SEQ Hình_3. \* ARABIC ">
                              <w:ins w:id="4740" w:author="TRAN THI LY LY" w:date="2019-06-20T23:47:00Z">
                                <w:r w:rsidR="00887B15">
                                  <w:rPr>
                                    <w:noProof/>
                                  </w:rPr>
                                  <w:t>6</w:t>
                                </w:r>
                              </w:ins>
                              <w:ins w:id="4741" w:author="Ly Tran Thi Ly" w:date="2019-06-13T11:16:00Z">
                                <w:del w:id="4742" w:author="TRAN THI LY LY" w:date="2019-06-15T23:52:00Z">
                                  <w:r w:rsidDel="00BB7E17">
                                    <w:rPr>
                                      <w:noProof/>
                                    </w:rPr>
                                    <w:delText>6</w:delText>
                                  </w:r>
                                </w:del>
                              </w:ins>
                              <w:del w:id="4743" w:author="TRAN THI LY LY" w:date="2019-06-15T23:52:00Z">
                                <w:r w:rsidDel="00BB7E17">
                                  <w:rPr>
                                    <w:noProof/>
                                  </w:rPr>
                                  <w:delText>4</w:delText>
                                </w:r>
                              </w:del>
                            </w:fldSimple>
                            <w:r>
                              <w:t xml:space="preserve"> Ví dụ sử dụng ontology đề xuất với câu hỏi “How to paint 3d?”</w:t>
                            </w:r>
                            <w:bookmarkEnd w:id="4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1F61" id="Hộp Văn bản 53" o:spid="_x0000_s1045" type="#_x0000_t202" style="position:absolute;left:0;text-align:left;margin-left:0;margin-top:543.1pt;width:456.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" stroked="f">
                <v:textbox style="mso-fit-shape-to-text:t" inset="0,0,0,0">
                  <w:txbxContent>
                    <w:p w14:paraId="09C3D21E" w14:textId="43F40BA6" w:rsidR="009E4E78" w:rsidRPr="00925E80" w:rsidRDefault="009E4E78" w:rsidP="00A60A16">
                      <w:pPr>
                        <w:pStyle w:val="Chuthich"/>
                        <w:rPr>
                          <w:rFonts w:cs="Times New Roman"/>
                          <w:szCs w:val="26"/>
                        </w:rPr>
                      </w:pPr>
                      <w:bookmarkStart w:id="4744" w:name="_Toc11535816"/>
                      <w:r>
                        <w:t xml:space="preserve">Hình 3. </w:t>
                      </w:r>
                      <w:fldSimple w:instr=" SEQ Hình_3. \* ARABIC ">
                        <w:ins w:id="4745" w:author="TRAN THI LY LY" w:date="2019-06-20T23:47:00Z">
                          <w:r w:rsidR="00887B15">
                            <w:rPr>
                              <w:noProof/>
                            </w:rPr>
                            <w:t>6</w:t>
                          </w:r>
                        </w:ins>
                        <w:ins w:id="4746" w:author="Ly Tran Thi Ly" w:date="2019-06-13T11:16:00Z">
                          <w:del w:id="4747" w:author="TRAN THI LY LY" w:date="2019-06-15T23:52:00Z">
                            <w:r w:rsidDel="00BB7E17">
                              <w:rPr>
                                <w:noProof/>
                              </w:rPr>
                              <w:delText>6</w:delText>
                            </w:r>
                          </w:del>
                        </w:ins>
                        <w:del w:id="4748" w:author="TRAN THI LY LY" w:date="2019-06-15T23:52:00Z">
                          <w:r w:rsidDel="00BB7E17">
                            <w:rPr>
                              <w:noProof/>
                            </w:rPr>
                            <w:delText>4</w:delText>
                          </w:r>
                        </w:del>
                      </w:fldSimple>
                      <w:r>
                        <w:t xml:space="preserve"> Ví dụ sử dụng ontology đề xuất với câu hỏi “How to paint 3d?”</w:t>
                      </w:r>
                      <w:bookmarkEnd w:id="4744"/>
                    </w:p>
                  </w:txbxContent>
                </v:textbox>
                <w10:wrap type="topAndBottom"/>
              </v:shape>
            </w:pict>
          </mc:Fallback>
        </mc:AlternateContent>
      </w:r>
      <w:r w:rsidRPr="008A201D">
        <w:rPr>
          <w:rFonts w:ascii="Times New Roman" w:hAnsi="Times New Roman" w:cs="Times New Roman"/>
          <w:noProof/>
          <w:sz w:val="26"/>
          <w:szCs w:val="26"/>
        </w:rPr>
        <w:drawing>
          <wp:anchor distT="0" distB="0" distL="114300" distR="114300" simplePos="0" relativeHeight="251766784" behindDoc="0" locked="0" layoutInCell="1" allowOverlap="1" wp14:anchorId="2765FEB5" wp14:editId="4A11D92D">
            <wp:simplePos x="0" y="0"/>
            <wp:positionH relativeFrom="margin">
              <wp:align>left</wp:align>
            </wp:positionH>
            <wp:positionV relativeFrom="paragraph">
              <wp:posOffset>3770408</wp:posOffset>
            </wp:positionV>
            <wp:extent cx="5794375" cy="3070225"/>
            <wp:effectExtent l="0" t="0" r="0" b="0"/>
            <wp:wrapTopAndBottom/>
            <wp:docPr id="52" name="Hình ảnh 3">
              <a:extLst xmlns:a="http://schemas.openxmlformats.org/drawingml/2006/main">
                <a:ext uri="{FF2B5EF4-FFF2-40B4-BE49-F238E27FC236}">
                  <a16:creationId xmlns:a16="http://schemas.microsoft.com/office/drawing/2014/main" id="{61FFA54E-CF93-44A7-9581-A915FBA091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Hình ảnh 3">
                      <a:extLst>
                        <a:ext uri="{FF2B5EF4-FFF2-40B4-BE49-F238E27FC236}">
                          <a16:creationId xmlns:a16="http://schemas.microsoft.com/office/drawing/2014/main" id="{61FFA54E-CF93-44A7-9581-A915FBA091D2}"/>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809615" cy="3078738"/>
                    </a:xfrm>
                    <a:prstGeom prst="rect">
                      <a:avLst/>
                    </a:prstGeom>
                  </pic:spPr>
                </pic:pic>
              </a:graphicData>
            </a:graphic>
            <wp14:sizeRelH relativeFrom="margin">
              <wp14:pctWidth>0</wp14:pctWidth>
            </wp14:sizeRelH>
            <wp14:sizeRelV relativeFrom="margin">
              <wp14:pctHeight>0</wp14:pctHeight>
            </wp14:sizeRelV>
          </wp:anchor>
        </w:drawing>
      </w:r>
      <w:r w:rsidRPr="008A201D">
        <w:rPr>
          <w:rFonts w:ascii="Times New Roman" w:hAnsi="Times New Roman" w:cs="Times New Roman"/>
          <w:sz w:val="26"/>
          <w:szCs w:val="26"/>
        </w:rPr>
        <w:t xml:space="preserve"> </w:t>
      </w:r>
      <w:r w:rsidRPr="008A201D">
        <w:rPr>
          <w:rFonts w:ascii="Times New Roman" w:hAnsi="Times New Roman" w:cs="Times New Roman"/>
          <w:noProof/>
          <w:sz w:val="26"/>
          <w:szCs w:val="26"/>
        </w:rPr>
        <w:drawing>
          <wp:anchor distT="0" distB="0" distL="114300" distR="114300" simplePos="0" relativeHeight="251763712" behindDoc="0" locked="0" layoutInCell="1" allowOverlap="1" wp14:anchorId="55FEA081" wp14:editId="127F4566">
            <wp:simplePos x="0" y="0"/>
            <wp:positionH relativeFrom="page">
              <wp:posOffset>1041400</wp:posOffset>
            </wp:positionH>
            <wp:positionV relativeFrom="paragraph">
              <wp:posOffset>14605</wp:posOffset>
            </wp:positionV>
            <wp:extent cx="5943600" cy="3105150"/>
            <wp:effectExtent l="0" t="0" r="0" b="0"/>
            <wp:wrapTopAndBottom/>
            <wp:docPr id="50" name="Hình ảnh 7">
              <a:extLst xmlns:a="http://schemas.openxmlformats.org/drawingml/2006/main">
                <a:ext uri="{FF2B5EF4-FFF2-40B4-BE49-F238E27FC236}">
                  <a16:creationId xmlns:a16="http://schemas.microsoft.com/office/drawing/2014/main" id="{4CF8A2CA-F331-42B0-AC5F-D46CD3B9D1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Hình ảnh 7">
                      <a:extLst>
                        <a:ext uri="{FF2B5EF4-FFF2-40B4-BE49-F238E27FC236}">
                          <a16:creationId xmlns:a16="http://schemas.microsoft.com/office/drawing/2014/main" id="{4CF8A2CA-F331-42B0-AC5F-D46CD3B9D17F}"/>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14:sizeRelH relativeFrom="margin">
              <wp14:pctWidth>0</wp14:pctWidth>
            </wp14:sizeRelH>
            <wp14:sizeRelV relativeFrom="margin">
              <wp14:pctHeight>0</wp14:pctHeight>
            </wp14:sizeRelV>
          </wp:anchor>
        </w:drawing>
      </w:r>
    </w:p>
    <w:p w14:paraId="4F0305CD" w14:textId="705A731E" w:rsidR="005C5667" w:rsidRPr="00A9201D" w:rsidRDefault="000E36B1" w:rsidP="00A60A16">
      <w:pPr>
        <w:pStyle w:val="u3"/>
      </w:pPr>
      <w:bookmarkStart w:id="4749" w:name="_Toc11966316"/>
      <w:r w:rsidRPr="00A9201D">
        <w:lastRenderedPageBreak/>
        <w:t>3</w:t>
      </w:r>
      <w:r w:rsidR="005C5667" w:rsidRPr="00A9201D">
        <w:t>.</w:t>
      </w:r>
      <w:ins w:id="4750" w:author="Ly Tran Thi Ly" w:date="2019-06-11T16:11:00Z">
        <w:r w:rsidR="00C11961">
          <w:t>3</w:t>
        </w:r>
      </w:ins>
      <w:del w:id="4751" w:author="Ly Tran Thi Ly" w:date="2019-06-11T16:11:00Z">
        <w:r w:rsidR="003C02AF" w:rsidDel="00C11961">
          <w:delText>2</w:delText>
        </w:r>
      </w:del>
      <w:r w:rsidR="003C02AF">
        <w:t>.</w:t>
      </w:r>
      <w:r w:rsidR="00A15433">
        <w:t>4</w:t>
      </w:r>
      <w:r w:rsidR="005C5667" w:rsidRPr="00A9201D">
        <w:t xml:space="preserve"> Khả năng mở rộng</w:t>
      </w:r>
      <w:bookmarkEnd w:id="4749"/>
    </w:p>
    <w:p w14:paraId="4202578C" w14:textId="51EC1C6F" w:rsidR="00511EBC" w:rsidRPr="00A60A16" w:rsidRDefault="00511EBC" w:rsidP="007D3873">
      <w:pPr>
        <w:jc w:val="both"/>
        <w:rPr>
          <w:rFonts w:ascii="Times New Roman" w:hAnsi="Times New Roman" w:cs="Times New Roman"/>
          <w:sz w:val="26"/>
          <w:szCs w:val="26"/>
        </w:rPr>
      </w:pPr>
      <w:r w:rsidRPr="00A60A16">
        <w:rPr>
          <w:rFonts w:ascii="Times New Roman" w:hAnsi="Times New Roman" w:cs="Times New Roman"/>
          <w:sz w:val="26"/>
          <w:szCs w:val="26"/>
        </w:rPr>
        <w:tab/>
      </w:r>
      <w:r w:rsidR="00AD74FB" w:rsidRPr="00FF35D0">
        <w:rPr>
          <w:rFonts w:ascii="Times New Roman" w:hAnsi="Times New Roman" w:cs="Times New Roman"/>
          <w:sz w:val="26"/>
          <w:szCs w:val="26"/>
        </w:rPr>
        <w:t>Ontology này có thể mở</w:t>
      </w:r>
      <w:r w:rsidR="00AD74FB" w:rsidRPr="004C6674">
        <w:rPr>
          <w:rFonts w:ascii="Times New Roman" w:hAnsi="Times New Roman" w:cs="Times New Roman"/>
          <w:sz w:val="26"/>
          <w:szCs w:val="26"/>
        </w:rPr>
        <w:t xml:space="preserve"> rộ</w:t>
      </w:r>
      <w:r w:rsidR="00AD74FB" w:rsidRPr="00A9201D">
        <w:rPr>
          <w:rFonts w:ascii="Times New Roman" w:hAnsi="Times New Roman" w:cs="Times New Roman"/>
          <w:sz w:val="26"/>
          <w:szCs w:val="26"/>
        </w:rPr>
        <w:t>ng theo thời gian để trả lời thêm cho các câu hỏi phức tạp hơn như</w:t>
      </w:r>
      <w:ins w:id="4752" w:author="Cuong, Pham Nguyen" w:date="2019-06-17T11:26:00Z">
        <w:r w:rsidR="008E77D0">
          <w:rPr>
            <w:rFonts w:ascii="Times New Roman" w:hAnsi="Times New Roman" w:cs="Times New Roman"/>
            <w:sz w:val="26"/>
            <w:szCs w:val="26"/>
          </w:rPr>
          <w:t>:</w:t>
        </w:r>
      </w:ins>
      <w:r w:rsidR="00AD74FB" w:rsidRPr="00A9201D">
        <w:rPr>
          <w:rFonts w:ascii="Times New Roman" w:hAnsi="Times New Roman" w:cs="Times New Roman"/>
          <w:sz w:val="26"/>
          <w:szCs w:val="26"/>
        </w:rPr>
        <w:t xml:space="preserve"> </w:t>
      </w:r>
      <w:r w:rsidR="00AD74FB" w:rsidRPr="008E77D0">
        <w:rPr>
          <w:rFonts w:ascii="Times New Roman" w:hAnsi="Times New Roman" w:cs="Times New Roman"/>
          <w:i/>
          <w:sz w:val="26"/>
          <w:szCs w:val="26"/>
          <w:rPrChange w:id="4753" w:author="Cuong, Pham Nguyen" w:date="2019-06-17T11:26:00Z">
            <w:rPr>
              <w:rFonts w:ascii="Times New Roman" w:hAnsi="Times New Roman" w:cs="Times New Roman"/>
              <w:sz w:val="26"/>
              <w:szCs w:val="26"/>
            </w:rPr>
          </w:rPrChange>
        </w:rPr>
        <w:t>What is different between background image and background color</w:t>
      </w:r>
      <w:r w:rsidR="00AD74FB" w:rsidRPr="00A9201D">
        <w:rPr>
          <w:rFonts w:ascii="Times New Roman" w:hAnsi="Times New Roman" w:cs="Times New Roman"/>
          <w:sz w:val="26"/>
          <w:szCs w:val="26"/>
        </w:rPr>
        <w:t xml:space="preserve"> chẳng hạn. Đối với những câu hỏi như vậy chúng tôi sẽ mở rộng bằng cách thêm SubClass cho loại câu hỏi vào Intent. Ví dụ với câu hỏi what so sánh như trên sẽ thêm SubClass mới là </w:t>
      </w:r>
      <w:r w:rsidR="00A15433">
        <w:rPr>
          <w:rFonts w:ascii="Times New Roman" w:hAnsi="Times New Roman" w:cs="Times New Roman"/>
          <w:sz w:val="26"/>
          <w:szCs w:val="26"/>
        </w:rPr>
        <w:t>“</w:t>
      </w:r>
      <w:r w:rsidR="00AD74FB" w:rsidRPr="00A9201D">
        <w:rPr>
          <w:rFonts w:ascii="Times New Roman" w:hAnsi="Times New Roman" w:cs="Times New Roman"/>
          <w:sz w:val="26"/>
          <w:szCs w:val="26"/>
        </w:rPr>
        <w:t xml:space="preserve">Know - </w:t>
      </w:r>
      <w:r w:rsidR="00A15433">
        <w:rPr>
          <w:rFonts w:ascii="Times New Roman" w:hAnsi="Times New Roman" w:cs="Times New Roman"/>
          <w:sz w:val="26"/>
          <w:szCs w:val="26"/>
        </w:rPr>
        <w:t>w</w:t>
      </w:r>
      <w:r w:rsidR="00AD74FB" w:rsidRPr="00A9201D">
        <w:rPr>
          <w:rFonts w:ascii="Times New Roman" w:hAnsi="Times New Roman" w:cs="Times New Roman"/>
          <w:sz w:val="26"/>
          <w:szCs w:val="26"/>
        </w:rPr>
        <w:t>hatCompare</w:t>
      </w:r>
      <w:r w:rsidR="00A15433">
        <w:rPr>
          <w:rFonts w:ascii="Times New Roman" w:hAnsi="Times New Roman" w:cs="Times New Roman"/>
          <w:sz w:val="26"/>
          <w:szCs w:val="26"/>
        </w:rPr>
        <w:t>”</w:t>
      </w:r>
      <w:r w:rsidR="00AD74FB" w:rsidRPr="00A9201D">
        <w:rPr>
          <w:rFonts w:ascii="Times New Roman" w:hAnsi="Times New Roman" w:cs="Times New Roman"/>
          <w:sz w:val="26"/>
          <w:szCs w:val="26"/>
        </w:rPr>
        <w:t xml:space="preserve"> – class cho loại câu hỏi what mang nghĩa so sánh. Mô hình cũng có thể mở rộng cho các loại câu hỏi khác ngoài factoid-question như causal-question (Know - Why)</w:t>
      </w:r>
      <w:r w:rsidR="00A15433">
        <w:rPr>
          <w:rFonts w:ascii="Times New Roman" w:hAnsi="Times New Roman" w:cs="Times New Roman"/>
          <w:sz w:val="26"/>
          <w:szCs w:val="26"/>
        </w:rPr>
        <w:t>.</w:t>
      </w:r>
      <w:del w:id="4754" w:author="Ly Tran Thi Ly" w:date="2019-06-20T17:28:00Z">
        <w:r w:rsidR="00A15433" w:rsidDel="000B69C3">
          <w:rPr>
            <w:rFonts w:ascii="Times New Roman" w:hAnsi="Times New Roman" w:cs="Times New Roman"/>
            <w:sz w:val="26"/>
            <w:szCs w:val="26"/>
          </w:rPr>
          <w:delText xml:space="preserve"> </w:delText>
        </w:r>
      </w:del>
    </w:p>
    <w:p w14:paraId="6EE57A09" w14:textId="6DFF6EA2" w:rsidR="00FF5097" w:rsidRPr="00A9201D" w:rsidRDefault="000E36B1" w:rsidP="00A60A16">
      <w:pPr>
        <w:pStyle w:val="u3"/>
      </w:pPr>
      <w:bookmarkStart w:id="4755" w:name="_Toc11966317"/>
      <w:r w:rsidRPr="00FF35D0">
        <w:t>3</w:t>
      </w:r>
      <w:r w:rsidR="00FF5097" w:rsidRPr="00FF35D0">
        <w:t>.</w:t>
      </w:r>
      <w:ins w:id="4756" w:author="Ly Tran Thi Ly" w:date="2019-06-11T16:11:00Z">
        <w:r w:rsidR="00C11961">
          <w:t>3</w:t>
        </w:r>
      </w:ins>
      <w:del w:id="4757" w:author="Ly Tran Thi Ly" w:date="2019-06-11T16:11:00Z">
        <w:r w:rsidR="003C02AF" w:rsidDel="00C11961">
          <w:delText>2</w:delText>
        </w:r>
      </w:del>
      <w:r w:rsidR="003C02AF">
        <w:t>.</w:t>
      </w:r>
      <w:r w:rsidR="0064717B">
        <w:t>5</w:t>
      </w:r>
      <w:r w:rsidR="00FF5097" w:rsidRPr="00FF35D0">
        <w:t xml:space="preserve"> Nhữ</w:t>
      </w:r>
      <w:r w:rsidR="00FF5097" w:rsidRPr="004C6674">
        <w:t>ng lợ</w:t>
      </w:r>
      <w:r w:rsidR="00FF5097" w:rsidRPr="00A9201D">
        <w:t xml:space="preserve">i ích </w:t>
      </w:r>
      <w:r w:rsidR="00FF5097" w:rsidRPr="00DF05B9">
        <w:t>trong</w:t>
      </w:r>
      <w:r w:rsidR="00FF5097" w:rsidRPr="00A9201D">
        <w:t xml:space="preserve"> mô hình đã đề xuất</w:t>
      </w:r>
      <w:bookmarkEnd w:id="4755"/>
    </w:p>
    <w:p w14:paraId="7487A5D9" w14:textId="5A39DFD3" w:rsidR="00FF5097" w:rsidRPr="00A9201D" w:rsidRDefault="00FF5097"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t>Có thể truy xuất đế</w:t>
      </w:r>
      <w:r w:rsidR="00730F25" w:rsidRPr="00A9201D">
        <w:rPr>
          <w:rFonts w:ascii="Times New Roman" w:hAnsi="Times New Roman" w:cs="Times New Roman"/>
          <w:sz w:val="26"/>
          <w:szCs w:val="26"/>
        </w:rPr>
        <w:t xml:space="preserve">n các </w:t>
      </w:r>
      <w:r w:rsidR="00064650" w:rsidRPr="00A9201D">
        <w:rPr>
          <w:rFonts w:ascii="Times New Roman" w:hAnsi="Times New Roman" w:cs="Times New Roman"/>
          <w:sz w:val="26"/>
          <w:szCs w:val="26"/>
        </w:rPr>
        <w:t>câu hỏi</w:t>
      </w:r>
      <w:r w:rsidR="00730F25" w:rsidRPr="00A9201D">
        <w:rPr>
          <w:rFonts w:ascii="Times New Roman" w:hAnsi="Times New Roman" w:cs="Times New Roman"/>
          <w:sz w:val="26"/>
          <w:szCs w:val="26"/>
        </w:rPr>
        <w:t xml:space="preserve"> khác</w:t>
      </w:r>
      <w:r w:rsidRPr="00A9201D">
        <w:rPr>
          <w:rFonts w:ascii="Times New Roman" w:hAnsi="Times New Roman" w:cs="Times New Roman"/>
          <w:sz w:val="26"/>
          <w:szCs w:val="26"/>
        </w:rPr>
        <w:t xml:space="preserve"> liên quan nhằm gợi ý cho người hỏi trong quá trình sử dụ</w:t>
      </w:r>
      <w:r w:rsidR="00730F25" w:rsidRPr="00A9201D">
        <w:rPr>
          <w:rFonts w:ascii="Times New Roman" w:hAnsi="Times New Roman" w:cs="Times New Roman"/>
          <w:sz w:val="26"/>
          <w:szCs w:val="26"/>
        </w:rPr>
        <w:t>ng chatbot</w:t>
      </w:r>
      <w:r w:rsidR="00064650" w:rsidRPr="00A9201D">
        <w:rPr>
          <w:rFonts w:ascii="Times New Roman" w:hAnsi="Times New Roman" w:cs="Times New Roman"/>
          <w:sz w:val="26"/>
          <w:szCs w:val="26"/>
        </w:rPr>
        <w:t xml:space="preserve"> nếu người dùng hỏi những câu </w:t>
      </w:r>
      <w:r w:rsidR="00D443F2" w:rsidRPr="00A9201D">
        <w:rPr>
          <w:rFonts w:ascii="Times New Roman" w:hAnsi="Times New Roman" w:cs="Times New Roman"/>
          <w:sz w:val="26"/>
          <w:szCs w:val="26"/>
        </w:rPr>
        <w:t>bị thiếu dữ kiện</w:t>
      </w:r>
      <w:r w:rsidR="00730F25" w:rsidRPr="00A9201D">
        <w:rPr>
          <w:rFonts w:ascii="Times New Roman" w:hAnsi="Times New Roman" w:cs="Times New Roman"/>
          <w:sz w:val="26"/>
          <w:szCs w:val="26"/>
        </w:rPr>
        <w:t>.</w:t>
      </w:r>
      <w:r w:rsidR="00D443F2" w:rsidRPr="00A9201D">
        <w:rPr>
          <w:rFonts w:ascii="Times New Roman" w:hAnsi="Times New Roman" w:cs="Times New Roman"/>
          <w:sz w:val="26"/>
          <w:szCs w:val="26"/>
        </w:rPr>
        <w:t xml:space="preserve"> Ví dụ</w:t>
      </w:r>
      <w:ins w:id="4758" w:author="Ly Tran Thi Ly" w:date="2019-06-14T10:48:00Z">
        <w:r w:rsidR="00D64F0E">
          <w:rPr>
            <w:rFonts w:ascii="Times New Roman" w:hAnsi="Times New Roman" w:cs="Times New Roman"/>
            <w:sz w:val="26"/>
            <w:szCs w:val="26"/>
          </w:rPr>
          <w:t xml:space="preserve"> nếu người dùng hỏi</w:t>
        </w:r>
      </w:ins>
      <w:r w:rsidR="00D443F2" w:rsidRPr="00A9201D">
        <w:rPr>
          <w:rFonts w:ascii="Times New Roman" w:hAnsi="Times New Roman" w:cs="Times New Roman"/>
          <w:sz w:val="26"/>
          <w:szCs w:val="26"/>
        </w:rPr>
        <w:t xml:space="preserve"> </w:t>
      </w:r>
      <w:ins w:id="4759" w:author="Ly Tran Thi Ly" w:date="2019-06-14T10:48:00Z">
        <w:r w:rsidR="00D64F0E" w:rsidRPr="00D64F0E">
          <w:rPr>
            <w:rFonts w:ascii="Times New Roman" w:hAnsi="Times New Roman" w:cs="Times New Roman"/>
            <w:i/>
            <w:sz w:val="26"/>
            <w:szCs w:val="26"/>
            <w:rPrChange w:id="4760" w:author="Ly Tran Thi Ly" w:date="2019-06-14T10:48:00Z">
              <w:rPr>
                <w:rFonts w:ascii="Times New Roman" w:hAnsi="Times New Roman" w:cs="Times New Roman"/>
                <w:sz w:val="26"/>
                <w:szCs w:val="26"/>
              </w:rPr>
            </w:rPrChange>
          </w:rPr>
          <w:t>w</w:t>
        </w:r>
      </w:ins>
      <w:del w:id="4761" w:author="Ly Tran Thi Ly" w:date="2019-06-14T10:48:00Z">
        <w:r w:rsidR="00D443F2" w:rsidRPr="00D64F0E" w:rsidDel="00D64F0E">
          <w:rPr>
            <w:rFonts w:ascii="Times New Roman" w:hAnsi="Times New Roman" w:cs="Times New Roman"/>
            <w:i/>
            <w:sz w:val="26"/>
            <w:szCs w:val="26"/>
            <w:rPrChange w:id="4762" w:author="Ly Tran Thi Ly" w:date="2019-06-14T10:48:00Z">
              <w:rPr>
                <w:rFonts w:ascii="Times New Roman" w:hAnsi="Times New Roman" w:cs="Times New Roman"/>
                <w:sz w:val="26"/>
                <w:szCs w:val="26"/>
              </w:rPr>
            </w:rPrChange>
          </w:rPr>
          <w:delText>W</w:delText>
        </w:r>
      </w:del>
      <w:r w:rsidR="00D443F2" w:rsidRPr="00D64F0E">
        <w:rPr>
          <w:rFonts w:ascii="Times New Roman" w:hAnsi="Times New Roman" w:cs="Times New Roman"/>
          <w:i/>
          <w:sz w:val="26"/>
          <w:szCs w:val="26"/>
          <w:rPrChange w:id="4763" w:author="Ly Tran Thi Ly" w:date="2019-06-14T10:48:00Z">
            <w:rPr>
              <w:rFonts w:ascii="Times New Roman" w:hAnsi="Times New Roman" w:cs="Times New Roman"/>
              <w:sz w:val="26"/>
              <w:szCs w:val="26"/>
            </w:rPr>
          </w:rPrChange>
        </w:rPr>
        <w:t>hat is blend mode?</w:t>
      </w:r>
      <w:r w:rsidR="00D443F2" w:rsidRPr="00A9201D">
        <w:rPr>
          <w:rFonts w:ascii="Times New Roman" w:hAnsi="Times New Roman" w:cs="Times New Roman"/>
          <w:sz w:val="26"/>
          <w:szCs w:val="26"/>
        </w:rPr>
        <w:t xml:space="preserve"> Thì chúng tôi sẽ gợi ý các câu liên quan cho người dùng chọn, đó là </w:t>
      </w:r>
      <w:r w:rsidR="00D443F2" w:rsidRPr="00D64F0E">
        <w:rPr>
          <w:rFonts w:ascii="Times New Roman" w:hAnsi="Times New Roman" w:cs="Times New Roman"/>
          <w:i/>
          <w:sz w:val="26"/>
          <w:szCs w:val="26"/>
          <w:rPrChange w:id="4764" w:author="Ly Tran Thi Ly" w:date="2019-06-14T10:49:00Z">
            <w:rPr>
              <w:rFonts w:ascii="Times New Roman" w:hAnsi="Times New Roman" w:cs="Times New Roman"/>
              <w:sz w:val="26"/>
              <w:szCs w:val="26"/>
            </w:rPr>
          </w:rPrChange>
        </w:rPr>
        <w:t xml:space="preserve">what is blend mode “Hue”? </w:t>
      </w:r>
      <w:ins w:id="4765" w:author="Ly Tran Thi Ly" w:date="2019-06-14T10:48:00Z">
        <w:r w:rsidR="00D64F0E" w:rsidRPr="00D64F0E">
          <w:rPr>
            <w:rFonts w:ascii="Times New Roman" w:hAnsi="Times New Roman" w:cs="Times New Roman"/>
            <w:i/>
            <w:sz w:val="26"/>
            <w:szCs w:val="26"/>
            <w:rPrChange w:id="4766" w:author="Ly Tran Thi Ly" w:date="2019-06-14T10:49:00Z">
              <w:rPr>
                <w:rFonts w:ascii="Times New Roman" w:hAnsi="Times New Roman" w:cs="Times New Roman"/>
                <w:sz w:val="26"/>
                <w:szCs w:val="26"/>
              </w:rPr>
            </w:rPrChange>
          </w:rPr>
          <w:t>W</w:t>
        </w:r>
      </w:ins>
      <w:del w:id="4767" w:author="Ly Tran Thi Ly" w:date="2019-06-14T10:48:00Z">
        <w:r w:rsidR="00D443F2" w:rsidRPr="00D64F0E" w:rsidDel="00D64F0E">
          <w:rPr>
            <w:rFonts w:ascii="Times New Roman" w:hAnsi="Times New Roman" w:cs="Times New Roman"/>
            <w:i/>
            <w:sz w:val="26"/>
            <w:szCs w:val="26"/>
            <w:rPrChange w:id="4768" w:author="Ly Tran Thi Ly" w:date="2019-06-14T10:49:00Z">
              <w:rPr>
                <w:rFonts w:ascii="Times New Roman" w:hAnsi="Times New Roman" w:cs="Times New Roman"/>
                <w:sz w:val="26"/>
                <w:szCs w:val="26"/>
              </w:rPr>
            </w:rPrChange>
          </w:rPr>
          <w:delText>w</w:delText>
        </w:r>
      </w:del>
      <w:r w:rsidR="00D443F2" w:rsidRPr="00D64F0E">
        <w:rPr>
          <w:rFonts w:ascii="Times New Roman" w:hAnsi="Times New Roman" w:cs="Times New Roman"/>
          <w:i/>
          <w:sz w:val="26"/>
          <w:szCs w:val="26"/>
          <w:rPrChange w:id="4769" w:author="Ly Tran Thi Ly" w:date="2019-06-14T10:49:00Z">
            <w:rPr>
              <w:rFonts w:ascii="Times New Roman" w:hAnsi="Times New Roman" w:cs="Times New Roman"/>
              <w:sz w:val="26"/>
              <w:szCs w:val="26"/>
            </w:rPr>
          </w:rPrChange>
        </w:rPr>
        <w:t>hat is blend mode color?</w:t>
      </w:r>
      <w:r w:rsidR="00D443F2" w:rsidRPr="00A9201D">
        <w:rPr>
          <w:rFonts w:ascii="Times New Roman" w:hAnsi="Times New Roman" w:cs="Times New Roman"/>
          <w:sz w:val="26"/>
          <w:szCs w:val="26"/>
        </w:rPr>
        <w:t xml:space="preserve"> …</w:t>
      </w:r>
    </w:p>
    <w:p w14:paraId="12F27C55" w14:textId="77777777" w:rsidR="00FF5097" w:rsidRPr="00A9201D" w:rsidRDefault="00FF5097"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t>Một câu</w:t>
      </w:r>
      <w:r w:rsidR="00D443F2" w:rsidRPr="00A9201D">
        <w:rPr>
          <w:rFonts w:ascii="Times New Roman" w:hAnsi="Times New Roman" w:cs="Times New Roman"/>
          <w:sz w:val="26"/>
          <w:szCs w:val="26"/>
        </w:rPr>
        <w:t xml:space="preserve"> hỏi</w:t>
      </w:r>
      <w:r w:rsidRPr="00A9201D">
        <w:rPr>
          <w:rFonts w:ascii="Times New Roman" w:hAnsi="Times New Roman" w:cs="Times New Roman"/>
          <w:sz w:val="26"/>
          <w:szCs w:val="26"/>
        </w:rPr>
        <w:t xml:space="preserve"> có thể bao gồm nhiều context, </w:t>
      </w:r>
      <w:r w:rsidR="00730F25" w:rsidRPr="00A9201D">
        <w:rPr>
          <w:rFonts w:ascii="Times New Roman" w:hAnsi="Times New Roman" w:cs="Times New Roman"/>
          <w:sz w:val="26"/>
          <w:szCs w:val="26"/>
        </w:rPr>
        <w:t>operation</w:t>
      </w:r>
      <w:r w:rsidRPr="00A9201D">
        <w:rPr>
          <w:rFonts w:ascii="Times New Roman" w:hAnsi="Times New Roman" w:cs="Times New Roman"/>
          <w:sz w:val="26"/>
          <w:szCs w:val="26"/>
        </w:rPr>
        <w:t>, object</w:t>
      </w:r>
      <w:r w:rsidR="00D443F2" w:rsidRPr="00A9201D">
        <w:rPr>
          <w:rFonts w:ascii="Times New Roman" w:hAnsi="Times New Roman" w:cs="Times New Roman"/>
          <w:sz w:val="26"/>
          <w:szCs w:val="26"/>
        </w:rPr>
        <w:t>.</w:t>
      </w:r>
    </w:p>
    <w:p w14:paraId="7B987E26" w14:textId="7C8021AA" w:rsidR="00FF5097" w:rsidRPr="00A9201D" w:rsidRDefault="00FF5097"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t xml:space="preserve">Lưu câu trả lời theo </w:t>
      </w:r>
      <w:ins w:id="4770" w:author="Ly Tran Thi Ly" w:date="2019-06-14T16:02:00Z">
        <w:r w:rsidR="003B3FE5">
          <w:rPr>
            <w:rFonts w:ascii="Times New Roman" w:hAnsi="Times New Roman" w:cs="Times New Roman"/>
            <w:sz w:val="26"/>
            <w:szCs w:val="26"/>
            <w:lang w:val="vi-VN"/>
          </w:rPr>
          <w:t>s</w:t>
        </w:r>
      </w:ins>
      <w:del w:id="4771" w:author="Ly Tran Thi Ly" w:date="2019-06-14T16:02:00Z">
        <w:r w:rsidRPr="00A9201D" w:rsidDel="003B3FE5">
          <w:rPr>
            <w:rFonts w:ascii="Times New Roman" w:hAnsi="Times New Roman" w:cs="Times New Roman"/>
            <w:sz w:val="26"/>
            <w:szCs w:val="26"/>
          </w:rPr>
          <w:delText>S</w:delText>
        </w:r>
      </w:del>
      <w:r w:rsidRPr="00A9201D">
        <w:rPr>
          <w:rFonts w:ascii="Times New Roman" w:hAnsi="Times New Roman" w:cs="Times New Roman"/>
          <w:sz w:val="26"/>
          <w:szCs w:val="26"/>
        </w:rPr>
        <w:t>tep giúp uyển chuyển trong việc tạo response trả lời cũng như khả năng mở rộng tính năng trả lời của chatbot sau này.</w:t>
      </w:r>
      <w:r w:rsidR="00D443F2" w:rsidRPr="00A9201D">
        <w:rPr>
          <w:rFonts w:ascii="Times New Roman" w:hAnsi="Times New Roman" w:cs="Times New Roman"/>
          <w:sz w:val="26"/>
          <w:szCs w:val="26"/>
        </w:rPr>
        <w:t xml:space="preserve"> Ví dụ cho việc mở rộng tính năng như đã nói ở phần trước là chatbot có thể nhận biết người dùng đang ở bước nào của qui trình và gợi ý người dùng thực hiện các bước tiếp theo hay là chỉ đưa ra step tiếp theo sau khi nhận được phản hồi của người dùng</w:t>
      </w:r>
      <w:del w:id="4772" w:author="Ly Tran Thi Ly" w:date="2019-06-14T16:02:00Z">
        <w:r w:rsidR="00D443F2" w:rsidRPr="00A9201D" w:rsidDel="00FD42BD">
          <w:rPr>
            <w:rFonts w:ascii="Times New Roman" w:hAnsi="Times New Roman" w:cs="Times New Roman"/>
            <w:sz w:val="26"/>
            <w:szCs w:val="26"/>
          </w:rPr>
          <w:delText xml:space="preserve">, </w:delText>
        </w:r>
      </w:del>
      <w:r w:rsidR="00D443F2" w:rsidRPr="00A9201D">
        <w:rPr>
          <w:rFonts w:ascii="Times New Roman" w:hAnsi="Times New Roman" w:cs="Times New Roman"/>
          <w:sz w:val="26"/>
          <w:szCs w:val="26"/>
        </w:rPr>
        <w:t>…</w:t>
      </w:r>
    </w:p>
    <w:p w14:paraId="242C7DA1" w14:textId="68DBFEAF" w:rsidR="00FF5097" w:rsidRPr="00A9201D" w:rsidRDefault="00FF5097"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t>Khi người dùng đưa ra một câu hỏi không có trong hệ thống ontology mà chỉ có vài thành phần. V</w:t>
      </w:r>
      <w:ins w:id="4773" w:author="Ly Tran Thi Ly" w:date="2019-06-14T10:49:00Z">
        <w:r w:rsidR="00D64F0E">
          <w:rPr>
            <w:rFonts w:ascii="Times New Roman" w:hAnsi="Times New Roman" w:cs="Times New Roman"/>
            <w:sz w:val="26"/>
            <w:szCs w:val="26"/>
          </w:rPr>
          <w:t>í dụ</w:t>
        </w:r>
      </w:ins>
      <w:del w:id="4774" w:author="Ly Tran Thi Ly" w:date="2019-06-14T10:49:00Z">
        <w:r w:rsidRPr="00A9201D" w:rsidDel="00D64F0E">
          <w:rPr>
            <w:rFonts w:ascii="Times New Roman" w:hAnsi="Times New Roman" w:cs="Times New Roman"/>
            <w:sz w:val="26"/>
            <w:szCs w:val="26"/>
          </w:rPr>
          <w:delText>D</w:delText>
        </w:r>
      </w:del>
      <w:r w:rsidRPr="00A9201D">
        <w:rPr>
          <w:rFonts w:ascii="Times New Roman" w:hAnsi="Times New Roman" w:cs="Times New Roman"/>
          <w:sz w:val="26"/>
          <w:szCs w:val="26"/>
        </w:rPr>
        <w:t xml:space="preserve">: </w:t>
      </w:r>
      <w:ins w:id="4775" w:author="Ly Tran Thi Ly" w:date="2019-06-14T10:49:00Z">
        <w:r w:rsidR="00D64F0E">
          <w:rPr>
            <w:rFonts w:ascii="Times New Roman" w:hAnsi="Times New Roman" w:cs="Times New Roman"/>
            <w:sz w:val="26"/>
            <w:szCs w:val="26"/>
          </w:rPr>
          <w:t>“</w:t>
        </w:r>
      </w:ins>
      <w:r w:rsidRPr="00D64F0E">
        <w:rPr>
          <w:rFonts w:ascii="Times New Roman" w:hAnsi="Times New Roman" w:cs="Times New Roman"/>
          <w:i/>
          <w:sz w:val="26"/>
          <w:szCs w:val="26"/>
          <w:rPrChange w:id="4776" w:author="Ly Tran Thi Ly" w:date="2019-06-14T10:49:00Z">
            <w:rPr>
              <w:rFonts w:ascii="Times New Roman" w:hAnsi="Times New Roman" w:cs="Times New Roman"/>
              <w:sz w:val="26"/>
              <w:szCs w:val="26"/>
            </w:rPr>
          </w:rPrChange>
        </w:rPr>
        <w:t>How to change color?</w:t>
      </w:r>
      <w:ins w:id="4777" w:author="Ly Tran Thi Ly" w:date="2019-06-14T10:49:00Z">
        <w:r w:rsidR="00D64F0E">
          <w:rPr>
            <w:rFonts w:ascii="Times New Roman" w:hAnsi="Times New Roman" w:cs="Times New Roman"/>
            <w:i/>
            <w:sz w:val="26"/>
            <w:szCs w:val="26"/>
          </w:rPr>
          <w:t>”</w:t>
        </w:r>
      </w:ins>
      <w:r w:rsidRPr="00A9201D">
        <w:rPr>
          <w:rFonts w:ascii="Times New Roman" w:hAnsi="Times New Roman" w:cs="Times New Roman"/>
          <w:sz w:val="26"/>
          <w:szCs w:val="26"/>
        </w:rPr>
        <w:t xml:space="preserve"> Trong khi hệ thống chỉ có các câu trả lời cho </w:t>
      </w:r>
      <w:ins w:id="4778" w:author="Ly Tran Thi Ly" w:date="2019-06-14T10:49:00Z">
        <w:r w:rsidR="00D64F0E">
          <w:rPr>
            <w:rFonts w:ascii="Times New Roman" w:hAnsi="Times New Roman" w:cs="Times New Roman"/>
            <w:sz w:val="26"/>
            <w:szCs w:val="26"/>
          </w:rPr>
          <w:t>“</w:t>
        </w:r>
      </w:ins>
      <w:r w:rsidRPr="00D64F0E">
        <w:rPr>
          <w:rFonts w:ascii="Times New Roman" w:hAnsi="Times New Roman" w:cs="Times New Roman"/>
          <w:i/>
          <w:sz w:val="26"/>
          <w:szCs w:val="26"/>
          <w:rPrChange w:id="4779" w:author="Ly Tran Thi Ly" w:date="2019-06-14T10:49:00Z">
            <w:rPr>
              <w:rFonts w:ascii="Times New Roman" w:hAnsi="Times New Roman" w:cs="Times New Roman"/>
              <w:sz w:val="26"/>
              <w:szCs w:val="26"/>
            </w:rPr>
          </w:rPrChange>
        </w:rPr>
        <w:t>How to change background color?</w:t>
      </w:r>
      <w:ins w:id="4780" w:author="Ly Tran Thi Ly" w:date="2019-06-14T10:49:00Z">
        <w:r w:rsidR="00D64F0E">
          <w:rPr>
            <w:rFonts w:ascii="Times New Roman" w:hAnsi="Times New Roman" w:cs="Times New Roman"/>
            <w:i/>
            <w:sz w:val="26"/>
            <w:szCs w:val="26"/>
          </w:rPr>
          <w:t>”</w:t>
        </w:r>
      </w:ins>
      <w:r w:rsidRPr="00A9201D">
        <w:rPr>
          <w:rFonts w:ascii="Times New Roman" w:hAnsi="Times New Roman" w:cs="Times New Roman"/>
          <w:sz w:val="26"/>
          <w:szCs w:val="26"/>
        </w:rPr>
        <w:t xml:space="preserve"> </w:t>
      </w:r>
      <w:ins w:id="4781" w:author="Ly Tran Thi Ly" w:date="2019-06-14T10:49:00Z">
        <w:r w:rsidR="00D64F0E">
          <w:rPr>
            <w:rFonts w:ascii="Times New Roman" w:hAnsi="Times New Roman" w:cs="Times New Roman"/>
            <w:sz w:val="26"/>
            <w:szCs w:val="26"/>
          </w:rPr>
          <w:t>v</w:t>
        </w:r>
      </w:ins>
      <w:del w:id="4782" w:author="Ly Tran Thi Ly" w:date="2019-06-14T10:49:00Z">
        <w:r w:rsidRPr="00A9201D" w:rsidDel="00D64F0E">
          <w:rPr>
            <w:rFonts w:ascii="Times New Roman" w:hAnsi="Times New Roman" w:cs="Times New Roman"/>
            <w:sz w:val="26"/>
            <w:szCs w:val="26"/>
          </w:rPr>
          <w:delText>V</w:delText>
        </w:r>
      </w:del>
      <w:r w:rsidRPr="00A9201D">
        <w:rPr>
          <w:rFonts w:ascii="Times New Roman" w:hAnsi="Times New Roman" w:cs="Times New Roman"/>
          <w:sz w:val="26"/>
          <w:szCs w:val="26"/>
        </w:rPr>
        <w:t xml:space="preserve">à </w:t>
      </w:r>
      <w:ins w:id="4783" w:author="Ly Tran Thi Ly" w:date="2019-06-14T10:49:00Z">
        <w:r w:rsidR="00D64F0E">
          <w:rPr>
            <w:rFonts w:ascii="Times New Roman" w:hAnsi="Times New Roman" w:cs="Times New Roman"/>
            <w:sz w:val="26"/>
            <w:szCs w:val="26"/>
          </w:rPr>
          <w:t>“</w:t>
        </w:r>
      </w:ins>
      <w:r w:rsidRPr="00D64F0E">
        <w:rPr>
          <w:rFonts w:ascii="Times New Roman" w:hAnsi="Times New Roman" w:cs="Times New Roman"/>
          <w:i/>
          <w:sz w:val="26"/>
          <w:szCs w:val="26"/>
          <w:rPrChange w:id="4784" w:author="Ly Tran Thi Ly" w:date="2019-06-14T10:49:00Z">
            <w:rPr>
              <w:rFonts w:ascii="Times New Roman" w:hAnsi="Times New Roman" w:cs="Times New Roman"/>
              <w:sz w:val="26"/>
              <w:szCs w:val="26"/>
            </w:rPr>
          </w:rPrChange>
        </w:rPr>
        <w:t>how to change image color?</w:t>
      </w:r>
      <w:ins w:id="4785" w:author="Ly Tran Thi Ly" w:date="2019-06-14T10:49:00Z">
        <w:r w:rsidR="00D64F0E">
          <w:rPr>
            <w:rFonts w:ascii="Times New Roman" w:hAnsi="Times New Roman" w:cs="Times New Roman"/>
            <w:i/>
            <w:sz w:val="26"/>
            <w:szCs w:val="26"/>
          </w:rPr>
          <w:t>”</w:t>
        </w:r>
      </w:ins>
      <w:r w:rsidRPr="00A9201D">
        <w:rPr>
          <w:rFonts w:ascii="Times New Roman" w:hAnsi="Times New Roman" w:cs="Times New Roman"/>
          <w:sz w:val="26"/>
          <w:szCs w:val="26"/>
        </w:rPr>
        <w:t xml:space="preserve"> Thì với ontology ta có thể dễ dàng truy xuất ra những </w:t>
      </w:r>
      <w:r w:rsidR="00D443F2" w:rsidRPr="00A9201D">
        <w:rPr>
          <w:rFonts w:ascii="Times New Roman" w:hAnsi="Times New Roman" w:cs="Times New Roman"/>
          <w:sz w:val="26"/>
          <w:szCs w:val="26"/>
        </w:rPr>
        <w:t>dữ liệu</w:t>
      </w:r>
      <w:r w:rsidRPr="00A9201D">
        <w:rPr>
          <w:rFonts w:ascii="Times New Roman" w:hAnsi="Times New Roman" w:cs="Times New Roman"/>
          <w:sz w:val="26"/>
          <w:szCs w:val="26"/>
        </w:rPr>
        <w:t xml:space="preserve"> có chứa action change color và đưa ra gợi ý cho người dùng. </w:t>
      </w:r>
    </w:p>
    <w:p w14:paraId="59DC4CD9" w14:textId="5D25331B" w:rsidR="00FF5097" w:rsidRPr="00A9201D" w:rsidRDefault="00FF5097"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t xml:space="preserve">Việc phân chia intent thành các loại câu hỏi là cần thiết vì có rất nhiều loại câu hỏi, mà mỗi loại sẽ có các đặc tính khác nhau, việc xử lý câu hỏi dù dùng thuật toán nào thì cũng cần nhận diện được loại câu hỏi trước khi trích xuất đặc trưng câu hỏi. Vậy nên việc lưu theo từng loại câu hỏi là cơ sở để việc truy vấn trở nên chính xác hơn, có thể </w:t>
      </w:r>
      <w:r w:rsidR="00730F25" w:rsidRPr="00A9201D">
        <w:rPr>
          <w:rFonts w:ascii="Times New Roman" w:hAnsi="Times New Roman" w:cs="Times New Roman"/>
          <w:sz w:val="26"/>
          <w:szCs w:val="26"/>
        </w:rPr>
        <w:t>chỉnh sửa</w:t>
      </w:r>
      <w:r w:rsidRPr="00A9201D">
        <w:rPr>
          <w:rFonts w:ascii="Times New Roman" w:hAnsi="Times New Roman" w:cs="Times New Roman"/>
          <w:sz w:val="26"/>
          <w:szCs w:val="26"/>
        </w:rPr>
        <w:t xml:space="preserve"> câu trả lời và dự đoán ý định của người dùng một cách thuận tiện hơn.</w:t>
      </w:r>
      <w:r w:rsidR="00D443F2" w:rsidRPr="00A9201D">
        <w:rPr>
          <w:rFonts w:ascii="Times New Roman" w:hAnsi="Times New Roman" w:cs="Times New Roman"/>
          <w:sz w:val="26"/>
          <w:szCs w:val="26"/>
        </w:rPr>
        <w:t xml:space="preserve"> Ngoài ra cũng giúp dễ dàng hơn trong việc nghiên cứu áp dụng lại các hệ thống hỏi đáp được xây dựng đưa theo loại câu hỏi (xem lại chương 2 – phân loại QAS). Hiện tại đã có rất nhiều những công trình nghiên cứu về QAS phân loại theo câu hỏi, các côn</w:t>
      </w:r>
      <w:r w:rsidR="00C3204F" w:rsidRPr="00A9201D">
        <w:rPr>
          <w:rFonts w:ascii="Times New Roman" w:hAnsi="Times New Roman" w:cs="Times New Roman"/>
          <w:sz w:val="26"/>
          <w:szCs w:val="26"/>
        </w:rPr>
        <w:t>g trình này có thể sử dụng restricted domain hoặc general domain</w:t>
      </w:r>
      <w:del w:id="4786" w:author="Ly Tran Thi Ly" w:date="2019-06-20T17:28:00Z">
        <w:r w:rsidR="00C3204F" w:rsidRPr="00A9201D" w:rsidDel="000B69C3">
          <w:rPr>
            <w:rFonts w:ascii="Times New Roman" w:hAnsi="Times New Roman" w:cs="Times New Roman"/>
            <w:sz w:val="26"/>
            <w:szCs w:val="26"/>
          </w:rPr>
          <w:delText xml:space="preserve"> (xem chương 2.1.2.1 Phân loại dựa trên miền ứng dụng)</w:delText>
        </w:r>
      </w:del>
      <w:r w:rsidR="00C3204F" w:rsidRPr="00A9201D">
        <w:rPr>
          <w:rFonts w:ascii="Times New Roman" w:hAnsi="Times New Roman" w:cs="Times New Roman"/>
          <w:sz w:val="26"/>
          <w:szCs w:val="26"/>
        </w:rPr>
        <w:t xml:space="preserve">. Nếu kết hợp các thuật toán truy xuất dữ liệu từ general domain trong việc xây dựng một ontology chuẩn sẽ giúp tiết </w:t>
      </w:r>
      <w:r w:rsidR="00C3204F" w:rsidRPr="00A9201D">
        <w:rPr>
          <w:rFonts w:ascii="Times New Roman" w:hAnsi="Times New Roman" w:cs="Times New Roman"/>
          <w:sz w:val="26"/>
          <w:szCs w:val="26"/>
        </w:rPr>
        <w:lastRenderedPageBreak/>
        <w:t>kiệm thời gian trong quá trình xây dựng ontology, cũng như cải thiện hiệu suất của hệ thống rất nhiều.</w:t>
      </w:r>
    </w:p>
    <w:p w14:paraId="737D05FB" w14:textId="3888D6CF" w:rsidR="00BD7823" w:rsidRDefault="00FF5097"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w:t>
      </w:r>
      <w:r w:rsidRPr="00A9201D">
        <w:rPr>
          <w:rFonts w:ascii="Times New Roman" w:hAnsi="Times New Roman" w:cs="Times New Roman"/>
          <w:sz w:val="26"/>
          <w:szCs w:val="26"/>
        </w:rPr>
        <w:tab/>
        <w:t>Các Task có liên quan đến Object giúp chatbot có thể hiểu được câu trả lời mà nó đề xuất cho người dùng, từ đó giữ lại được nhiều thông tin hơn để phản hồi người dùng trong những câu hỏi tiếp theo, vì nó có thể biết được người dùng đang làm gì, đang tác động đến những đối tượng nào.</w:t>
      </w:r>
    </w:p>
    <w:p w14:paraId="3E48C815" w14:textId="3BABE8AC" w:rsidR="000A6EA8" w:rsidRDefault="003C02AF">
      <w:pPr>
        <w:pStyle w:val="u2"/>
        <w:rPr>
          <w:ins w:id="4787" w:author="Ly Tran Thi Ly" w:date="2019-06-20T17:32:00Z"/>
          <w:rFonts w:eastAsiaTheme="minorHAnsi"/>
        </w:rPr>
      </w:pPr>
      <w:bookmarkStart w:id="4788" w:name="_Toc11966318"/>
      <w:r w:rsidRPr="00A60A16">
        <w:rPr>
          <w:rFonts w:eastAsiaTheme="minorHAnsi"/>
        </w:rPr>
        <w:t>3.</w:t>
      </w:r>
      <w:ins w:id="4789" w:author="Ly Tran Thi Ly" w:date="2019-06-11T16:11:00Z">
        <w:r w:rsidR="00C11961">
          <w:rPr>
            <w:rFonts w:eastAsiaTheme="minorHAnsi"/>
          </w:rPr>
          <w:t>4</w:t>
        </w:r>
      </w:ins>
      <w:del w:id="4790" w:author="Ly Tran Thi Ly" w:date="2019-06-11T16:11:00Z">
        <w:r w:rsidRPr="00A60A16" w:rsidDel="00C11961">
          <w:rPr>
            <w:rFonts w:eastAsiaTheme="minorHAnsi"/>
          </w:rPr>
          <w:delText>3</w:delText>
        </w:r>
      </w:del>
      <w:r w:rsidRPr="00A60A16">
        <w:rPr>
          <w:rFonts w:eastAsiaTheme="minorHAnsi"/>
        </w:rPr>
        <w:t xml:space="preserve"> Xử lí tin nhắn đầu vào và xây </w:t>
      </w:r>
      <w:r w:rsidRPr="000B69C3">
        <w:rPr>
          <w:rPrChange w:id="4791" w:author="Ly Tran Thi Ly" w:date="2019-06-20T17:29:00Z">
            <w:rPr>
              <w:rFonts w:eastAsiaTheme="minorHAnsi" w:cs="Times New Roman"/>
            </w:rPr>
          </w:rPrChange>
        </w:rPr>
        <w:t>dựng</w:t>
      </w:r>
      <w:r w:rsidRPr="00A60A16">
        <w:rPr>
          <w:rFonts w:eastAsiaTheme="minorHAnsi"/>
        </w:rPr>
        <w:t xml:space="preserve"> phản hồi với RASA</w:t>
      </w:r>
      <w:bookmarkEnd w:id="4788"/>
    </w:p>
    <w:p w14:paraId="4D09EE51" w14:textId="5287AA67" w:rsidR="00E13290" w:rsidRPr="00887B15" w:rsidRDefault="00E13290">
      <w:pPr>
        <w:ind w:firstLine="720"/>
        <w:rPr>
          <w:rFonts w:cs="Times New Roman"/>
        </w:rPr>
        <w:pPrChange w:id="4792" w:author="Ly Tran Thi Ly" w:date="2019-06-20T17:34:00Z">
          <w:pPr>
            <w:pStyle w:val="u2"/>
          </w:pPr>
        </w:pPrChange>
      </w:pPr>
      <w:ins w:id="4793" w:author="Ly Tran Thi Ly" w:date="2019-06-20T17:33:00Z">
        <w:r w:rsidRPr="00E13290">
          <w:rPr>
            <w:rFonts w:ascii="Times New Roman" w:hAnsi="Times New Roman" w:cs="Times New Roman"/>
            <w:sz w:val="26"/>
            <w:szCs w:val="26"/>
            <w:rPrChange w:id="4794" w:author="Ly Tran Thi Ly" w:date="2019-06-20T17:34:00Z">
              <w:rPr>
                <w:b/>
              </w:rPr>
            </w:rPrChange>
          </w:rPr>
          <w:t>Phần này sẽ nói về phần xử lí tin nhắn đầu vào và xây dựng phản hồi, thuộc phần còn lại trong sơ đồ ở hình</w:t>
        </w:r>
      </w:ins>
      <w:ins w:id="4795" w:author="Ly Tran Thi Ly" w:date="2019-06-20T17:34:00Z">
        <w:r w:rsidRPr="00E13290">
          <w:rPr>
            <w:rFonts w:ascii="Times New Roman" w:hAnsi="Times New Roman" w:cs="Times New Roman"/>
            <w:sz w:val="26"/>
            <w:szCs w:val="26"/>
            <w:rPrChange w:id="4796" w:author="Ly Tran Thi Ly" w:date="2019-06-20T17:34:00Z">
              <w:rPr>
                <w:b/>
              </w:rPr>
            </w:rPrChange>
          </w:rPr>
          <w:t xml:space="preserve"> 3.2</w:t>
        </w:r>
      </w:ins>
    </w:p>
    <w:p w14:paraId="079AD67E" w14:textId="38F9BB8D" w:rsidR="003C02AF" w:rsidRPr="00DF05B9" w:rsidRDefault="003C02AF" w:rsidP="00A60A16">
      <w:pPr>
        <w:pStyle w:val="u3"/>
      </w:pPr>
      <w:bookmarkStart w:id="4797" w:name="_Toc11966319"/>
      <w:r w:rsidRPr="00920C63">
        <w:t>3.</w:t>
      </w:r>
      <w:ins w:id="4798" w:author="Ly Tran Thi Ly" w:date="2019-06-11T16:11:00Z">
        <w:r w:rsidR="00C11961">
          <w:t>4</w:t>
        </w:r>
      </w:ins>
      <w:del w:id="4799" w:author="Ly Tran Thi Ly" w:date="2019-06-11T16:11:00Z">
        <w:r w:rsidRPr="00920C63" w:rsidDel="00C11961">
          <w:delText>3</w:delText>
        </w:r>
      </w:del>
      <w:r w:rsidRPr="00920C63">
        <w:t>.1 Giới thiệ</w:t>
      </w:r>
      <w:r w:rsidRPr="00DF05B9">
        <w:t>u chung về Rasa</w:t>
      </w:r>
      <w:bookmarkEnd w:id="4797"/>
    </w:p>
    <w:p w14:paraId="5A234A2E" w14:textId="33225CFA"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ab/>
        <w:t xml:space="preserve">Hiện nay, có rất nhiều framework cũng như </w:t>
      </w:r>
      <w:del w:id="4800" w:author="Ly Tran Thi Ly" w:date="2019-06-20T17:29:00Z">
        <w:r w:rsidRPr="00D0490F" w:rsidDel="000B69C3">
          <w:rPr>
            <w:rFonts w:ascii="Times New Roman" w:hAnsi="Times New Roman" w:cs="Times New Roman"/>
            <w:sz w:val="26"/>
            <w:szCs w:val="26"/>
          </w:rPr>
          <w:delText xml:space="preserve">tools </w:delText>
        </w:r>
      </w:del>
      <w:ins w:id="4801" w:author="Ly Tran Thi Ly" w:date="2019-06-20T17:29:00Z">
        <w:r w:rsidR="000B69C3">
          <w:rPr>
            <w:rFonts w:ascii="Times New Roman" w:hAnsi="Times New Roman" w:cs="Times New Roman"/>
            <w:sz w:val="26"/>
            <w:szCs w:val="26"/>
          </w:rPr>
          <w:t>công cụ</w:t>
        </w:r>
        <w:r w:rsidR="000B69C3" w:rsidRPr="00D0490F">
          <w:rPr>
            <w:rFonts w:ascii="Times New Roman" w:hAnsi="Times New Roman" w:cs="Times New Roman"/>
            <w:sz w:val="26"/>
            <w:szCs w:val="26"/>
          </w:rPr>
          <w:t xml:space="preserve"> </w:t>
        </w:r>
      </w:ins>
      <w:r w:rsidRPr="00D0490F">
        <w:rPr>
          <w:rFonts w:ascii="Times New Roman" w:hAnsi="Times New Roman" w:cs="Times New Roman"/>
          <w:sz w:val="26"/>
          <w:szCs w:val="26"/>
        </w:rPr>
        <w:t>để xây dựng chatbot như Dialogflow của Google, Bot Framework của Microsoft. Cả 2 framework này đều sử dụng các tính năng hiểu ngôn ngữ tùy chỉnh được huấn luyện sẵn, do đó chúng được xem như một công cụ giúp bạn xây dựng chatbot dễ dàng hơn và nhanh hơn. Kể cả khi chúng ta không có nhật ký trò chuyện nào, chúng ta vẫn có thể sử dụng dữ liệu huấn luyện của mình.</w:t>
      </w:r>
    </w:p>
    <w:p w14:paraId="1F8D44E4" w14:textId="5B334C3D" w:rsidR="00D0490F" w:rsidRDefault="003C02AF">
      <w:pPr>
        <w:jc w:val="both"/>
        <w:pPrChange w:id="4802" w:author="TRAN THI LY LY" w:date="2019-06-15T10:33:00Z">
          <w:pPr/>
        </w:pPrChange>
      </w:pPr>
      <w:r w:rsidRPr="00D0490F">
        <w:rPr>
          <w:rFonts w:ascii="Times New Roman" w:hAnsi="Times New Roman" w:cs="Times New Roman"/>
          <w:sz w:val="26"/>
          <w:szCs w:val="26"/>
        </w:rPr>
        <w:tab/>
        <w:t>Đôi khi, chúng ta sẽ cảm thấy bị phụ thuộc khi cứ phải sử dụng mã nguồn đóng để xử lý tin nhắn đầu vào của người dùng trên các máy chủ của Google hoặc Microsoft. Chẳng hạn, chúng ta muốn phát triển một chatbot cho doanh nghiệp cá nhân, chatbot sẽ tiếp nhận các thông tin nh</w:t>
      </w:r>
      <w:ins w:id="4803" w:author="Ly Tran Thi Ly" w:date="2019-06-20T17:29:00Z">
        <w:r w:rsidR="000B69C3">
          <w:rPr>
            <w:rFonts w:ascii="Times New Roman" w:hAnsi="Times New Roman" w:cs="Times New Roman"/>
            <w:sz w:val="26"/>
            <w:szCs w:val="26"/>
          </w:rPr>
          <w:t>ạ</w:t>
        </w:r>
      </w:ins>
      <w:del w:id="4804" w:author="Ly Tran Thi Ly" w:date="2019-06-20T17:29:00Z">
        <w:r w:rsidRPr="00D0490F" w:rsidDel="000B69C3">
          <w:rPr>
            <w:rFonts w:ascii="Times New Roman" w:hAnsi="Times New Roman" w:cs="Times New Roman"/>
            <w:sz w:val="26"/>
            <w:szCs w:val="26"/>
          </w:rPr>
          <w:delText>ậ</w:delText>
        </w:r>
      </w:del>
      <w:r w:rsidRPr="00D0490F">
        <w:rPr>
          <w:rFonts w:ascii="Times New Roman" w:hAnsi="Times New Roman" w:cs="Times New Roman"/>
          <w:sz w:val="26"/>
          <w:szCs w:val="26"/>
        </w:rPr>
        <w:t>y cảm của người dùng một cách bảo mật. Trường hợp như vậy, chúng ta sẽ cảm thấy tho</w:t>
      </w:r>
      <w:ins w:id="4805" w:author="Ly Tran Thi Ly" w:date="2019-06-20T17:30:00Z">
        <w:r w:rsidR="000B69C3">
          <w:rPr>
            <w:rFonts w:ascii="Times New Roman" w:hAnsi="Times New Roman" w:cs="Times New Roman"/>
            <w:sz w:val="26"/>
            <w:szCs w:val="26"/>
          </w:rPr>
          <w:t>ả</w:t>
        </w:r>
      </w:ins>
      <w:del w:id="4806" w:author="Ly Tran Thi Ly" w:date="2019-06-20T17:30:00Z">
        <w:r w:rsidRPr="00D0490F" w:rsidDel="000B69C3">
          <w:rPr>
            <w:rFonts w:ascii="Times New Roman" w:hAnsi="Times New Roman" w:cs="Times New Roman"/>
            <w:sz w:val="26"/>
            <w:szCs w:val="26"/>
          </w:rPr>
          <w:delText>ã</w:delText>
        </w:r>
      </w:del>
      <w:r w:rsidRPr="00D0490F">
        <w:rPr>
          <w:rFonts w:ascii="Times New Roman" w:hAnsi="Times New Roman" w:cs="Times New Roman"/>
          <w:sz w:val="26"/>
          <w:szCs w:val="26"/>
        </w:rPr>
        <w:t>i mái hơn khi chatbot hoàn toàn được giữ tại doanh nghiệp của mình. Đây là lý do tại sao Rasa được ra đời và mang đến rất nhiều thuận lợi. Rasa là một mã nguồn mở, nó không có bất kì mô hình dựng sẵn nào trên máy chủ mà bạn có thể gọi bằng API, chúng ta phải tự xây dựng để nó trở nên hoàn thiện hơn và tất nhiên sẽ mất nhiều thời gian hơn cho việc xây dựng nó. Tuy nhiên, để có thể kiểm soát hoàn toàn dữ liệu của mình thì đây là một việc hoàn toàn thích đáng để bỏ thời gian</w:t>
      </w:r>
      <w:ins w:id="4807" w:author="Ly Tran Thi Ly" w:date="2019-06-20T17:30:00Z">
        <w:r w:rsidR="00A50BB4">
          <w:rPr>
            <w:rFonts w:ascii="Times New Roman" w:hAnsi="Times New Roman" w:cs="Times New Roman"/>
            <w:sz w:val="26"/>
            <w:szCs w:val="26"/>
          </w:rPr>
          <w:t>, công sức</w:t>
        </w:r>
      </w:ins>
      <w:r w:rsidRPr="00D0490F">
        <w:rPr>
          <w:rFonts w:ascii="Times New Roman" w:hAnsi="Times New Roman" w:cs="Times New Roman"/>
          <w:sz w:val="26"/>
          <w:szCs w:val="26"/>
        </w:rPr>
        <w:t xml:space="preserve"> đầu tư.</w:t>
      </w:r>
    </w:p>
    <w:p w14:paraId="0CFD2AC8" w14:textId="77777777" w:rsidR="00DB7B54" w:rsidRPr="00920C63" w:rsidRDefault="00DB7B54" w:rsidP="00920C63"/>
    <w:tbl>
      <w:tblPr>
        <w:tblStyle w:val="LiBang"/>
        <w:tblW w:w="0" w:type="auto"/>
        <w:tblInd w:w="720" w:type="dxa"/>
        <w:tblLook w:val="04A0" w:firstRow="1" w:lastRow="0" w:firstColumn="1" w:lastColumn="0" w:noHBand="0" w:noVBand="1"/>
      </w:tblPr>
      <w:tblGrid>
        <w:gridCol w:w="4140"/>
        <w:gridCol w:w="4130"/>
      </w:tblGrid>
      <w:tr w:rsidR="00D0490F" w:rsidRPr="00D0490F" w14:paraId="41ACD7CA" w14:textId="77777777" w:rsidTr="00A60A16">
        <w:tc>
          <w:tcPr>
            <w:tcW w:w="4140" w:type="dxa"/>
            <w:shd w:val="clear" w:color="auto" w:fill="E7E6E6" w:themeFill="background2"/>
          </w:tcPr>
          <w:p w14:paraId="1F472AB2" w14:textId="015C3CF1" w:rsidR="00D0490F" w:rsidRPr="00A60A16" w:rsidRDefault="00D0490F" w:rsidP="00A60A16">
            <w:pPr>
              <w:jc w:val="center"/>
              <w:rPr>
                <w:rFonts w:ascii="Times New Roman" w:hAnsi="Times New Roman" w:cs="Times New Roman"/>
                <w:b/>
                <w:bCs/>
                <w:sz w:val="26"/>
                <w:szCs w:val="26"/>
              </w:rPr>
            </w:pPr>
            <w:r w:rsidRPr="00A60A16">
              <w:rPr>
                <w:rFonts w:ascii="Times New Roman" w:hAnsi="Times New Roman" w:cs="Times New Roman"/>
                <w:b/>
                <w:bCs/>
                <w:sz w:val="26"/>
                <w:szCs w:val="26"/>
              </w:rPr>
              <w:t>DialogFlow</w:t>
            </w:r>
          </w:p>
        </w:tc>
        <w:tc>
          <w:tcPr>
            <w:tcW w:w="4130" w:type="dxa"/>
            <w:shd w:val="clear" w:color="auto" w:fill="E7E6E6" w:themeFill="background2"/>
          </w:tcPr>
          <w:p w14:paraId="083DB09B" w14:textId="1485A52D" w:rsidR="00D0490F" w:rsidRPr="00A60A16" w:rsidRDefault="00D0490F" w:rsidP="00A60A16">
            <w:pPr>
              <w:jc w:val="center"/>
              <w:rPr>
                <w:rFonts w:ascii="Times New Roman" w:hAnsi="Times New Roman" w:cs="Times New Roman"/>
                <w:b/>
                <w:bCs/>
                <w:sz w:val="26"/>
                <w:szCs w:val="26"/>
              </w:rPr>
            </w:pPr>
            <w:r w:rsidRPr="00A60A16">
              <w:rPr>
                <w:rFonts w:ascii="Times New Roman" w:hAnsi="Times New Roman" w:cs="Times New Roman"/>
                <w:b/>
                <w:bCs/>
                <w:sz w:val="26"/>
                <w:szCs w:val="26"/>
              </w:rPr>
              <w:t>RASA</w:t>
            </w:r>
          </w:p>
        </w:tc>
      </w:tr>
      <w:tr w:rsidR="003C02AF" w:rsidRPr="00D0490F" w14:paraId="47B1218D" w14:textId="77777777" w:rsidTr="00A60A16">
        <w:tc>
          <w:tcPr>
            <w:tcW w:w="4140" w:type="dxa"/>
          </w:tcPr>
          <w:p w14:paraId="3B549591"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 xml:space="preserve">Là công cụ hoàn chỉnh để xây dựng chatbot của google. </w:t>
            </w:r>
          </w:p>
        </w:tc>
        <w:tc>
          <w:tcPr>
            <w:tcW w:w="4130" w:type="dxa"/>
          </w:tcPr>
          <w:p w14:paraId="36FA9EF6"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Để đạt được như Dialogflow cần xây dựng cả Rasa NLU và Core. Rasa NLU xử lý ý định/thực thể. Trong khi Rasa Core xử lý đối thoại và thực hiện.</w:t>
            </w:r>
          </w:p>
        </w:tc>
      </w:tr>
      <w:tr w:rsidR="003C02AF" w:rsidRPr="00D0490F" w14:paraId="696D6178" w14:textId="77777777" w:rsidTr="00A60A16">
        <w:tc>
          <w:tcPr>
            <w:tcW w:w="4140" w:type="dxa"/>
          </w:tcPr>
          <w:p w14:paraId="7161046C"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lastRenderedPageBreak/>
              <w:t>Có thể phân loại thực thể, ý định. Nó sử dụng những gì gọi là bối cảnh để xử lý đối thoại. Cho phép móc nối các website thực hiện.</w:t>
            </w:r>
          </w:p>
        </w:tc>
        <w:tc>
          <w:tcPr>
            <w:tcW w:w="4130" w:type="dxa"/>
          </w:tcPr>
          <w:p w14:paraId="31F39A26" w14:textId="05E34251" w:rsidR="003C02AF" w:rsidRPr="00A60A16" w:rsidRDefault="003C02AF">
            <w:pPr>
              <w:rPr>
                <w:rFonts w:ascii="Times New Roman" w:hAnsi="Times New Roman" w:cs="Times New Roman"/>
                <w:sz w:val="26"/>
                <w:szCs w:val="26"/>
              </w:rPr>
            </w:pPr>
            <w:r w:rsidRPr="00A60A16">
              <w:rPr>
                <w:rFonts w:ascii="Times New Roman" w:hAnsi="Times New Roman" w:cs="Times New Roman"/>
                <w:sz w:val="26"/>
                <w:szCs w:val="26"/>
              </w:rPr>
              <w:t xml:space="preserve">Không cung cấp một </w:t>
            </w:r>
            <w:del w:id="4808" w:author="Ly Tran Thi Ly" w:date="2019-06-20T17:30:00Z">
              <w:r w:rsidRPr="00A60A16" w:rsidDel="00E13290">
                <w:rPr>
                  <w:rFonts w:ascii="Times New Roman" w:hAnsi="Times New Roman" w:cs="Times New Roman"/>
                  <w:sz w:val="26"/>
                  <w:szCs w:val="26"/>
                </w:rPr>
                <w:delText xml:space="preserve">GUI </w:delText>
              </w:r>
            </w:del>
            <w:ins w:id="4809" w:author="Ly Tran Thi Ly" w:date="2019-06-20T17:30:00Z">
              <w:r w:rsidR="00E13290">
                <w:rPr>
                  <w:rFonts w:ascii="Times New Roman" w:hAnsi="Times New Roman" w:cs="Times New Roman"/>
                  <w:sz w:val="26"/>
                  <w:szCs w:val="26"/>
                </w:rPr>
                <w:t>giao diện người dùng</w:t>
              </w:r>
              <w:r w:rsidR="00E13290" w:rsidRPr="00A60A16">
                <w:rPr>
                  <w:rFonts w:ascii="Times New Roman" w:hAnsi="Times New Roman" w:cs="Times New Roman"/>
                  <w:sz w:val="26"/>
                  <w:szCs w:val="26"/>
                </w:rPr>
                <w:t xml:space="preserve"> </w:t>
              </w:r>
            </w:ins>
            <w:r w:rsidRPr="00A60A16">
              <w:rPr>
                <w:rFonts w:ascii="Times New Roman" w:hAnsi="Times New Roman" w:cs="Times New Roman"/>
                <w:sz w:val="26"/>
                <w:szCs w:val="26"/>
              </w:rPr>
              <w:t>nào cả</w:t>
            </w:r>
            <w:ins w:id="4810" w:author="Ly Tran Thi Ly" w:date="2019-06-20T17:30:00Z">
              <w:r w:rsidR="00E13290">
                <w:rPr>
                  <w:rFonts w:ascii="Times New Roman" w:hAnsi="Times New Roman" w:cs="Times New Roman"/>
                  <w:sz w:val="26"/>
                  <w:szCs w:val="26"/>
                </w:rPr>
                <w:t>,</w:t>
              </w:r>
            </w:ins>
            <w:r w:rsidRPr="00A60A16">
              <w:rPr>
                <w:rFonts w:ascii="Times New Roman" w:hAnsi="Times New Roman" w:cs="Times New Roman"/>
                <w:sz w:val="26"/>
                <w:szCs w:val="26"/>
              </w:rPr>
              <w:t xml:space="preserve"> tương tác chủ yếu là Json hoặc markdown. Rasa Core yêu cầu phát triển trên python để có thể tùy chỉnh bot.</w:t>
            </w:r>
          </w:p>
        </w:tc>
      </w:tr>
      <w:tr w:rsidR="003C02AF" w:rsidRPr="00D0490F" w14:paraId="6262CB95" w14:textId="77777777" w:rsidTr="00A60A16">
        <w:tc>
          <w:tcPr>
            <w:tcW w:w="4140" w:type="dxa"/>
          </w:tcPr>
          <w:p w14:paraId="2441253E"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Không có hình thức quản lý người dùng cuối.</w:t>
            </w:r>
          </w:p>
        </w:tc>
        <w:tc>
          <w:tcPr>
            <w:tcW w:w="4130" w:type="dxa"/>
          </w:tcPr>
          <w:p w14:paraId="723E7D88"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Không trực triếp hình thức quản lý người dùng nào.</w:t>
            </w:r>
          </w:p>
        </w:tc>
      </w:tr>
      <w:tr w:rsidR="003C02AF" w:rsidRPr="00D0490F" w14:paraId="69D92348" w14:textId="77777777" w:rsidTr="00A60A16">
        <w:tc>
          <w:tcPr>
            <w:tcW w:w="4140" w:type="dxa"/>
          </w:tcPr>
          <w:p w14:paraId="0328F2AB"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Dữ liệu được lưu trữ trên đám mây và mọi tương tác với API.ai đều yêu cầu liên lạc liên quan đến đám mây.</w:t>
            </w:r>
          </w:p>
        </w:tc>
        <w:tc>
          <w:tcPr>
            <w:tcW w:w="4130" w:type="dxa"/>
          </w:tcPr>
          <w:p w14:paraId="54F22DF0"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Không cung cấp dích vụ lưu trữ. Do đó dữ liệu tự lưu trữ và độc quyền dữ liệu.</w:t>
            </w:r>
          </w:p>
        </w:tc>
      </w:tr>
      <w:tr w:rsidR="003C02AF" w:rsidRPr="00D0490F" w14:paraId="1DA24FED" w14:textId="77777777" w:rsidTr="00A60A16">
        <w:tc>
          <w:tcPr>
            <w:tcW w:w="4140" w:type="dxa"/>
          </w:tcPr>
          <w:p w14:paraId="4A2B82DB" w14:textId="29BF4334"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Không thể host tại server của mình</w:t>
            </w:r>
            <w:ins w:id="4811" w:author="Ly Tran Thi Ly" w:date="2019-06-20T17:31:00Z">
              <w:r w:rsidR="00E13290">
                <w:rPr>
                  <w:rFonts w:ascii="Times New Roman" w:hAnsi="Times New Roman" w:cs="Times New Roman"/>
                  <w:sz w:val="26"/>
                  <w:szCs w:val="26"/>
                </w:rPr>
                <w:t>.</w:t>
              </w:r>
            </w:ins>
            <w:del w:id="4812" w:author="Ly Tran Thi Ly" w:date="2019-06-20T17:31:00Z">
              <w:r w:rsidRPr="00A60A16" w:rsidDel="00E13290">
                <w:rPr>
                  <w:rFonts w:ascii="Times New Roman" w:hAnsi="Times New Roman" w:cs="Times New Roman"/>
                  <w:sz w:val="26"/>
                  <w:szCs w:val="26"/>
                </w:rPr>
                <w:delText xml:space="preserve"> </w:delText>
              </w:r>
            </w:del>
          </w:p>
        </w:tc>
        <w:tc>
          <w:tcPr>
            <w:tcW w:w="4130" w:type="dxa"/>
          </w:tcPr>
          <w:p w14:paraId="0247F583"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Có thể host tại server.</w:t>
            </w:r>
          </w:p>
        </w:tc>
      </w:tr>
      <w:tr w:rsidR="003C02AF" w:rsidRPr="00D0490F" w14:paraId="6E99F9C0" w14:textId="77777777" w:rsidTr="00A60A16">
        <w:tc>
          <w:tcPr>
            <w:tcW w:w="4140" w:type="dxa"/>
          </w:tcPr>
          <w:p w14:paraId="76E0E674"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Có tích hợp với Facebook messenger, Slack, Skype</w:t>
            </w:r>
          </w:p>
        </w:tc>
        <w:tc>
          <w:tcPr>
            <w:tcW w:w="4130" w:type="dxa"/>
          </w:tcPr>
          <w:p w14:paraId="2CF5D931"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 xml:space="preserve">Không tích hợp </w:t>
            </w:r>
          </w:p>
        </w:tc>
      </w:tr>
      <w:tr w:rsidR="003C02AF" w:rsidRPr="00D0490F" w14:paraId="464B59AB" w14:textId="77777777" w:rsidTr="00A60A16">
        <w:tc>
          <w:tcPr>
            <w:tcW w:w="4140" w:type="dxa"/>
          </w:tcPr>
          <w:p w14:paraId="240F297F" w14:textId="77777777" w:rsidR="003C02AF" w:rsidRPr="00A60A16" w:rsidRDefault="003C02AF" w:rsidP="003C02AF">
            <w:pPr>
              <w:rPr>
                <w:rFonts w:ascii="Times New Roman" w:hAnsi="Times New Roman" w:cs="Times New Roman"/>
                <w:sz w:val="26"/>
                <w:szCs w:val="26"/>
              </w:rPr>
            </w:pPr>
            <w:r w:rsidRPr="00A60A16">
              <w:rPr>
                <w:rFonts w:ascii="Times New Roman" w:hAnsi="Times New Roman" w:cs="Times New Roman"/>
                <w:sz w:val="26"/>
                <w:szCs w:val="26"/>
              </w:rPr>
              <w:t>Dễ dàng sử dụng, không yêu cầu có kĩ thuật.</w:t>
            </w:r>
          </w:p>
        </w:tc>
        <w:tc>
          <w:tcPr>
            <w:tcW w:w="4130" w:type="dxa"/>
          </w:tcPr>
          <w:p w14:paraId="74B7B298" w14:textId="77777777" w:rsidR="003C02AF" w:rsidRPr="00A60A16" w:rsidRDefault="003C02AF" w:rsidP="00A60A16">
            <w:pPr>
              <w:keepNext/>
              <w:rPr>
                <w:rFonts w:ascii="Times New Roman" w:hAnsi="Times New Roman" w:cs="Times New Roman"/>
                <w:sz w:val="26"/>
                <w:szCs w:val="26"/>
              </w:rPr>
            </w:pPr>
            <w:r w:rsidRPr="00A60A16">
              <w:rPr>
                <w:rFonts w:ascii="Times New Roman" w:hAnsi="Times New Roman" w:cs="Times New Roman"/>
                <w:sz w:val="26"/>
                <w:szCs w:val="26"/>
              </w:rPr>
              <w:t xml:space="preserve">Yêu cầu phải có kiến thức về kĩ </w:t>
            </w:r>
            <w:commentRangeStart w:id="4813"/>
            <w:r w:rsidRPr="00A60A16">
              <w:rPr>
                <w:rFonts w:ascii="Times New Roman" w:hAnsi="Times New Roman" w:cs="Times New Roman"/>
                <w:sz w:val="26"/>
                <w:szCs w:val="26"/>
              </w:rPr>
              <w:t>thuật</w:t>
            </w:r>
            <w:commentRangeEnd w:id="4813"/>
            <w:r w:rsidR="00D0490F">
              <w:rPr>
                <w:rStyle w:val="ThamchiuChuthich"/>
              </w:rPr>
              <w:commentReference w:id="4813"/>
            </w:r>
            <w:r w:rsidRPr="00A60A16">
              <w:rPr>
                <w:rFonts w:ascii="Times New Roman" w:hAnsi="Times New Roman" w:cs="Times New Roman"/>
                <w:sz w:val="26"/>
                <w:szCs w:val="26"/>
              </w:rPr>
              <w:t>.</w:t>
            </w:r>
          </w:p>
        </w:tc>
      </w:tr>
    </w:tbl>
    <w:p w14:paraId="09B095E1" w14:textId="79328107" w:rsidR="003C02AF" w:rsidRPr="00920C63" w:rsidRDefault="00D0490F" w:rsidP="00A60A16">
      <w:pPr>
        <w:pStyle w:val="Chuthich"/>
        <w:rPr>
          <w:rFonts w:cs="Times New Roman"/>
          <w:szCs w:val="26"/>
        </w:rPr>
      </w:pPr>
      <w:bookmarkStart w:id="4814" w:name="_Toc10751689"/>
      <w:r>
        <w:t xml:space="preserve">Table </w:t>
      </w:r>
      <w:fldSimple w:instr=" SEQ Table \* ARABIC ">
        <w:r w:rsidR="00887B15">
          <w:rPr>
            <w:noProof/>
          </w:rPr>
          <w:t>2</w:t>
        </w:r>
      </w:fldSimple>
      <w:r>
        <w:t xml:space="preserve"> So sánh 2 công cụ xây dựng chatbot là DialogFlow và RASA</w:t>
      </w:r>
      <w:bookmarkEnd w:id="4814"/>
    </w:p>
    <w:p w14:paraId="56729B20" w14:textId="55FCAB7C" w:rsidR="003C02AF" w:rsidRPr="00D0490F" w:rsidRDefault="00D0490F"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Rasa được phát triển từ nhi</w:t>
      </w:r>
      <w:r w:rsidR="003C02AF" w:rsidRPr="00DF05B9">
        <w:rPr>
          <w:rFonts w:ascii="Times New Roman" w:hAnsi="Times New Roman" w:cs="Times New Roman"/>
          <w:sz w:val="26"/>
          <w:szCs w:val="26"/>
        </w:rPr>
        <w:t>ều nguồn khác nhau, scikit-learn và keras đề</w:t>
      </w:r>
      <w:r w:rsidR="003C02AF" w:rsidRPr="00D0490F">
        <w:rPr>
          <w:rFonts w:ascii="Times New Roman" w:hAnsi="Times New Roman" w:cs="Times New Roman"/>
          <w:sz w:val="26"/>
          <w:szCs w:val="26"/>
        </w:rPr>
        <w:t>u là thành phần chính cấu tạo nên Rasa API. Phân loại văn bản (text classification) dựa trên hướng tiếp cận như fastText, các câu được gộp lại thành một word vector, sử dụng pre-train giống như thư viện GloVe. Hiệu suất của Rasa được so sánh với nhiều giải pháp khác nhau (mã nguồn đóng). Các thực thể (Entity) được nhận diện bằng nhiều trường điều kiện khác nhau.</w:t>
      </w:r>
      <w:del w:id="4815" w:author="Ly Tran Thi Ly" w:date="2019-06-14T16:04:00Z">
        <w:r w:rsidR="003C02AF" w:rsidRPr="00D0490F" w:rsidDel="00BD76F8">
          <w:rPr>
            <w:rFonts w:ascii="Times New Roman" w:hAnsi="Times New Roman" w:cs="Times New Roman"/>
            <w:sz w:val="26"/>
            <w:szCs w:val="26"/>
          </w:rPr>
          <w:delText xml:space="preserve"> Rasa core được xem như một hệ thống quản lý các cuộc hội thoại, hướng xây dựng Rasa core khác với một số hệ thống khác. Rasa NLU và Rasa core là 2 thành phần tách biệt và độc lập với nhau hoàn toàn</w:delText>
        </w:r>
      </w:del>
      <w:del w:id="4816" w:author="Ly Tran Thi Ly" w:date="2019-06-14T16:03:00Z">
        <w:r w:rsidR="003C02AF" w:rsidRPr="00D0490F" w:rsidDel="000530A7">
          <w:rPr>
            <w:rFonts w:ascii="Times New Roman" w:hAnsi="Times New Roman" w:cs="Times New Roman"/>
            <w:sz w:val="26"/>
            <w:szCs w:val="26"/>
          </w:rPr>
          <w:delText>.</w:delText>
        </w:r>
      </w:del>
      <w:del w:id="4817" w:author="Ly Tran Thi Ly" w:date="2019-06-14T16:04:00Z">
        <w:r w:rsidR="003C02AF" w:rsidRPr="00D0490F" w:rsidDel="00BD76F8">
          <w:rPr>
            <w:rFonts w:ascii="Times New Roman" w:hAnsi="Times New Roman" w:cs="Times New Roman"/>
            <w:sz w:val="26"/>
            <w:szCs w:val="26"/>
          </w:rPr>
          <w:delText>, vì thế ta có thể train 2 model độc lập với nhau.</w:delText>
        </w:r>
      </w:del>
    </w:p>
    <w:p w14:paraId="05B5F1EC" w14:textId="555AC40C" w:rsidR="003C02AF" w:rsidRPr="00920C63" w:rsidRDefault="00D0490F" w:rsidP="00A60A16">
      <w:pPr>
        <w:pStyle w:val="u3"/>
      </w:pPr>
      <w:bookmarkStart w:id="4818" w:name="_Toc11966320"/>
      <w:r>
        <w:t>3.</w:t>
      </w:r>
      <w:ins w:id="4819" w:author="Ly Tran Thi Ly" w:date="2019-06-11T16:11:00Z">
        <w:r w:rsidR="00C11961">
          <w:t>4</w:t>
        </w:r>
      </w:ins>
      <w:del w:id="4820" w:author="Ly Tran Thi Ly" w:date="2019-06-11T16:11:00Z">
        <w:r w:rsidDel="00C11961">
          <w:delText>3</w:delText>
        </w:r>
      </w:del>
      <w:r>
        <w:t>.</w:t>
      </w:r>
      <w:r w:rsidR="003C02AF" w:rsidRPr="00920C63">
        <w:t>2</w:t>
      </w:r>
      <w:ins w:id="4821" w:author="Ly Tran Thi Ly" w:date="2019-06-14T17:41:00Z">
        <w:r w:rsidR="00D779D8">
          <w:rPr>
            <w:lang w:val="vi-VN"/>
          </w:rPr>
          <w:t xml:space="preserve"> </w:t>
        </w:r>
      </w:ins>
      <w:del w:id="4822" w:author="Ly Tran Thi Ly" w:date="2019-06-14T17:41:00Z">
        <w:r w:rsidR="003C02AF" w:rsidRPr="00920C63" w:rsidDel="00D779D8">
          <w:delText>.</w:delText>
        </w:r>
        <w:r w:rsidR="003C02AF" w:rsidRPr="00920C63" w:rsidDel="00D779D8">
          <w:tab/>
        </w:r>
      </w:del>
      <w:r w:rsidR="003C02AF" w:rsidRPr="00920C63">
        <w:t xml:space="preserve">Các thành phần chính </w:t>
      </w:r>
      <w:r w:rsidR="003C02AF" w:rsidRPr="00DF05B9">
        <w:t>củ</w:t>
      </w:r>
      <w:r w:rsidR="003C02AF" w:rsidRPr="00A60A16">
        <w:t>a</w:t>
      </w:r>
      <w:r w:rsidR="003C02AF" w:rsidRPr="00920C63">
        <w:t xml:space="preserve"> Rasa</w:t>
      </w:r>
      <w:bookmarkEnd w:id="4818"/>
    </w:p>
    <w:p w14:paraId="300E8F4D" w14:textId="091E7A2E" w:rsidR="003C02AF" w:rsidRPr="00D0490F" w:rsidRDefault="00D0490F"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Rasa là một mô hình kiến trúc tự thi</w:t>
      </w:r>
      <w:r w:rsidR="003C02AF" w:rsidRPr="00DF05B9">
        <w:rPr>
          <w:rFonts w:ascii="Times New Roman" w:hAnsi="Times New Roman" w:cs="Times New Roman"/>
          <w:sz w:val="26"/>
          <w:szCs w:val="26"/>
        </w:rPr>
        <w:t>ết kế, do đó có thể</w:t>
      </w:r>
      <w:r w:rsidR="003C02AF" w:rsidRPr="00D0490F">
        <w:rPr>
          <w:rFonts w:ascii="Times New Roman" w:hAnsi="Times New Roman" w:cs="Times New Roman"/>
          <w:sz w:val="26"/>
          <w:szCs w:val="26"/>
        </w:rPr>
        <w:t xml:space="preserve"> dễ dàng tích hợp với hệ thống của chúng ta. Rasa core được xem như một hệ thống quản lý các cuộc hội thoại, hướng xây dựng Rasa core khác với một số hệ thống khác. Rasa NLU và Rasa core là 2 thành phần tách biệt và độc lập với nhau hoàn toàn</w:t>
      </w:r>
      <w:del w:id="4823" w:author="Ly Tran Thi Ly" w:date="2019-06-14T16:03:00Z">
        <w:r w:rsidR="003C02AF" w:rsidRPr="00D0490F" w:rsidDel="00E61B0A">
          <w:rPr>
            <w:rFonts w:ascii="Times New Roman" w:hAnsi="Times New Roman" w:cs="Times New Roman"/>
            <w:sz w:val="26"/>
            <w:szCs w:val="26"/>
          </w:rPr>
          <w:delText>.</w:delText>
        </w:r>
      </w:del>
      <w:r w:rsidR="003C02AF" w:rsidRPr="00D0490F">
        <w:rPr>
          <w:rFonts w:ascii="Times New Roman" w:hAnsi="Times New Roman" w:cs="Times New Roman"/>
          <w:sz w:val="26"/>
          <w:szCs w:val="26"/>
        </w:rPr>
        <w:t>, vì thế ta có thể train 2 model độc lập với nhau.</w:t>
      </w:r>
    </w:p>
    <w:p w14:paraId="399C4907" w14:textId="5ECA1D86" w:rsidR="003C02AF" w:rsidRPr="00920C63" w:rsidRDefault="00D0490F" w:rsidP="00A60A16">
      <w:pPr>
        <w:pStyle w:val="u4"/>
      </w:pPr>
      <w:bookmarkStart w:id="4824" w:name="_Toc11966321"/>
      <w:r>
        <w:t>3.</w:t>
      </w:r>
      <w:ins w:id="4825" w:author="Ly Tran Thi Ly" w:date="2019-06-11T16:11:00Z">
        <w:r w:rsidR="00C11961">
          <w:t>4</w:t>
        </w:r>
      </w:ins>
      <w:del w:id="4826" w:author="Ly Tran Thi Ly" w:date="2019-06-11T16:11:00Z">
        <w:r w:rsidDel="00C11961">
          <w:delText>3</w:delText>
        </w:r>
      </w:del>
      <w:r>
        <w:t xml:space="preserve">.2.1 </w:t>
      </w:r>
      <w:r w:rsidR="003C02AF" w:rsidRPr="00920C63">
        <w:t>Mô hình (Architecture)</w:t>
      </w:r>
      <w:bookmarkEnd w:id="4824"/>
      <w:del w:id="4827" w:author="Ly Tran Thi Ly" w:date="2019-06-14T16:04:00Z">
        <w:r w:rsidR="003C02AF" w:rsidRPr="00920C63" w:rsidDel="000D5123">
          <w:delText>:</w:delText>
        </w:r>
      </w:del>
    </w:p>
    <w:p w14:paraId="3BAA5308" w14:textId="3773F80A"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Trạng thái của cu</w:t>
      </w:r>
      <w:r w:rsidRPr="00DF05B9">
        <w:rPr>
          <w:rFonts w:ascii="Times New Roman" w:hAnsi="Times New Roman" w:cs="Times New Roman"/>
          <w:sz w:val="26"/>
          <w:szCs w:val="26"/>
        </w:rPr>
        <w:t>ộc nói chuyện đượ</w:t>
      </w:r>
      <w:r w:rsidRPr="00D0490F">
        <w:rPr>
          <w:rFonts w:ascii="Times New Roman" w:hAnsi="Times New Roman" w:cs="Times New Roman"/>
          <w:sz w:val="26"/>
          <w:szCs w:val="26"/>
        </w:rPr>
        <w:t>c lưu trữ trong một đối tượng được gọi là “tracker”. Mỗi cuộc hội thoại đều có một tracker lưu trữ và nó là duy nhất. Tracker lưu trữ các slot (entity, object, action</w:t>
      </w:r>
      <w:del w:id="4828" w:author="Ly Tran Thi Ly" w:date="2019-06-14T16:02:00Z">
        <w:r w:rsidRPr="00D0490F" w:rsidDel="00EF3317">
          <w:rPr>
            <w:rFonts w:ascii="Times New Roman" w:hAnsi="Times New Roman" w:cs="Times New Roman"/>
            <w:sz w:val="26"/>
            <w:szCs w:val="26"/>
          </w:rPr>
          <w:delText>,</w:delText>
        </w:r>
        <w:r w:rsidR="00DB7B54" w:rsidDel="00EF3317">
          <w:rPr>
            <w:rFonts w:ascii="Times New Roman" w:hAnsi="Times New Roman" w:cs="Times New Roman"/>
            <w:sz w:val="26"/>
            <w:szCs w:val="26"/>
          </w:rPr>
          <w:delText xml:space="preserve"> </w:delText>
        </w:r>
      </w:del>
      <w:r w:rsidRPr="00D0490F">
        <w:rPr>
          <w:rFonts w:ascii="Times New Roman" w:hAnsi="Times New Roman" w:cs="Times New Roman"/>
          <w:sz w:val="26"/>
          <w:szCs w:val="26"/>
        </w:rPr>
        <w:t>…)</w:t>
      </w:r>
      <w:del w:id="4829" w:author="Ly Tran Thi Ly" w:date="2019-06-14T16:02:00Z">
        <w:r w:rsidRPr="00D0490F" w:rsidDel="00E61B0A">
          <w:rPr>
            <w:rFonts w:ascii="Times New Roman" w:hAnsi="Times New Roman" w:cs="Times New Roman"/>
            <w:sz w:val="26"/>
            <w:szCs w:val="26"/>
          </w:rPr>
          <w:delText>,</w:delText>
        </w:r>
      </w:del>
      <w:r w:rsidRPr="00D0490F">
        <w:rPr>
          <w:rFonts w:ascii="Times New Roman" w:hAnsi="Times New Roman" w:cs="Times New Roman"/>
          <w:sz w:val="26"/>
          <w:szCs w:val="26"/>
        </w:rPr>
        <w:t xml:space="preserve"> cũng như nhật kí tất cả lịch sử dẫn đến trạng trạng thái nào đó đã xảy ra trong cuộc trò chuyện. Trạng thái của cuộc trò chuyện được bắt đầu lại bằng việc trả lời hết tất cả các sự kiện.</w:t>
      </w:r>
    </w:p>
    <w:p w14:paraId="10402A4F"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lastRenderedPageBreak/>
        <w:t>-</w:t>
      </w:r>
      <w:r w:rsidRPr="00D0490F">
        <w:rPr>
          <w:rFonts w:ascii="Times New Roman" w:hAnsi="Times New Roman" w:cs="Times New Roman"/>
          <w:sz w:val="26"/>
          <w:szCs w:val="26"/>
        </w:rPr>
        <w:tab/>
        <w:t xml:space="preserve">Mô hình hoạt động của Rasa. Khi nhận được một tin nhắn Rasa sẽ thực hiện lần lượt các bước: </w:t>
      </w:r>
    </w:p>
    <w:p w14:paraId="08A3C85B" w14:textId="0B1B7569"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1: khi nhận được một tin nhắn, tin nhắn sẽ được gửi đến “người thông dịch” (Interpreter – Rasa NLU) để rút trích các entity, intent</w:t>
      </w:r>
      <w:del w:id="4830" w:author="Ly Tran Thi Ly" w:date="2019-06-14T16:02:00Z">
        <w:r w:rsidRPr="00D0490F" w:rsidDel="00D52802">
          <w:rPr>
            <w:rFonts w:ascii="Times New Roman" w:hAnsi="Times New Roman" w:cs="Times New Roman"/>
            <w:sz w:val="26"/>
            <w:szCs w:val="26"/>
          </w:rPr>
          <w:delText>,</w:delText>
        </w:r>
        <w:r w:rsidR="00DB7B54" w:rsidDel="00D52802">
          <w:rPr>
            <w:rFonts w:ascii="Times New Roman" w:hAnsi="Times New Roman" w:cs="Times New Roman"/>
            <w:sz w:val="26"/>
            <w:szCs w:val="26"/>
          </w:rPr>
          <w:delText xml:space="preserve"> </w:delText>
        </w:r>
      </w:del>
      <w:r w:rsidRPr="00D0490F">
        <w:rPr>
          <w:rFonts w:ascii="Times New Roman" w:hAnsi="Times New Roman" w:cs="Times New Roman"/>
          <w:sz w:val="26"/>
          <w:szCs w:val="26"/>
        </w:rPr>
        <w:t>… và các thông tin khác.</w:t>
      </w:r>
    </w:p>
    <w:p w14:paraId="0E4A129E"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2: Tracker sẽ duy trì trạng thái của cuộc trò chuyện. Nó nhận được thông báo là có một tin nhắn mới vừa tới.</w:t>
      </w:r>
    </w:p>
    <w:p w14:paraId="4AB8FCC8"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3: Policy nhận được trạng thái hiện tại của Tracker.</w:t>
      </w:r>
    </w:p>
    <w:p w14:paraId="35C66624"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4: Policy sẽ quyết định xem action nào tiếp theo sẽ được thực hiện.</w:t>
      </w:r>
    </w:p>
    <w:p w14:paraId="1749329F"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5: Action được chọn được ghi lại vào tracker.</w:t>
      </w:r>
    </w:p>
    <w:p w14:paraId="6E27B26F"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6: Action sẽ được gọi và gửi respone về cho user.</w:t>
      </w:r>
    </w:p>
    <w:p w14:paraId="03F540C4"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Bước 7: Nếu predict action không được duyệt thì quay lại bước 3.</w:t>
      </w:r>
    </w:p>
    <w:p w14:paraId="72C25D2B" w14:textId="378A64D9" w:rsidR="003C02AF" w:rsidRPr="00920C63" w:rsidRDefault="00D0490F" w:rsidP="003C02AF">
      <w:pPr>
        <w:tabs>
          <w:tab w:val="left" w:pos="450"/>
        </w:tabs>
        <w:jc w:val="both"/>
        <w:rPr>
          <w:rFonts w:ascii="Times New Roman" w:hAnsi="Times New Roman" w:cs="Times New Roman"/>
          <w:sz w:val="26"/>
          <w:szCs w:val="26"/>
        </w:rPr>
      </w:pPr>
      <w:r>
        <w:rPr>
          <w:noProof/>
        </w:rPr>
        <mc:AlternateContent>
          <mc:Choice Requires="wps">
            <w:drawing>
              <wp:anchor distT="0" distB="0" distL="114300" distR="114300" simplePos="0" relativeHeight="251717632" behindDoc="1" locked="0" layoutInCell="1" allowOverlap="1" wp14:anchorId="534BB36B" wp14:editId="501E06F6">
                <wp:simplePos x="0" y="0"/>
                <wp:positionH relativeFrom="margin">
                  <wp:align>left</wp:align>
                </wp:positionH>
                <wp:positionV relativeFrom="paragraph">
                  <wp:posOffset>2915920</wp:posOffset>
                </wp:positionV>
                <wp:extent cx="5724525" cy="294005"/>
                <wp:effectExtent l="0" t="0" r="9525" b="0"/>
                <wp:wrapTight wrapText="bothSides">
                  <wp:wrapPolygon edited="0">
                    <wp:start x="0" y="0"/>
                    <wp:lineTo x="0" y="19594"/>
                    <wp:lineTo x="21564" y="19594"/>
                    <wp:lineTo x="21564" y="0"/>
                    <wp:lineTo x="0" y="0"/>
                  </wp:wrapPolygon>
                </wp:wrapTight>
                <wp:docPr id="57" name="Hộp Văn bản 57"/>
                <wp:cNvGraphicFramePr/>
                <a:graphic xmlns:a="http://schemas.openxmlformats.org/drawingml/2006/main">
                  <a:graphicData uri="http://schemas.microsoft.com/office/word/2010/wordprocessingShape">
                    <wps:wsp>
                      <wps:cNvSpPr txBox="1"/>
                      <wps:spPr>
                        <a:xfrm>
                          <a:off x="0" y="0"/>
                          <a:ext cx="5724525" cy="294005"/>
                        </a:xfrm>
                        <a:prstGeom prst="rect">
                          <a:avLst/>
                        </a:prstGeom>
                        <a:solidFill>
                          <a:prstClr val="white"/>
                        </a:solidFill>
                        <a:ln>
                          <a:noFill/>
                        </a:ln>
                      </wps:spPr>
                      <wps:txbx>
                        <w:txbxContent>
                          <w:p w14:paraId="5067C200" w14:textId="34BF9C0D" w:rsidR="009E4E78" w:rsidRPr="00A8418F" w:rsidRDefault="009E4E78" w:rsidP="00A60A16">
                            <w:pPr>
                              <w:pStyle w:val="Chuthich"/>
                              <w:rPr>
                                <w:rFonts w:cs="Times New Roman"/>
                                <w:noProof/>
                                <w:sz w:val="28"/>
                                <w:szCs w:val="28"/>
                              </w:rPr>
                            </w:pPr>
                            <w:bookmarkStart w:id="4831" w:name="_Toc11535817"/>
                            <w:r>
                              <w:t xml:space="preserve">Hình 3. </w:t>
                            </w:r>
                            <w:fldSimple w:instr=" SEQ Hình_3. \* ARABIC ">
                              <w:ins w:id="4832" w:author="TRAN THI LY LY" w:date="2019-06-20T23:47:00Z">
                                <w:r w:rsidR="00887B15">
                                  <w:rPr>
                                    <w:noProof/>
                                  </w:rPr>
                                  <w:t>7</w:t>
                                </w:r>
                              </w:ins>
                              <w:ins w:id="4833" w:author="Ly Tran Thi Ly" w:date="2019-06-13T11:16:00Z">
                                <w:del w:id="4834" w:author="TRAN THI LY LY" w:date="2019-06-15T23:52:00Z">
                                  <w:r w:rsidDel="00BB7E17">
                                    <w:rPr>
                                      <w:noProof/>
                                    </w:rPr>
                                    <w:delText>7</w:delText>
                                  </w:r>
                                </w:del>
                              </w:ins>
                              <w:del w:id="4835" w:author="TRAN THI LY LY" w:date="2019-06-15T23:52:00Z">
                                <w:r w:rsidDel="00BB7E17">
                                  <w:rPr>
                                    <w:noProof/>
                                  </w:rPr>
                                  <w:delText>6</w:delText>
                                </w:r>
                              </w:del>
                            </w:fldSimple>
                            <w:r>
                              <w:t xml:space="preserve"> Mô hình hoạt động của RASA</w:t>
                            </w:r>
                            <w:bookmarkEnd w:id="4831"/>
                            <w:ins w:id="4836" w:author="Admin" w:date="2019-06-20T20:20:00Z">
                              <w:r>
                                <w:t xml:space="preserv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BB36B" id="Hộp Văn bản 57" o:spid="_x0000_s1046" type="#_x0000_t202" style="position:absolute;left:0;text-align:left;margin-left:0;margin-top:229.6pt;width:450.75pt;height:23.15pt;z-index:-2515988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" stroked="f">
                <v:textbox inset="0,0,0,0">
                  <w:txbxContent>
                    <w:p w14:paraId="5067C200" w14:textId="34BF9C0D" w:rsidR="009E4E78" w:rsidRPr="00A8418F" w:rsidRDefault="009E4E78" w:rsidP="00A60A16">
                      <w:pPr>
                        <w:pStyle w:val="Chuthich"/>
                        <w:rPr>
                          <w:rFonts w:cs="Times New Roman"/>
                          <w:noProof/>
                          <w:sz w:val="28"/>
                          <w:szCs w:val="28"/>
                        </w:rPr>
                      </w:pPr>
                      <w:bookmarkStart w:id="4837" w:name="_Toc11535817"/>
                      <w:r>
                        <w:t xml:space="preserve">Hình 3. </w:t>
                      </w:r>
                      <w:fldSimple w:instr=" SEQ Hình_3. \* ARABIC ">
                        <w:ins w:id="4838" w:author="TRAN THI LY LY" w:date="2019-06-20T23:47:00Z">
                          <w:r w:rsidR="00887B15">
                            <w:rPr>
                              <w:noProof/>
                            </w:rPr>
                            <w:t>7</w:t>
                          </w:r>
                        </w:ins>
                        <w:ins w:id="4839" w:author="Ly Tran Thi Ly" w:date="2019-06-13T11:16:00Z">
                          <w:del w:id="4840" w:author="TRAN THI LY LY" w:date="2019-06-15T23:52:00Z">
                            <w:r w:rsidDel="00BB7E17">
                              <w:rPr>
                                <w:noProof/>
                              </w:rPr>
                              <w:delText>7</w:delText>
                            </w:r>
                          </w:del>
                        </w:ins>
                        <w:del w:id="4841" w:author="TRAN THI LY LY" w:date="2019-06-15T23:52:00Z">
                          <w:r w:rsidDel="00BB7E17">
                            <w:rPr>
                              <w:noProof/>
                            </w:rPr>
                            <w:delText>6</w:delText>
                          </w:r>
                        </w:del>
                      </w:fldSimple>
                      <w:r>
                        <w:t xml:space="preserve"> Mô hình hoạt động của RASA</w:t>
                      </w:r>
                      <w:bookmarkEnd w:id="4837"/>
                      <w:ins w:id="4842" w:author="Admin" w:date="2019-06-20T20:20:00Z">
                        <w:r>
                          <w:t xml:space="preserve"> </w:t>
                        </w:r>
                      </w:ins>
                    </w:p>
                  </w:txbxContent>
                </v:textbox>
                <w10:wrap type="tight" anchorx="margin"/>
              </v:shape>
            </w:pict>
          </mc:Fallback>
        </mc:AlternateContent>
      </w:r>
      <w:commentRangeStart w:id="4843"/>
      <w:r w:rsidRPr="007A0606">
        <w:rPr>
          <w:rFonts w:ascii="Times New Roman" w:hAnsi="Times New Roman" w:cs="Times New Roman"/>
          <w:noProof/>
          <w:sz w:val="28"/>
          <w:szCs w:val="28"/>
        </w:rPr>
        <w:drawing>
          <wp:anchor distT="0" distB="0" distL="114300" distR="114300" simplePos="0" relativeHeight="251715584" behindDoc="1" locked="0" layoutInCell="1" allowOverlap="1" wp14:anchorId="6BAF720B" wp14:editId="44B18428">
            <wp:simplePos x="0" y="0"/>
            <wp:positionH relativeFrom="margin">
              <wp:posOffset>0</wp:posOffset>
            </wp:positionH>
            <wp:positionV relativeFrom="paragraph">
              <wp:posOffset>307975</wp:posOffset>
            </wp:positionV>
            <wp:extent cx="5724525" cy="2524125"/>
            <wp:effectExtent l="0" t="0" r="9525" b="9525"/>
            <wp:wrapTight wrapText="bothSides">
              <wp:wrapPolygon edited="0">
                <wp:start x="0" y="0"/>
                <wp:lineTo x="0" y="21518"/>
                <wp:lineTo x="21564" y="21518"/>
                <wp:lineTo x="21564" y="0"/>
                <wp:lineTo x="0" y="0"/>
              </wp:wrapPolygon>
            </wp:wrapTight>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anchor>
        </w:drawing>
      </w:r>
      <w:commentRangeEnd w:id="4843"/>
      <w:r w:rsidR="008141F8">
        <w:rPr>
          <w:rStyle w:val="ThamchiuChuthich"/>
        </w:rPr>
        <w:commentReference w:id="4843"/>
      </w:r>
    </w:p>
    <w:p w14:paraId="257D1CC7" w14:textId="77777777" w:rsidR="003C02AF" w:rsidRPr="00920C63" w:rsidRDefault="003C02AF" w:rsidP="003C02AF">
      <w:pPr>
        <w:tabs>
          <w:tab w:val="left" w:pos="450"/>
        </w:tabs>
        <w:jc w:val="both"/>
        <w:rPr>
          <w:rFonts w:ascii="Times New Roman" w:hAnsi="Times New Roman" w:cs="Times New Roman"/>
          <w:sz w:val="26"/>
          <w:szCs w:val="26"/>
        </w:rPr>
      </w:pPr>
    </w:p>
    <w:p w14:paraId="4BC5D655" w14:textId="368C87E2" w:rsidR="003C02AF" w:rsidRPr="00920C63" w:rsidRDefault="00D0490F" w:rsidP="00A60A16">
      <w:pPr>
        <w:pStyle w:val="u4"/>
      </w:pPr>
      <w:bookmarkStart w:id="4844" w:name="_Toc11966322"/>
      <w:r>
        <w:t>3.</w:t>
      </w:r>
      <w:ins w:id="4845" w:author="Ly Tran Thi Ly" w:date="2019-06-11T16:11:00Z">
        <w:r w:rsidR="00C11961">
          <w:t>4</w:t>
        </w:r>
      </w:ins>
      <w:del w:id="4846" w:author="Ly Tran Thi Ly" w:date="2019-06-11T16:11:00Z">
        <w:r w:rsidDel="00C11961">
          <w:delText>3</w:delText>
        </w:r>
      </w:del>
      <w:r>
        <w:t xml:space="preserve">.2.2 </w:t>
      </w:r>
      <w:r w:rsidR="003C02AF" w:rsidRPr="00920C63">
        <w:t>Hành động (Action)</w:t>
      </w:r>
      <w:bookmarkEnd w:id="4844"/>
      <w:del w:id="4847" w:author="Ly Tran Thi Ly" w:date="2019-06-14T16:04:00Z">
        <w:r w:rsidR="003C02AF" w:rsidRPr="00920C63" w:rsidDel="000D5123">
          <w:delText>:</w:delText>
        </w:r>
      </w:del>
    </w:p>
    <w:p w14:paraId="7FBC6520" w14:textId="77777777"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Ta sẽ xét vấn đề quản lý cu</w:t>
      </w:r>
      <w:r w:rsidRPr="00DF05B9">
        <w:rPr>
          <w:rFonts w:ascii="Times New Roman" w:hAnsi="Times New Roman" w:cs="Times New Roman"/>
          <w:sz w:val="26"/>
          <w:szCs w:val="26"/>
        </w:rPr>
        <w:t>ộc hội thoại như m</w:t>
      </w:r>
      <w:r w:rsidRPr="00D0490F">
        <w:rPr>
          <w:rFonts w:ascii="Times New Roman" w:hAnsi="Times New Roman" w:cs="Times New Roman"/>
          <w:sz w:val="26"/>
          <w:szCs w:val="26"/>
        </w:rPr>
        <w:t xml:space="preserve">ột bài toán phân loại vấn đề. Rasa Core sẽ giải quyết vấn đề này, khi tiếp nhận một ý định từ Rasa NLU, Rasa Core sẽ dự đoán xem action nào sẽ được đưa ra tiếp theo được lấy từ một danh sách hành động cho </w:t>
      </w:r>
      <w:r w:rsidRPr="00D0490F">
        <w:rPr>
          <w:rFonts w:ascii="Times New Roman" w:hAnsi="Times New Roman" w:cs="Times New Roman"/>
          <w:sz w:val="26"/>
          <w:szCs w:val="26"/>
        </w:rPr>
        <w:lastRenderedPageBreak/>
        <w:t>trước để trả lời cho người dùng. Khi một action được gọi, nó sẽ được lưu vào trong tracker, do đó ta có thể lấy kì thông tin nào trong lịch sử cuộc nói chuyện một cách dễ dàng.</w:t>
      </w:r>
    </w:p>
    <w:p w14:paraId="79806C31" w14:textId="6EBD6161"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Action không thể trực tiếp thay đổi tracker, nhưng khi được gọi đến thì có thể trả về một danh sách sự kiện. Tracker sử dụng các sự kiện này để cập nhật lại trạng thái state của mình. Có rất nhiều loại event khác nhau như: SlotSet, AllSlotsReset,</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w:t>
      </w:r>
    </w:p>
    <w:p w14:paraId="4EC37F79" w14:textId="70F6695D" w:rsidR="003C02AF" w:rsidRPr="00920C63" w:rsidRDefault="00D0490F" w:rsidP="00A60A16">
      <w:pPr>
        <w:pStyle w:val="u4"/>
      </w:pPr>
      <w:bookmarkStart w:id="4848" w:name="_Toc11966323"/>
      <w:r>
        <w:t xml:space="preserve">3.2.2.3 </w:t>
      </w:r>
      <w:r w:rsidR="003C02AF" w:rsidRPr="00920C63">
        <w:t xml:space="preserve">Rasa NLU (Xử lý ngôn </w:t>
      </w:r>
      <w:r w:rsidR="003C02AF" w:rsidRPr="00DF05B9">
        <w:t>ngữ</w:t>
      </w:r>
      <w:r w:rsidR="003C02AF" w:rsidRPr="00920C63">
        <w:t xml:space="preserve"> tự nhiên)</w:t>
      </w:r>
      <w:bookmarkEnd w:id="4848"/>
      <w:del w:id="4849" w:author="Ly Tran Thi Ly" w:date="2019-06-14T16:04:00Z">
        <w:r w:rsidR="003C02AF" w:rsidRPr="00920C63" w:rsidDel="000D5123">
          <w:delText>:</w:delText>
        </w:r>
      </w:del>
    </w:p>
    <w:p w14:paraId="3CFE1F8C" w14:textId="29CBD0F1"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Rasa NLU là một module xử</w:t>
      </w:r>
      <w:r w:rsidRPr="00DF05B9">
        <w:rPr>
          <w:rFonts w:ascii="Times New Roman" w:hAnsi="Times New Roman" w:cs="Times New Roman"/>
          <w:sz w:val="26"/>
          <w:szCs w:val="26"/>
        </w:rPr>
        <w:t xml:space="preserve"> lý ngôn ngữ tự nhiên được kế</w:t>
      </w:r>
      <w:r w:rsidRPr="00D0490F">
        <w:rPr>
          <w:rFonts w:ascii="Times New Roman" w:hAnsi="Times New Roman" w:cs="Times New Roman"/>
          <w:sz w:val="26"/>
          <w:szCs w:val="26"/>
        </w:rPr>
        <w:t>t hợp bởi một số thư viện và máy học để trở thành 1 API hoàn chỉnh. Rasa NLU mang đậm tính tùy biến và dễ sử dụng. Rasa cung cấp một “pipeline” – được xem như là một khung lớn, ta thêm các thành phần xử lý ngôn ngữ tự nhiên vào để có thể hoạt động một cách hợp lý. Rasa NLU được hổ trợ các thư viện nổi tiếng như: spacy_sklearn, tensorflow_embedding, mite,</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w:t>
      </w:r>
    </w:p>
    <w:p w14:paraId="7C0D087C" w14:textId="08CE1209" w:rsidR="003C02AF" w:rsidRPr="00920C63" w:rsidRDefault="00D0490F" w:rsidP="00A60A16">
      <w:pPr>
        <w:pStyle w:val="u4"/>
      </w:pPr>
      <w:bookmarkStart w:id="4850" w:name="_Toc11966324"/>
      <w:r>
        <w:t xml:space="preserve">3.2.2.4 </w:t>
      </w:r>
      <w:r w:rsidR="003C02AF" w:rsidRPr="00920C63">
        <w:t>Chính sách (</w:t>
      </w:r>
      <w:r w:rsidR="003C02AF" w:rsidRPr="00DF05B9">
        <w:t>Policy</w:t>
      </w:r>
      <w:r w:rsidR="003C02AF" w:rsidRPr="00920C63">
        <w:t>)</w:t>
      </w:r>
      <w:bookmarkEnd w:id="4850"/>
      <w:del w:id="4851" w:author="Ly Tran Thi Ly" w:date="2019-06-14T16:04:00Z">
        <w:r w:rsidR="003C02AF" w:rsidRPr="00920C63" w:rsidDel="000D5123">
          <w:delText>:</w:delText>
        </w:r>
      </w:del>
    </w:p>
    <w:p w14:paraId="1B0B79F4" w14:textId="77777777"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Nhiệm vụ của Policy là chọn hành động ti</w:t>
      </w:r>
      <w:r w:rsidRPr="00DF05B9">
        <w:rPr>
          <w:rFonts w:ascii="Times New Roman" w:hAnsi="Times New Roman" w:cs="Times New Roman"/>
          <w:sz w:val="26"/>
          <w:szCs w:val="26"/>
        </w:rPr>
        <w:t>ếp theo để đưa vào tracker. Policy được khởi t</w:t>
      </w:r>
      <w:r w:rsidRPr="00D0490F">
        <w:rPr>
          <w:rFonts w:ascii="Times New Roman" w:hAnsi="Times New Roman" w:cs="Times New Roman"/>
          <w:sz w:val="26"/>
          <w:szCs w:val="26"/>
        </w:rPr>
        <w:t>ạo cùng các đặc trưng, nhằm tạo ra vector biểu diễn trạng thái hiện tại của cuộc đối thoại cung cấp cho tracker.</w:t>
      </w:r>
    </w:p>
    <w:p w14:paraId="225257B0"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Các đặc trưng bao gồm:</w:t>
      </w:r>
    </w:p>
    <w:p w14:paraId="4BFAD0CE" w14:textId="6DE252A5"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Hành động cuối cùng là gì</w:t>
      </w:r>
      <w:ins w:id="4852" w:author="Ly Tran Thi Ly" w:date="2019-06-20T17:35:00Z">
        <w:r w:rsidR="00E13290">
          <w:rPr>
            <w:rFonts w:ascii="Times New Roman" w:hAnsi="Times New Roman" w:cs="Times New Roman"/>
            <w:sz w:val="26"/>
            <w:szCs w:val="26"/>
          </w:rPr>
          <w:t>?</w:t>
        </w:r>
      </w:ins>
    </w:p>
    <w:p w14:paraId="70294ED1" w14:textId="3C088312"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Ý định (intent) và thực thể (entity) mà người dùng đề cập là gì</w:t>
      </w:r>
      <w:ins w:id="4853" w:author="Ly Tran Thi Ly" w:date="2019-06-20T17:35:00Z">
        <w:r w:rsidR="00E13290">
          <w:rPr>
            <w:rFonts w:ascii="Times New Roman" w:hAnsi="Times New Roman" w:cs="Times New Roman"/>
            <w:sz w:val="26"/>
            <w:szCs w:val="26"/>
          </w:rPr>
          <w:t>?</w:t>
        </w:r>
      </w:ins>
      <w:del w:id="4854" w:author="Ly Tran Thi Ly" w:date="2019-06-20T17:35:00Z">
        <w:r w:rsidRPr="00D0490F" w:rsidDel="00E13290">
          <w:rPr>
            <w:rFonts w:ascii="Times New Roman" w:hAnsi="Times New Roman" w:cs="Times New Roman"/>
            <w:sz w:val="26"/>
            <w:szCs w:val="26"/>
          </w:rPr>
          <w:delText>.</w:delText>
        </w:r>
      </w:del>
    </w:p>
    <w:p w14:paraId="7BC19BE9" w14:textId="40967878"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Những slots nào được xác định</w:t>
      </w:r>
      <w:ins w:id="4855" w:author="Ly Tran Thi Ly" w:date="2019-06-20T17:35:00Z">
        <w:r w:rsidR="00E13290">
          <w:rPr>
            <w:rFonts w:ascii="Times New Roman" w:hAnsi="Times New Roman" w:cs="Times New Roman"/>
            <w:sz w:val="26"/>
            <w:szCs w:val="26"/>
          </w:rPr>
          <w:t>?</w:t>
        </w:r>
      </w:ins>
      <w:del w:id="4856" w:author="Ly Tran Thi Ly" w:date="2019-06-20T17:35:00Z">
        <w:r w:rsidRPr="00D0490F" w:rsidDel="00E13290">
          <w:rPr>
            <w:rFonts w:ascii="Times New Roman" w:hAnsi="Times New Roman" w:cs="Times New Roman"/>
            <w:sz w:val="26"/>
            <w:szCs w:val="26"/>
          </w:rPr>
          <w:delText>.</w:delText>
        </w:r>
      </w:del>
    </w:p>
    <w:p w14:paraId="4D8740BD"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 xml:space="preserve">Các đặc trưng của slot rất nhiều, trường hợp đơn giản nhất là biểu diễn dưới dạng vector nhị phân. Trường hợp sử dụng slot cho nhiều biến sẽ được biểu diễn one-of-k binary vector. </w:t>
      </w:r>
    </w:p>
    <w:p w14:paraId="58CB7FAE"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 xml:space="preserve"> Siêu tham số max_history để lưu lại số lượng các trạng thái trước đã thêm vào. Trạng thái được biểu diễn dưới dạng mảng 2 chiều, có thể được xử lý bằng RNN hoặc là model thông thường. Đối với hầu hết các vấn đề, giá trị của max_history nhằm trong khoảng 3-6 là hoạt động tốt.</w:t>
      </w:r>
    </w:p>
    <w:p w14:paraId="11EE1B11" w14:textId="49E7A1DA" w:rsidR="003C02AF" w:rsidRDefault="003C02AF" w:rsidP="00A60A16">
      <w:pPr>
        <w:pStyle w:val="u3"/>
        <w:rPr>
          <w:ins w:id="4857" w:author="Ly Tran Thi Ly" w:date="2019-06-20T17:36:00Z"/>
        </w:rPr>
      </w:pPr>
      <w:bookmarkStart w:id="4858" w:name="_Toc11966325"/>
      <w:r w:rsidRPr="00A60A16">
        <w:t>3.</w:t>
      </w:r>
      <w:ins w:id="4859" w:author="Ly Tran Thi Ly" w:date="2019-06-11T16:13:00Z">
        <w:r w:rsidR="0058492A">
          <w:t>4</w:t>
        </w:r>
      </w:ins>
      <w:del w:id="4860" w:author="Ly Tran Thi Ly" w:date="2019-06-11T16:13:00Z">
        <w:r w:rsidR="00D0490F" w:rsidDel="0058492A">
          <w:delText>2</w:delText>
        </w:r>
      </w:del>
      <w:r w:rsidR="00D0490F">
        <w:t xml:space="preserve">.3 </w:t>
      </w:r>
      <w:r w:rsidRPr="00920C63">
        <w:t>Rasa NLU</w:t>
      </w:r>
      <w:bookmarkEnd w:id="4858"/>
    </w:p>
    <w:p w14:paraId="5638F645" w14:textId="6B347F56" w:rsidR="00E13290" w:rsidRPr="00887B15" w:rsidRDefault="00E13290">
      <w:pPr>
        <w:tabs>
          <w:tab w:val="left" w:pos="450"/>
        </w:tabs>
        <w:jc w:val="both"/>
        <w:rPr>
          <w:rFonts w:cs="Times New Roman"/>
          <w:szCs w:val="26"/>
        </w:rPr>
        <w:pPrChange w:id="4861" w:author="Ly Tran Thi Ly" w:date="2019-06-20T17:41:00Z">
          <w:pPr>
            <w:pStyle w:val="u3"/>
          </w:pPr>
        </w:pPrChange>
      </w:pPr>
      <w:ins w:id="4862" w:author="Ly Tran Thi Ly" w:date="2019-06-20T17:36:00Z">
        <w:r>
          <w:tab/>
        </w:r>
      </w:ins>
      <w:ins w:id="4863" w:author="Ly Tran Thi Ly" w:date="2019-06-20T17:41:00Z">
        <w:r w:rsidR="005027E0" w:rsidRPr="00920C63">
          <w:rPr>
            <w:rFonts w:ascii="Times New Roman" w:hAnsi="Times New Roman" w:cs="Times New Roman"/>
            <w:sz w:val="26"/>
            <w:szCs w:val="26"/>
          </w:rPr>
          <w:tab/>
          <w:t>Bất kì “trợ lý ảo” nào cũng cần phả</w:t>
        </w:r>
        <w:r w:rsidR="005027E0" w:rsidRPr="00DF05B9">
          <w:rPr>
            <w:rFonts w:ascii="Times New Roman" w:hAnsi="Times New Roman" w:cs="Times New Roman"/>
            <w:sz w:val="26"/>
            <w:szCs w:val="26"/>
          </w:rPr>
          <w:t>i có 2 yếu tố: hiểu được ý định và đưa ra câu tr</w:t>
        </w:r>
        <w:r w:rsidR="005027E0" w:rsidRPr="00D0490F">
          <w:rPr>
            <w:rFonts w:ascii="Times New Roman" w:hAnsi="Times New Roman" w:cs="Times New Roman"/>
            <w:sz w:val="26"/>
            <w:szCs w:val="26"/>
          </w:rPr>
          <w:t xml:space="preserve">ả lời đúng cho ý định đó. Rasa giải quyết 2 yêu cầu trên với việc sử dụng RasaNLU </w:t>
        </w:r>
        <w:r w:rsidR="005027E0" w:rsidRPr="00D0490F">
          <w:rPr>
            <w:rFonts w:ascii="Times New Roman" w:hAnsi="Times New Roman" w:cs="Times New Roman"/>
            <w:sz w:val="26"/>
            <w:szCs w:val="26"/>
          </w:rPr>
          <w:lastRenderedPageBreak/>
          <w:t>cho việc hiểu ý định người dùng</w:t>
        </w:r>
        <w:r w:rsidR="005027E0">
          <w:rPr>
            <w:rFonts w:ascii="Times New Roman" w:hAnsi="Times New Roman" w:cs="Times New Roman"/>
            <w:sz w:val="26"/>
            <w:szCs w:val="26"/>
          </w:rPr>
          <w:t xml:space="preserve"> </w:t>
        </w:r>
        <w:r w:rsidR="005027E0" w:rsidRPr="00D0490F">
          <w:rPr>
            <w:rFonts w:ascii="Times New Roman" w:hAnsi="Times New Roman" w:cs="Times New Roman"/>
            <w:sz w:val="26"/>
            <w:szCs w:val="26"/>
          </w:rPr>
          <w:t>(natural language understanding) và quản lý cuộc đối thoại với thành phầ</w:t>
        </w:r>
        <w:r w:rsidR="005027E0">
          <w:rPr>
            <w:rFonts w:ascii="Times New Roman" w:hAnsi="Times New Roman" w:cs="Times New Roman"/>
            <w:sz w:val="26"/>
            <w:szCs w:val="26"/>
          </w:rPr>
          <w:t xml:space="preserve">n Rasa Core. </w:t>
        </w:r>
        <w:r w:rsidR="005027E0" w:rsidRPr="00D0490F">
          <w:rPr>
            <w:rFonts w:ascii="Times New Roman" w:hAnsi="Times New Roman" w:cs="Times New Roman"/>
            <w:sz w:val="26"/>
            <w:szCs w:val="26"/>
          </w:rPr>
          <w:t>Rasa NLU cung cấp cấu hình tùy chỉnh thông qua “pipeline” để xử lý thông điệp người dùng như phân loại ý định, trích xuất thực thể</w:t>
        </w:r>
        <w:r w:rsidR="005027E0">
          <w:rPr>
            <w:rFonts w:ascii="Times New Roman" w:hAnsi="Times New Roman" w:cs="Times New Roman"/>
            <w:sz w:val="26"/>
            <w:szCs w:val="26"/>
          </w:rPr>
          <w:t>…</w:t>
        </w:r>
      </w:ins>
    </w:p>
    <w:p w14:paraId="76912161" w14:textId="4AA57803" w:rsidR="003C02AF" w:rsidRPr="00920C63" w:rsidRDefault="00D0490F" w:rsidP="00A60A16">
      <w:pPr>
        <w:pStyle w:val="u4"/>
      </w:pPr>
      <w:bookmarkStart w:id="4864" w:name="_Toc11966326"/>
      <w:r>
        <w:t>3.</w:t>
      </w:r>
      <w:ins w:id="4865" w:author="Ly Tran Thi Ly" w:date="2019-06-11T16:13:00Z">
        <w:r w:rsidR="0058492A">
          <w:t>4</w:t>
        </w:r>
      </w:ins>
      <w:del w:id="4866" w:author="Ly Tran Thi Ly" w:date="2019-06-11T16:13:00Z">
        <w:r w:rsidDel="0058492A">
          <w:delText>2</w:delText>
        </w:r>
      </w:del>
      <w:r>
        <w:t xml:space="preserve">.3.1 </w:t>
      </w:r>
      <w:r w:rsidR="003C02AF" w:rsidRPr="00DF05B9">
        <w:t>Pipeline</w:t>
      </w:r>
      <w:bookmarkEnd w:id="4864"/>
      <w:del w:id="4867" w:author="Ly Tran Thi Ly" w:date="2019-06-14T16:04:00Z">
        <w:r w:rsidR="003C02AF" w:rsidRPr="00920C63" w:rsidDel="000D5123">
          <w:delText>:</w:delText>
        </w:r>
      </w:del>
    </w:p>
    <w:p w14:paraId="38BA8E02" w14:textId="33DAE48A" w:rsidR="003C02AF" w:rsidRPr="00D0490F" w:rsidRDefault="00935C33" w:rsidP="003C02AF">
      <w:pPr>
        <w:tabs>
          <w:tab w:val="left" w:pos="450"/>
        </w:tabs>
        <w:jc w:val="both"/>
        <w:rPr>
          <w:rFonts w:ascii="Times New Roman" w:hAnsi="Times New Roman" w:cs="Times New Roman"/>
          <w:sz w:val="26"/>
          <w:szCs w:val="26"/>
        </w:rPr>
      </w:pPr>
      <w:r>
        <w:rPr>
          <w:noProof/>
        </w:rPr>
        <mc:AlternateContent>
          <mc:Choice Requires="wps">
            <w:drawing>
              <wp:anchor distT="0" distB="0" distL="114300" distR="114300" simplePos="0" relativeHeight="251720704" behindDoc="0" locked="0" layoutInCell="1" allowOverlap="1" wp14:anchorId="30154F61" wp14:editId="7D2F4665">
                <wp:simplePos x="0" y="0"/>
                <wp:positionH relativeFrom="margin">
                  <wp:posOffset>495300</wp:posOffset>
                </wp:positionH>
                <wp:positionV relativeFrom="paragraph">
                  <wp:posOffset>3253740</wp:posOffset>
                </wp:positionV>
                <wp:extent cx="3857625" cy="635"/>
                <wp:effectExtent l="0" t="0" r="9525" b="7620"/>
                <wp:wrapTopAndBottom/>
                <wp:docPr id="59" name="Hộp Văn bản 59"/>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29E4860" w14:textId="17BDD8D9" w:rsidR="009E4E78" w:rsidRPr="00381275" w:rsidRDefault="009E4E78" w:rsidP="00A60A16">
                            <w:pPr>
                              <w:pStyle w:val="Chuthich"/>
                              <w:rPr>
                                <w:rFonts w:cs="Times New Roman"/>
                                <w:noProof/>
                                <w:szCs w:val="26"/>
                              </w:rPr>
                            </w:pPr>
                            <w:bookmarkStart w:id="4868" w:name="_Toc11535818"/>
                            <w:r>
                              <w:t xml:space="preserve">Hình 3. </w:t>
                            </w:r>
                            <w:fldSimple w:instr=" SEQ Hình_3. \* ARABIC ">
                              <w:ins w:id="4869" w:author="TRAN THI LY LY" w:date="2019-06-20T23:47:00Z">
                                <w:r w:rsidR="00887B15">
                                  <w:rPr>
                                    <w:noProof/>
                                  </w:rPr>
                                  <w:t>8</w:t>
                                </w:r>
                              </w:ins>
                              <w:ins w:id="4870" w:author="Ly Tran Thi Ly" w:date="2019-06-13T11:16:00Z">
                                <w:del w:id="4871" w:author="TRAN THI LY LY" w:date="2019-06-15T23:52:00Z">
                                  <w:r w:rsidDel="00BB7E17">
                                    <w:rPr>
                                      <w:noProof/>
                                    </w:rPr>
                                    <w:delText>8</w:delText>
                                  </w:r>
                                </w:del>
                              </w:ins>
                              <w:del w:id="4872" w:author="TRAN THI LY LY" w:date="2019-06-15T23:52:00Z">
                                <w:r w:rsidDel="00BB7E17">
                                  <w:rPr>
                                    <w:noProof/>
                                  </w:rPr>
                                  <w:delText>7</w:delText>
                                </w:r>
                              </w:del>
                            </w:fldSimple>
                            <w:r>
                              <w:t xml:space="preserve"> Ví dụ về pipeline</w:t>
                            </w:r>
                            <w:bookmarkEnd w:id="4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54F61" id="Hộp Văn bản 59" o:spid="_x0000_s1047" type="#_x0000_t202" style="position:absolute;left:0;text-align:left;margin-left:39pt;margin-top:256.2pt;width:303.75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" stroked="f">
                <v:textbox style="mso-fit-shape-to-text:t" inset="0,0,0,0">
                  <w:txbxContent>
                    <w:p w14:paraId="429E4860" w14:textId="17BDD8D9" w:rsidR="009E4E78" w:rsidRPr="00381275" w:rsidRDefault="009E4E78" w:rsidP="00A60A16">
                      <w:pPr>
                        <w:pStyle w:val="Chuthich"/>
                        <w:rPr>
                          <w:rFonts w:cs="Times New Roman"/>
                          <w:noProof/>
                          <w:szCs w:val="26"/>
                        </w:rPr>
                      </w:pPr>
                      <w:bookmarkStart w:id="4873" w:name="_Toc11535818"/>
                      <w:r>
                        <w:t xml:space="preserve">Hình 3. </w:t>
                      </w:r>
                      <w:fldSimple w:instr=" SEQ Hình_3. \* ARABIC ">
                        <w:ins w:id="4874" w:author="TRAN THI LY LY" w:date="2019-06-20T23:47:00Z">
                          <w:r w:rsidR="00887B15">
                            <w:rPr>
                              <w:noProof/>
                            </w:rPr>
                            <w:t>8</w:t>
                          </w:r>
                        </w:ins>
                        <w:ins w:id="4875" w:author="Ly Tran Thi Ly" w:date="2019-06-13T11:16:00Z">
                          <w:del w:id="4876" w:author="TRAN THI LY LY" w:date="2019-06-15T23:52:00Z">
                            <w:r w:rsidDel="00BB7E17">
                              <w:rPr>
                                <w:noProof/>
                              </w:rPr>
                              <w:delText>8</w:delText>
                            </w:r>
                          </w:del>
                        </w:ins>
                        <w:del w:id="4877" w:author="TRAN THI LY LY" w:date="2019-06-15T23:52:00Z">
                          <w:r w:rsidDel="00BB7E17">
                            <w:rPr>
                              <w:noProof/>
                            </w:rPr>
                            <w:delText>7</w:delText>
                          </w:r>
                        </w:del>
                      </w:fldSimple>
                      <w:r>
                        <w:t xml:space="preserve"> Ví dụ về pipeline</w:t>
                      </w:r>
                      <w:bookmarkEnd w:id="4873"/>
                    </w:p>
                  </w:txbxContent>
                </v:textbox>
                <w10:wrap type="topAndBottom" anchorx="margin"/>
              </v:shape>
            </w:pict>
          </mc:Fallback>
        </mc:AlternateContent>
      </w:r>
      <w:ins w:id="4878" w:author="Admin" w:date="2019-06-20T20:19:00Z">
        <w:r w:rsidR="00C36969">
          <w:rPr>
            <w:noProof/>
          </w:rPr>
          <w:pict w14:anchorId="0FF99EAE">
            <v:shape id="_x0000_s1037" type="#_x0000_t75" style="position:absolute;left:0;text-align:left;margin-left:6pt;margin-top:82.9pt;width:420.75pt;height:155.55pt;z-index:-251404288;mso-position-horizontal-relative:text;mso-position-vertical-relative:text;mso-width-relative:page;mso-height-relative:page" wrapcoords="-39 0 -39 21496 21600 21496 21600 0 -39 0">
              <v:imagedata r:id="rId32" o:title="qC8628"/>
              <w10:wrap type="tight"/>
            </v:shape>
          </w:pict>
        </w:r>
      </w:ins>
      <w:r w:rsidR="00D0490F">
        <w:rPr>
          <w:rFonts w:ascii="Times New Roman" w:hAnsi="Times New Roman" w:cs="Times New Roman"/>
          <w:sz w:val="26"/>
          <w:szCs w:val="26"/>
        </w:rPr>
        <w:tab/>
      </w:r>
      <w:r w:rsidR="003C02AF" w:rsidRPr="00920C63">
        <w:rPr>
          <w:rFonts w:ascii="Times New Roman" w:hAnsi="Times New Roman" w:cs="Times New Roman"/>
          <w:sz w:val="26"/>
          <w:szCs w:val="26"/>
        </w:rPr>
        <w:t>Pipeline là một khối xây dựng chính của Rasa NLU. Nó xác định các giai đoạn xử lý thông đi</w:t>
      </w:r>
      <w:r w:rsidR="003C02AF" w:rsidRPr="00DF05B9">
        <w:rPr>
          <w:rFonts w:ascii="Times New Roman" w:hAnsi="Times New Roman" w:cs="Times New Roman"/>
          <w:sz w:val="26"/>
          <w:szCs w:val="26"/>
        </w:rPr>
        <w:t>ệp người dùng. Các giai đoạn đó là: tách từ, trích xuấ</w:t>
      </w:r>
      <w:r w:rsidR="003C02AF" w:rsidRPr="00D0490F">
        <w:rPr>
          <w:rFonts w:ascii="Times New Roman" w:hAnsi="Times New Roman" w:cs="Times New Roman"/>
          <w:sz w:val="26"/>
          <w:szCs w:val="26"/>
        </w:rPr>
        <w:t>t đặc trưng, phân loại ý định, khớp mẫu</w:t>
      </w:r>
      <w:del w:id="4879" w:author="Ly Tran Thi Ly" w:date="2019-06-14T16:04:00Z">
        <w:r w:rsidR="003C02AF" w:rsidRPr="00D0490F" w:rsidDel="000D5123">
          <w:rPr>
            <w:rFonts w:ascii="Times New Roman" w:hAnsi="Times New Roman" w:cs="Times New Roman"/>
            <w:sz w:val="26"/>
            <w:szCs w:val="26"/>
          </w:rPr>
          <w:delText>,</w:delText>
        </w:r>
        <w:r w:rsidR="00DB7B54" w:rsidDel="000D5123">
          <w:rPr>
            <w:rFonts w:ascii="Times New Roman" w:hAnsi="Times New Roman" w:cs="Times New Roman"/>
            <w:sz w:val="26"/>
            <w:szCs w:val="26"/>
          </w:rPr>
          <w:delText xml:space="preserve"> </w:delText>
        </w:r>
      </w:del>
      <w:r w:rsidR="003C02AF" w:rsidRPr="00D0490F">
        <w:rPr>
          <w:rFonts w:ascii="Times New Roman" w:hAnsi="Times New Roman" w:cs="Times New Roman"/>
          <w:sz w:val="26"/>
          <w:szCs w:val="26"/>
        </w:rPr>
        <w:t>… Mặc định, Rasa NLU đi kèm một số các thành phần xây dựng sẵn để chúng ta có thể dễ dàng sử dụng. Dưới đây là một ví dụ về cấu hình pipeline:</w:t>
      </w:r>
    </w:p>
    <w:p w14:paraId="2736FC4A" w14:textId="4963C147" w:rsidR="00FD6AE3" w:rsidRPr="00920C63" w:rsidRDefault="00FD6AE3" w:rsidP="003C02AF">
      <w:pPr>
        <w:tabs>
          <w:tab w:val="left" w:pos="450"/>
        </w:tabs>
        <w:jc w:val="both"/>
        <w:rPr>
          <w:rFonts w:ascii="Times New Roman" w:hAnsi="Times New Roman" w:cs="Times New Roman"/>
          <w:sz w:val="26"/>
          <w:szCs w:val="26"/>
        </w:rPr>
      </w:pPr>
      <w:del w:id="4880" w:author="Admin" w:date="2019-06-20T20:19:00Z">
        <w:r w:rsidDel="00935C33">
          <w:rPr>
            <w:rFonts w:ascii="Times New Roman" w:hAnsi="Times New Roman" w:cs="Times New Roman"/>
            <w:noProof/>
            <w:sz w:val="26"/>
            <w:szCs w:val="26"/>
          </w:rPr>
          <w:drawing>
            <wp:anchor distT="0" distB="0" distL="114300" distR="114300" simplePos="0" relativeHeight="251718656" behindDoc="1" locked="0" layoutInCell="1" allowOverlap="1" wp14:anchorId="47EF3E3C" wp14:editId="586915F9">
              <wp:simplePos x="0" y="0"/>
              <wp:positionH relativeFrom="column">
                <wp:posOffset>634896</wp:posOffset>
              </wp:positionH>
              <wp:positionV relativeFrom="paragraph">
                <wp:posOffset>297904</wp:posOffset>
              </wp:positionV>
              <wp:extent cx="3857625" cy="1809750"/>
              <wp:effectExtent l="0" t="0" r="9525" b="0"/>
              <wp:wrapTopAndBottom/>
              <wp:docPr id="58" name="Hình ảnh 58" descr="Wt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85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625" cy="1809750"/>
                      </a:xfrm>
                      <a:prstGeom prst="rect">
                        <a:avLst/>
                      </a:prstGeom>
                      <a:noFill/>
                    </pic:spPr>
                  </pic:pic>
                </a:graphicData>
              </a:graphic>
              <wp14:sizeRelH relativeFrom="page">
                <wp14:pctWidth>0</wp14:pctWidth>
              </wp14:sizeRelH>
              <wp14:sizeRelV relativeFrom="page">
                <wp14:pctHeight>0</wp14:pctHeight>
              </wp14:sizeRelV>
            </wp:anchor>
          </w:drawing>
        </w:r>
      </w:del>
    </w:p>
    <w:p w14:paraId="67E491CC" w14:textId="355414A8" w:rsidR="003C02A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Khi đường ống được xác định, mỗi thành phần được gọi lần lư</w:t>
      </w:r>
      <w:r w:rsidRPr="00DF05B9">
        <w:rPr>
          <w:rFonts w:ascii="Times New Roman" w:hAnsi="Times New Roman" w:cs="Times New Roman"/>
          <w:sz w:val="26"/>
          <w:szCs w:val="26"/>
        </w:rPr>
        <w:t>ợt và tạo ra đầu ra được thêm trực tiếp vào đầu ra mô hình Rasa NLU ho</w:t>
      </w:r>
      <w:r w:rsidRPr="00D0490F">
        <w:rPr>
          <w:rFonts w:ascii="Times New Roman" w:hAnsi="Times New Roman" w:cs="Times New Roman"/>
          <w:sz w:val="26"/>
          <w:szCs w:val="26"/>
        </w:rPr>
        <w:t>ặc được sử dụng làm đầu vào cho các thành phần khác. Điều quan trọng là việc xác định các thành phần như thế nào. Ví dụ nếu bạn cấu hình pipeline của bạn với 3 thành phần: [‘Component1’, ‘Component2’, ‘Component3’] luồng hoạt động sẽ như sau:</w:t>
      </w:r>
    </w:p>
    <w:p w14:paraId="5C447233" w14:textId="63B5D497" w:rsidR="0016112B" w:rsidRPr="00920C63" w:rsidRDefault="0016112B" w:rsidP="003C02AF">
      <w:pPr>
        <w:tabs>
          <w:tab w:val="left" w:pos="450"/>
        </w:tabs>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24800" behindDoc="0" locked="0" layoutInCell="1" allowOverlap="1" wp14:anchorId="51A9812B" wp14:editId="37AFDEF0">
                <wp:simplePos x="0" y="0"/>
                <wp:positionH relativeFrom="column">
                  <wp:posOffset>0</wp:posOffset>
                </wp:positionH>
                <wp:positionV relativeFrom="paragraph">
                  <wp:posOffset>3583940</wp:posOffset>
                </wp:positionV>
                <wp:extent cx="5724525" cy="635"/>
                <wp:effectExtent l="0" t="0" r="0" b="0"/>
                <wp:wrapThrough wrapText="bothSides">
                  <wp:wrapPolygon edited="0">
                    <wp:start x="0" y="0"/>
                    <wp:lineTo x="0" y="21600"/>
                    <wp:lineTo x="21600" y="21600"/>
                    <wp:lineTo x="21600" y="0"/>
                  </wp:wrapPolygon>
                </wp:wrapThrough>
                <wp:docPr id="62" name="Hộp Văn bản 6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0497C54" w14:textId="14249C4C" w:rsidR="009E4E78" w:rsidRPr="00791A62" w:rsidRDefault="009E4E78" w:rsidP="00A60A16">
                            <w:pPr>
                              <w:pStyle w:val="Chuthich"/>
                              <w:rPr>
                                <w:rFonts w:cs="Times New Roman"/>
                                <w:noProof/>
                                <w:sz w:val="28"/>
                                <w:szCs w:val="28"/>
                              </w:rPr>
                            </w:pPr>
                            <w:bookmarkStart w:id="4881" w:name="_Toc11535819"/>
                            <w:r>
                              <w:t xml:space="preserve">Hình 3. </w:t>
                            </w:r>
                            <w:fldSimple w:instr=" SEQ Hình_3. \* ARABIC ">
                              <w:ins w:id="4882" w:author="TRAN THI LY LY" w:date="2019-06-20T23:47:00Z">
                                <w:r w:rsidR="00887B15">
                                  <w:rPr>
                                    <w:noProof/>
                                  </w:rPr>
                                  <w:t>9</w:t>
                                </w:r>
                              </w:ins>
                              <w:ins w:id="4883" w:author="Ly Tran Thi Ly" w:date="2019-06-13T11:16:00Z">
                                <w:del w:id="4884" w:author="TRAN THI LY LY" w:date="2019-06-15T23:52:00Z">
                                  <w:r w:rsidDel="00BB7E17">
                                    <w:rPr>
                                      <w:noProof/>
                                    </w:rPr>
                                    <w:delText>9</w:delText>
                                  </w:r>
                                </w:del>
                              </w:ins>
                              <w:del w:id="4885" w:author="TRAN THI LY LY" w:date="2019-06-15T23:52:00Z">
                                <w:r w:rsidDel="00BB7E17">
                                  <w:rPr>
                                    <w:noProof/>
                                  </w:rPr>
                                  <w:delText>8</w:delText>
                                </w:r>
                              </w:del>
                            </w:fldSimple>
                            <w:r>
                              <w:t xml:space="preserve"> Luồng hoạt động của pipeline với 3 thành phần</w:t>
                            </w:r>
                            <w:bookmarkEnd w:id="4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9812B" id="Hộp Văn bản 62" o:spid="_x0000_s1048" type="#_x0000_t202" style="position:absolute;left:0;text-align:left;margin-left:0;margin-top:282.2pt;width:450.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" stroked="f">
                <v:textbox style="mso-fit-shape-to-text:t" inset="0,0,0,0">
                  <w:txbxContent>
                    <w:p w14:paraId="30497C54" w14:textId="14249C4C" w:rsidR="009E4E78" w:rsidRPr="00791A62" w:rsidRDefault="009E4E78" w:rsidP="00A60A16">
                      <w:pPr>
                        <w:pStyle w:val="Chuthich"/>
                        <w:rPr>
                          <w:rFonts w:cs="Times New Roman"/>
                          <w:noProof/>
                          <w:sz w:val="28"/>
                          <w:szCs w:val="28"/>
                        </w:rPr>
                      </w:pPr>
                      <w:bookmarkStart w:id="4886" w:name="_Toc11535819"/>
                      <w:r>
                        <w:t xml:space="preserve">Hình 3. </w:t>
                      </w:r>
                      <w:fldSimple w:instr=" SEQ Hình_3. \* ARABIC ">
                        <w:ins w:id="4887" w:author="TRAN THI LY LY" w:date="2019-06-20T23:47:00Z">
                          <w:r w:rsidR="00887B15">
                            <w:rPr>
                              <w:noProof/>
                            </w:rPr>
                            <w:t>9</w:t>
                          </w:r>
                        </w:ins>
                        <w:ins w:id="4888" w:author="Ly Tran Thi Ly" w:date="2019-06-13T11:16:00Z">
                          <w:del w:id="4889" w:author="TRAN THI LY LY" w:date="2019-06-15T23:52:00Z">
                            <w:r w:rsidDel="00BB7E17">
                              <w:rPr>
                                <w:noProof/>
                              </w:rPr>
                              <w:delText>9</w:delText>
                            </w:r>
                          </w:del>
                        </w:ins>
                        <w:del w:id="4890" w:author="TRAN THI LY LY" w:date="2019-06-15T23:52:00Z">
                          <w:r w:rsidDel="00BB7E17">
                            <w:rPr>
                              <w:noProof/>
                            </w:rPr>
                            <w:delText>8</w:delText>
                          </w:r>
                        </w:del>
                      </w:fldSimple>
                      <w:r>
                        <w:t xml:space="preserve"> Luồng hoạt động của pipeline với 3 thành phần</w:t>
                      </w:r>
                      <w:bookmarkEnd w:id="4886"/>
                    </w:p>
                  </w:txbxContent>
                </v:textbox>
                <w10:wrap type="through"/>
              </v:shape>
            </w:pict>
          </mc:Fallback>
        </mc:AlternateContent>
      </w:r>
      <w:r w:rsidRPr="007A0606">
        <w:rPr>
          <w:rFonts w:ascii="Times New Roman" w:hAnsi="Times New Roman" w:cs="Times New Roman"/>
          <w:noProof/>
          <w:sz w:val="28"/>
          <w:szCs w:val="28"/>
        </w:rPr>
        <w:drawing>
          <wp:anchor distT="0" distB="0" distL="114300" distR="114300" simplePos="0" relativeHeight="251722752" behindDoc="0" locked="0" layoutInCell="1" allowOverlap="1" wp14:anchorId="606C7ED1" wp14:editId="3D4A0F5D">
            <wp:simplePos x="0" y="0"/>
            <wp:positionH relativeFrom="column">
              <wp:posOffset>0</wp:posOffset>
            </wp:positionH>
            <wp:positionV relativeFrom="paragraph">
              <wp:posOffset>297815</wp:posOffset>
            </wp:positionV>
            <wp:extent cx="5724525" cy="3228975"/>
            <wp:effectExtent l="0" t="0" r="9525" b="9525"/>
            <wp:wrapThrough wrapText="bothSides">
              <wp:wrapPolygon edited="0">
                <wp:start x="0" y="0"/>
                <wp:lineTo x="0" y="21536"/>
                <wp:lineTo x="21564" y="21536"/>
                <wp:lineTo x="21564" y="0"/>
                <wp:lineTo x="0" y="0"/>
              </wp:wrapPolygon>
            </wp:wrapThrough>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A2FF4" w14:textId="77777777"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 xml:space="preserve">Các thành phần đều trả qua 3 giai đoạn chỉnh: </w:t>
      </w:r>
    </w:p>
    <w:p w14:paraId="6FCE6C3E" w14:textId="257C0AC9" w:rsidR="003C02AF" w:rsidRPr="0016112B" w:rsidRDefault="003C02AF" w:rsidP="00A60A16">
      <w:pPr>
        <w:pStyle w:val="oancuaDanhsach"/>
        <w:numPr>
          <w:ilvl w:val="0"/>
          <w:numId w:val="30"/>
        </w:num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Khởi tạo (create): khở</w:t>
      </w:r>
      <w:r w:rsidRPr="00DF05B9">
        <w:rPr>
          <w:rFonts w:ascii="Times New Roman" w:hAnsi="Times New Roman" w:cs="Times New Roman"/>
          <w:sz w:val="26"/>
          <w:szCs w:val="26"/>
        </w:rPr>
        <w:t>i tạo các thành phần trước khi huấn luyện</w:t>
      </w:r>
    </w:p>
    <w:p w14:paraId="5D1B8719" w14:textId="4E3B0B50" w:rsidR="003C02AF" w:rsidRPr="0016112B" w:rsidRDefault="003C02AF" w:rsidP="00A60A16">
      <w:pPr>
        <w:pStyle w:val="oancuaDanhsach"/>
        <w:numPr>
          <w:ilvl w:val="0"/>
          <w:numId w:val="30"/>
        </w:numPr>
        <w:tabs>
          <w:tab w:val="left" w:pos="450"/>
        </w:tabs>
        <w:jc w:val="both"/>
        <w:rPr>
          <w:rFonts w:ascii="Times New Roman" w:hAnsi="Times New Roman" w:cs="Times New Roman"/>
          <w:sz w:val="26"/>
          <w:szCs w:val="26"/>
        </w:rPr>
      </w:pPr>
      <w:r w:rsidRPr="0016112B">
        <w:rPr>
          <w:rFonts w:ascii="Times New Roman" w:hAnsi="Times New Roman" w:cs="Times New Roman"/>
          <w:sz w:val="26"/>
          <w:szCs w:val="26"/>
        </w:rPr>
        <w:t>Huấn luyện (train): thành phần huấn luyện sử dụng bối cảnh và có khả năng là đầu ra của thành phần trước đó.</w:t>
      </w:r>
    </w:p>
    <w:p w14:paraId="041ABE99" w14:textId="5F0E8713" w:rsidR="003C02AF" w:rsidRPr="0016112B" w:rsidRDefault="003C02AF" w:rsidP="00A60A16">
      <w:pPr>
        <w:pStyle w:val="oancuaDanhsach"/>
        <w:numPr>
          <w:ilvl w:val="0"/>
          <w:numId w:val="30"/>
        </w:numPr>
        <w:tabs>
          <w:tab w:val="left" w:pos="450"/>
        </w:tabs>
        <w:jc w:val="both"/>
        <w:rPr>
          <w:rFonts w:ascii="Times New Roman" w:hAnsi="Times New Roman" w:cs="Times New Roman"/>
          <w:sz w:val="26"/>
          <w:szCs w:val="26"/>
        </w:rPr>
      </w:pPr>
      <w:r w:rsidRPr="0016112B">
        <w:rPr>
          <w:rFonts w:ascii="Times New Roman" w:hAnsi="Times New Roman" w:cs="Times New Roman"/>
          <w:sz w:val="26"/>
          <w:szCs w:val="26"/>
        </w:rPr>
        <w:t>Kiên trì (persist): lưu thành phần đào tạo trên đĩa để sử dụng trong tương lai.</w:t>
      </w:r>
    </w:p>
    <w:p w14:paraId="110EB85F"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 xml:space="preserve"> Trước khi thành phần đầu tiên được khởi tạo, một ngữ cảnh được gọi sẽ tạo ra sự tương tác truyền thông tin giữa các thành phần. Ví dụ, một thành phần có thể tính toán các vectơ đặc trưng cho dữ liệu huấn luyện, lưu trữ trong bối cảnh và một thành phần khác có thể truy xuất các vectơ đặc trưng này từ ngữ cảnh và thực hiện phân loại ý định. Khi tất cả các thành phần được tạo, đào tạo và duy trì, siêu dữ liệu mô hình được tạo để mô tả mô hình NLU tổng thể.</w:t>
      </w:r>
    </w:p>
    <w:p w14:paraId="7CC3BE3E"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Đặc biệt RasaNLU còn cho phép bạn cấu hình thêm các thành phần bạn tự xây dựng hoặc đã huấn luyện từ trước.</w:t>
      </w:r>
    </w:p>
    <w:p w14:paraId="7C665764" w14:textId="1AC7A9A9" w:rsidR="003C02AF" w:rsidRPr="00920C63" w:rsidRDefault="0016112B" w:rsidP="00A60A16">
      <w:pPr>
        <w:pStyle w:val="u4"/>
      </w:pPr>
      <w:bookmarkStart w:id="4891" w:name="_Toc11966327"/>
      <w:r>
        <w:lastRenderedPageBreak/>
        <w:t>3.</w:t>
      </w:r>
      <w:ins w:id="4892" w:author="Ly Tran Thi Ly" w:date="2019-06-11T16:14:00Z">
        <w:r w:rsidR="0058492A">
          <w:t>4</w:t>
        </w:r>
      </w:ins>
      <w:del w:id="4893" w:author="Ly Tran Thi Ly" w:date="2019-06-11T16:14:00Z">
        <w:r w:rsidDel="0058492A">
          <w:delText>2</w:delText>
        </w:r>
      </w:del>
      <w:r>
        <w:t xml:space="preserve">.3.2 </w:t>
      </w:r>
      <w:r w:rsidR="003C02AF" w:rsidRPr="00920C63">
        <w:t>Phân loại ý định và rút trích thực thể</w:t>
      </w:r>
      <w:bookmarkEnd w:id="4891"/>
    </w:p>
    <w:p w14:paraId="7D3395BB" w14:textId="2BD31E87" w:rsidR="003C02AF" w:rsidRPr="00920C63" w:rsidDel="005027E0" w:rsidRDefault="0016112B" w:rsidP="00A60A16">
      <w:pPr>
        <w:pStyle w:val="u5"/>
        <w:rPr>
          <w:del w:id="4894" w:author="Ly Tran Thi Ly" w:date="2019-06-20T17:40:00Z"/>
          <w:rFonts w:cs="Times New Roman"/>
          <w:szCs w:val="26"/>
        </w:rPr>
      </w:pPr>
      <w:r>
        <w:rPr>
          <w:rFonts w:cs="Times New Roman"/>
          <w:szCs w:val="26"/>
        </w:rPr>
        <w:t>3.</w:t>
      </w:r>
      <w:ins w:id="4895" w:author="Ly Tran Thi Ly" w:date="2019-06-11T16:14:00Z">
        <w:r w:rsidR="0058492A">
          <w:rPr>
            <w:rFonts w:cs="Times New Roman"/>
            <w:szCs w:val="26"/>
          </w:rPr>
          <w:t>4</w:t>
        </w:r>
      </w:ins>
      <w:del w:id="4896" w:author="Ly Tran Thi Ly" w:date="2019-06-11T16:14:00Z">
        <w:r w:rsidDel="0058492A">
          <w:rPr>
            <w:rFonts w:cs="Times New Roman"/>
            <w:szCs w:val="26"/>
          </w:rPr>
          <w:delText>2</w:delText>
        </w:r>
      </w:del>
      <w:r>
        <w:rPr>
          <w:rFonts w:cs="Times New Roman"/>
          <w:szCs w:val="26"/>
        </w:rPr>
        <w:t xml:space="preserve">.3.2.1 </w:t>
      </w:r>
      <w:r w:rsidR="003C02AF" w:rsidRPr="00920C63">
        <w:rPr>
          <w:rFonts w:cs="Times New Roman"/>
          <w:szCs w:val="26"/>
        </w:rPr>
        <w:t>Phân loại ý định</w:t>
      </w:r>
    </w:p>
    <w:p w14:paraId="3F041142" w14:textId="7098905F" w:rsidR="003C02AF" w:rsidRPr="00D0490F" w:rsidDel="005027E0" w:rsidRDefault="003C02AF">
      <w:pPr>
        <w:tabs>
          <w:tab w:val="left" w:pos="450"/>
        </w:tabs>
        <w:jc w:val="both"/>
        <w:rPr>
          <w:del w:id="4897" w:author="Ly Tran Thi Ly" w:date="2019-06-20T17:40:00Z"/>
          <w:rFonts w:ascii="Times New Roman" w:hAnsi="Times New Roman" w:cs="Times New Roman"/>
          <w:sz w:val="26"/>
          <w:szCs w:val="26"/>
        </w:rPr>
      </w:pPr>
      <w:del w:id="4898" w:author="Ly Tran Thi Ly" w:date="2019-06-20T17:40:00Z">
        <w:r w:rsidRPr="00920C63" w:rsidDel="005027E0">
          <w:rPr>
            <w:rFonts w:ascii="Times New Roman" w:hAnsi="Times New Roman" w:cs="Times New Roman"/>
            <w:sz w:val="26"/>
            <w:szCs w:val="26"/>
          </w:rPr>
          <w:delText>-</w:delText>
        </w:r>
        <w:r w:rsidRPr="00920C63" w:rsidDel="005027E0">
          <w:rPr>
            <w:rFonts w:ascii="Times New Roman" w:hAnsi="Times New Roman" w:cs="Times New Roman"/>
            <w:sz w:val="26"/>
            <w:szCs w:val="26"/>
          </w:rPr>
          <w:tab/>
          <w:delText>Bất kì “trợ lý ảo” nào cũng cần phả</w:delText>
        </w:r>
        <w:r w:rsidRPr="00DF05B9" w:rsidDel="005027E0">
          <w:rPr>
            <w:rFonts w:ascii="Times New Roman" w:hAnsi="Times New Roman" w:cs="Times New Roman"/>
            <w:sz w:val="26"/>
            <w:szCs w:val="26"/>
          </w:rPr>
          <w:delText>i có 2 yếu tố: hiểu được ý định và đưa ra câu tr</w:delText>
        </w:r>
        <w:r w:rsidRPr="00D0490F" w:rsidDel="005027E0">
          <w:rPr>
            <w:rFonts w:ascii="Times New Roman" w:hAnsi="Times New Roman" w:cs="Times New Roman"/>
            <w:sz w:val="26"/>
            <w:szCs w:val="26"/>
          </w:rPr>
          <w:delText>ả lời đúng cho ý định đó. Rasa giải quyết 2 yêu cầu trên với việc sử dụng RasaNLU cho việc hiểu ý định người dùng</w:delText>
        </w:r>
        <w:r w:rsidR="00DB7B54" w:rsidDel="005027E0">
          <w:rPr>
            <w:rFonts w:ascii="Times New Roman" w:hAnsi="Times New Roman" w:cs="Times New Roman"/>
            <w:sz w:val="26"/>
            <w:szCs w:val="26"/>
          </w:rPr>
          <w:delText xml:space="preserve"> </w:delText>
        </w:r>
        <w:r w:rsidRPr="00D0490F" w:rsidDel="005027E0">
          <w:rPr>
            <w:rFonts w:ascii="Times New Roman" w:hAnsi="Times New Roman" w:cs="Times New Roman"/>
            <w:sz w:val="26"/>
            <w:szCs w:val="26"/>
          </w:rPr>
          <w:delText xml:space="preserve">(natural language understanding) và quản lý cuộc đối thoại với thành phần Rasa Core. </w:delText>
        </w:r>
      </w:del>
    </w:p>
    <w:p w14:paraId="1A16E13A" w14:textId="34F2276A" w:rsidR="003C02AF" w:rsidRPr="00D0490F" w:rsidRDefault="003C02AF">
      <w:pPr>
        <w:pStyle w:val="u5"/>
        <w:pPrChange w:id="4899" w:author="Ly Tran Thi Ly" w:date="2019-06-20T17:40:00Z">
          <w:pPr>
            <w:tabs>
              <w:tab w:val="left" w:pos="450"/>
            </w:tabs>
            <w:jc w:val="both"/>
          </w:pPr>
        </w:pPrChange>
      </w:pPr>
      <w:del w:id="4900" w:author="Ly Tran Thi Ly" w:date="2019-06-20T17:40:00Z">
        <w:r w:rsidRPr="00D0490F" w:rsidDel="005027E0">
          <w:delText>-</w:delText>
        </w:r>
        <w:r w:rsidRPr="00D0490F" w:rsidDel="005027E0">
          <w:tab/>
          <w:delText>Rasa NLU cung cấp cấu hình tùy chỉnh thông qua “pipeline” để xử lý thông điệp người dùng như phân loại ý định, trích xuất thực thể,</w:delText>
        </w:r>
      </w:del>
      <w:del w:id="4901" w:author="Ly Tran Thi Ly" w:date="2019-06-11T16:14:00Z">
        <w:r w:rsidR="00DB7B54" w:rsidDel="0058492A">
          <w:delText xml:space="preserve"> </w:delText>
        </w:r>
      </w:del>
      <w:del w:id="4902" w:author="Ly Tran Thi Ly" w:date="2019-06-20T17:40:00Z">
        <w:r w:rsidRPr="00D0490F" w:rsidDel="005027E0">
          <w:delText>…</w:delText>
        </w:r>
      </w:del>
    </w:p>
    <w:p w14:paraId="7ACB3626"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Rasa sử dụng thuật ngữ ý định (intent) để mô tả phân loại tin nhắn của người dùng. Rasa NLU sẽ phân loại các thông điệp của người dùng thành 1 hay nhiều ý định Có 2 cách sau đây chúng ta có thể lựa chọn:</w:t>
      </w:r>
    </w:p>
    <w:p w14:paraId="60E945F7"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Pretrained Embeddings (Intent_classifier_sklearn)</w:t>
      </w:r>
    </w:p>
    <w:p w14:paraId="702DFFCD"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Supervised Embeddings (Intent_classifier_tensorflow_embedding)</w:t>
      </w:r>
    </w:p>
    <w:p w14:paraId="2FBB4AF8" w14:textId="4AC8934D" w:rsidR="003C02AF" w:rsidRPr="00920C63" w:rsidRDefault="0016112B" w:rsidP="00A60A16">
      <w:pPr>
        <w:pStyle w:val="u6"/>
        <w:rPr>
          <w:rFonts w:ascii="Times New Roman" w:hAnsi="Times New Roman" w:cs="Times New Roman"/>
          <w:sz w:val="26"/>
          <w:szCs w:val="26"/>
        </w:rPr>
      </w:pPr>
      <w:r>
        <w:rPr>
          <w:rFonts w:ascii="Times New Roman" w:hAnsi="Times New Roman" w:cs="Times New Roman"/>
          <w:sz w:val="26"/>
          <w:szCs w:val="26"/>
        </w:rPr>
        <w:t>3.</w:t>
      </w:r>
      <w:ins w:id="4903" w:author="Ly Tran Thi Ly" w:date="2019-06-11T16:14:00Z">
        <w:r w:rsidR="0058492A">
          <w:rPr>
            <w:rFonts w:ascii="Times New Roman" w:hAnsi="Times New Roman" w:cs="Times New Roman"/>
            <w:sz w:val="26"/>
            <w:szCs w:val="26"/>
          </w:rPr>
          <w:t>4</w:t>
        </w:r>
      </w:ins>
      <w:del w:id="4904" w:author="Ly Tran Thi Ly" w:date="2019-06-11T16:14:00Z">
        <w:r w:rsidDel="0058492A">
          <w:rPr>
            <w:rFonts w:ascii="Times New Roman" w:hAnsi="Times New Roman" w:cs="Times New Roman"/>
            <w:sz w:val="26"/>
            <w:szCs w:val="26"/>
          </w:rPr>
          <w:delText>2</w:delText>
        </w:r>
      </w:del>
      <w:r>
        <w:rPr>
          <w:rFonts w:ascii="Times New Roman" w:hAnsi="Times New Roman" w:cs="Times New Roman"/>
          <w:sz w:val="26"/>
          <w:szCs w:val="26"/>
        </w:rPr>
        <w:t xml:space="preserve">.3.2.1.1 </w:t>
      </w:r>
      <w:r w:rsidR="003C02AF" w:rsidRPr="00920C63">
        <w:rPr>
          <w:rFonts w:ascii="Times New Roman" w:hAnsi="Times New Roman" w:cs="Times New Roman"/>
          <w:sz w:val="26"/>
          <w:szCs w:val="26"/>
        </w:rPr>
        <w:t>Pretrained Embeddings (Intent_classifier_sklearn)</w:t>
      </w:r>
    </w:p>
    <w:p w14:paraId="3F37CA5C" w14:textId="2475844B" w:rsidR="003C02AF" w:rsidRPr="00D0490F" w:rsidRDefault="0016112B"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Classifier này sử dụng thư viện Spacy để tải mô hình ngôn ngữ đã được ch</w:t>
      </w:r>
      <w:r w:rsidR="003C02AF" w:rsidRPr="00DF05B9">
        <w:rPr>
          <w:rFonts w:ascii="Times New Roman" w:hAnsi="Times New Roman" w:cs="Times New Roman"/>
          <w:sz w:val="26"/>
          <w:szCs w:val="26"/>
        </w:rPr>
        <w:t xml:space="preserve">ọn lọc từ trước, sau đó biểu </w:t>
      </w:r>
      <w:r w:rsidR="003C02AF" w:rsidRPr="00D0490F">
        <w:rPr>
          <w:rFonts w:ascii="Times New Roman" w:hAnsi="Times New Roman" w:cs="Times New Roman"/>
          <w:sz w:val="26"/>
          <w:szCs w:val="26"/>
        </w:rPr>
        <w:t>diễn từng từ trong thông điệp của người dùng dưới dạng “word embedding</w:t>
      </w:r>
      <w:ins w:id="4905" w:author="Ly Tran Thi Ly" w:date="2019-06-20T17:41:00Z">
        <w:r w:rsidR="00506D25">
          <w:rPr>
            <w:rFonts w:ascii="Times New Roman" w:hAnsi="Times New Roman" w:cs="Times New Roman"/>
            <w:sz w:val="26"/>
            <w:szCs w:val="26"/>
          </w:rPr>
          <w:t>” - là</w:t>
        </w:r>
      </w:ins>
      <w:del w:id="4906" w:author="Ly Tran Thi Ly" w:date="2019-06-20T17:41:00Z">
        <w:r w:rsidR="003C02AF" w:rsidRPr="00D0490F" w:rsidDel="00506D25">
          <w:rPr>
            <w:rFonts w:ascii="Times New Roman" w:hAnsi="Times New Roman" w:cs="Times New Roman"/>
            <w:sz w:val="26"/>
            <w:szCs w:val="26"/>
          </w:rPr>
          <w:delText>”.  Word embedding là</w:delText>
        </w:r>
      </w:del>
      <w:r w:rsidR="003C02AF" w:rsidRPr="00D0490F">
        <w:rPr>
          <w:rFonts w:ascii="Times New Roman" w:hAnsi="Times New Roman" w:cs="Times New Roman"/>
          <w:sz w:val="26"/>
          <w:szCs w:val="26"/>
        </w:rPr>
        <w:t xml:space="preserve"> một vector biểu diễn các từ, tức là mỗi từ sẽ được chuyển thành một vector số. Muốn biết rõ hơn thì</w:t>
      </w:r>
      <w:ins w:id="4907" w:author="Ly Tran Thi Ly" w:date="2019-06-20T17:43:00Z">
        <w:r w:rsidR="00506D25">
          <w:rPr>
            <w:rFonts w:ascii="Times New Roman" w:hAnsi="Times New Roman" w:cs="Times New Roman"/>
            <w:sz w:val="26"/>
            <w:szCs w:val="26"/>
          </w:rPr>
          <w:t xml:space="preserve"> có thể tìm hiểu</w:t>
        </w:r>
      </w:ins>
      <w:del w:id="4908" w:author="Ly Tran Thi Ly" w:date="2019-06-20T17:43:00Z">
        <w:r w:rsidR="003C02AF" w:rsidRPr="00D0490F" w:rsidDel="00506D25">
          <w:rPr>
            <w:rFonts w:ascii="Times New Roman" w:hAnsi="Times New Roman" w:cs="Times New Roman"/>
            <w:sz w:val="26"/>
            <w:szCs w:val="26"/>
          </w:rPr>
          <w:delText xml:space="preserve"> đọc paper</w:delText>
        </w:r>
      </w:del>
      <w:r w:rsidR="003C02AF" w:rsidRPr="00D0490F">
        <w:rPr>
          <w:rFonts w:ascii="Times New Roman" w:hAnsi="Times New Roman" w:cs="Times New Roman"/>
          <w:sz w:val="26"/>
          <w:szCs w:val="26"/>
        </w:rPr>
        <w:t xml:space="preserve"> về word2vec</w:t>
      </w:r>
      <w:ins w:id="4909" w:author="Ly Tran Thi Ly" w:date="2019-06-20T17:43:00Z">
        <w:r w:rsidR="00506D25">
          <w:rPr>
            <w:rFonts w:ascii="Times New Roman" w:hAnsi="Times New Roman" w:cs="Times New Roman"/>
            <w:sz w:val="26"/>
            <w:szCs w:val="26"/>
          </w:rPr>
          <w:t xml:space="preserve"> </w:t>
        </w:r>
      </w:ins>
      <w:customXmlInsRangeStart w:id="4910" w:author="Ly Tran Thi Ly" w:date="2019-06-20T17:44:00Z"/>
      <w:sdt>
        <w:sdtPr>
          <w:rPr>
            <w:rFonts w:ascii="Times New Roman" w:hAnsi="Times New Roman" w:cs="Times New Roman"/>
            <w:sz w:val="26"/>
            <w:szCs w:val="26"/>
          </w:rPr>
          <w:id w:val="-1647738623"/>
          <w:citation/>
        </w:sdtPr>
        <w:sdtContent>
          <w:customXmlInsRangeEnd w:id="4910"/>
          <w:ins w:id="4911" w:author="Ly Tran Thi Ly" w:date="2019-06-20T17:44:00Z">
            <w:r w:rsidR="00506D25">
              <w:rPr>
                <w:rFonts w:ascii="Times New Roman" w:hAnsi="Times New Roman" w:cs="Times New Roman"/>
                <w:sz w:val="26"/>
                <w:szCs w:val="26"/>
              </w:rPr>
              <w:fldChar w:fldCharType="begin"/>
            </w:r>
            <w:r w:rsidR="00506D25">
              <w:rPr>
                <w:rFonts w:ascii="Times New Roman" w:hAnsi="Times New Roman" w:cs="Times New Roman"/>
                <w:sz w:val="26"/>
                <w:szCs w:val="26"/>
              </w:rPr>
              <w:instrText xml:space="preserve"> CITATION Wik \l 1033 </w:instrText>
            </w:r>
          </w:ins>
          <w:r w:rsidR="00506D25">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[16]</w:t>
          </w:r>
          <w:ins w:id="4912" w:author="Ly Tran Thi Ly" w:date="2019-06-20T17:44:00Z">
            <w:r w:rsidR="00506D25">
              <w:rPr>
                <w:rFonts w:ascii="Times New Roman" w:hAnsi="Times New Roman" w:cs="Times New Roman"/>
                <w:sz w:val="26"/>
                <w:szCs w:val="26"/>
              </w:rPr>
              <w:fldChar w:fldCharType="end"/>
            </w:r>
          </w:ins>
          <w:customXmlInsRangeStart w:id="4913" w:author="Ly Tran Thi Ly" w:date="2019-06-20T17:44:00Z"/>
        </w:sdtContent>
      </w:sdt>
      <w:customXmlInsRangeEnd w:id="4913"/>
      <w:r w:rsidR="003C02AF" w:rsidRPr="00D0490F">
        <w:rPr>
          <w:rFonts w:ascii="Times New Roman" w:hAnsi="Times New Roman" w:cs="Times New Roman"/>
          <w:sz w:val="26"/>
          <w:szCs w:val="26"/>
        </w:rPr>
        <w:t>.</w:t>
      </w:r>
    </w:p>
    <w:p w14:paraId="5A5B0316" w14:textId="22EBAB9F" w:rsidR="003C02AF" w:rsidRPr="00D0490F" w:rsidRDefault="0016112B"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Word embedding là các ngôn ngữ cụ thể đã được train sẵn từ trư</w:t>
      </w:r>
      <w:r w:rsidR="003C02AF" w:rsidRPr="00DF05B9">
        <w:rPr>
          <w:rFonts w:ascii="Times New Roman" w:hAnsi="Times New Roman" w:cs="Times New Roman"/>
          <w:sz w:val="26"/>
          <w:szCs w:val="26"/>
        </w:rPr>
        <w:t>ớc. Do đó ta phải chọn một trong những model đó tùy thuộ</w:t>
      </w:r>
      <w:r w:rsidR="003C02AF" w:rsidRPr="00D0490F">
        <w:rPr>
          <w:rFonts w:ascii="Times New Roman" w:hAnsi="Times New Roman" w:cs="Times New Roman"/>
          <w:sz w:val="26"/>
          <w:szCs w:val="26"/>
        </w:rPr>
        <w:t>c vào ngôn ngữ mà bạn đang xử lý. Ngoài ra có thể sử dụng các word embedding khác như</w:t>
      </w:r>
      <w:del w:id="4914" w:author="Ly Tran Thi Ly" w:date="2019-06-20T17:45:00Z">
        <w:r w:rsidR="003C02AF" w:rsidRPr="00D0490F" w:rsidDel="00AA49DE">
          <w:rPr>
            <w:rFonts w:ascii="Times New Roman" w:hAnsi="Times New Roman" w:cs="Times New Roman"/>
            <w:sz w:val="26"/>
            <w:szCs w:val="26"/>
          </w:rPr>
          <w:delText xml:space="preserve"> của</w:delText>
        </w:r>
      </w:del>
      <w:r w:rsidR="003C02AF" w:rsidRPr="00D0490F">
        <w:rPr>
          <w:rFonts w:ascii="Times New Roman" w:hAnsi="Times New Roman" w:cs="Times New Roman"/>
          <w:sz w:val="26"/>
          <w:szCs w:val="26"/>
        </w:rPr>
        <w:t xml:space="preserve"> fastText embeddings của Facebook. Để </w:t>
      </w:r>
      <w:del w:id="4915" w:author="Ly Tran Thi Ly" w:date="2019-06-20T17:45:00Z">
        <w:r w:rsidR="003C02AF" w:rsidRPr="00D0490F" w:rsidDel="00C23CD7">
          <w:rPr>
            <w:rFonts w:ascii="Times New Roman" w:hAnsi="Times New Roman" w:cs="Times New Roman"/>
            <w:sz w:val="26"/>
            <w:szCs w:val="26"/>
          </w:rPr>
          <w:delText xml:space="preserve">để </w:delText>
        </w:r>
      </w:del>
      <w:r w:rsidR="003C02AF" w:rsidRPr="00D0490F">
        <w:rPr>
          <w:rFonts w:ascii="Times New Roman" w:hAnsi="Times New Roman" w:cs="Times New Roman"/>
          <w:sz w:val="26"/>
          <w:szCs w:val="26"/>
        </w:rPr>
        <w:t xml:space="preserve">chuyển đổi các nhúng vào mô hình spaCy tương thích và sau đó liên kết mô hình đã chuyển đổi với ngôn ngữ bạn chọn (ví dụ: en) với liên kết </w:t>
      </w:r>
    </w:p>
    <w:p w14:paraId="383126A7" w14:textId="51ABD966"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Python –m spacy link &lt;converted model&gt; &lt;langague code&gt;.</w:t>
      </w:r>
    </w:p>
    <w:p w14:paraId="556929B2" w14:textId="02AC0D90" w:rsidR="003C02AF" w:rsidRPr="00D0490F" w:rsidRDefault="0016112B"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Rasa NLU lấy trung bình tất cả các “word embedding” trong thông điệp người dùng, sau đó chuyển thành dạ</w:t>
      </w:r>
      <w:r w:rsidR="003C02AF" w:rsidRPr="00DF05B9">
        <w:rPr>
          <w:rFonts w:ascii="Times New Roman" w:hAnsi="Times New Roman" w:cs="Times New Roman"/>
          <w:sz w:val="26"/>
          <w:szCs w:val="26"/>
        </w:rPr>
        <w:t>ng girdsearch</w:t>
      </w:r>
      <w:ins w:id="4916" w:author="Ly Tran Thi Ly" w:date="2019-06-20T17:46:00Z">
        <w:r w:rsidR="00C23CD7">
          <w:rPr>
            <w:rFonts w:ascii="Times New Roman" w:hAnsi="Times New Roman" w:cs="Times New Roman"/>
            <w:sz w:val="26"/>
            <w:szCs w:val="26"/>
          </w:rPr>
          <w:t xml:space="preserve"> </w:t>
        </w:r>
      </w:ins>
      <w:customXmlInsRangeStart w:id="4917" w:author="Ly Tran Thi Ly" w:date="2019-06-20T17:47:00Z"/>
      <w:sdt>
        <w:sdtPr>
          <w:rPr>
            <w:rFonts w:ascii="Times New Roman" w:hAnsi="Times New Roman" w:cs="Times New Roman"/>
            <w:sz w:val="26"/>
            <w:szCs w:val="26"/>
          </w:rPr>
          <w:id w:val="-540663717"/>
          <w:citation/>
        </w:sdtPr>
        <w:sdtContent>
          <w:customXmlInsRangeEnd w:id="4917"/>
          <w:ins w:id="4918" w:author="Ly Tran Thi Ly" w:date="2019-06-20T17:47:00Z">
            <w:r w:rsidR="00C23CD7">
              <w:rPr>
                <w:rFonts w:ascii="Times New Roman" w:hAnsi="Times New Roman" w:cs="Times New Roman"/>
                <w:sz w:val="26"/>
                <w:szCs w:val="26"/>
              </w:rPr>
              <w:fldChar w:fldCharType="begin"/>
            </w:r>
            <w:r w:rsidR="00C23CD7">
              <w:rPr>
                <w:rFonts w:ascii="Times New Roman" w:hAnsi="Times New Roman" w:cs="Times New Roman"/>
                <w:sz w:val="26"/>
                <w:szCs w:val="26"/>
              </w:rPr>
              <w:instrText xml:space="preserve"> CITATION Roh \l 1033 </w:instrText>
            </w:r>
          </w:ins>
          <w:r w:rsidR="00C23CD7">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[17]</w:t>
          </w:r>
          <w:ins w:id="4919" w:author="Ly Tran Thi Ly" w:date="2019-06-20T17:47:00Z">
            <w:r w:rsidR="00C23CD7">
              <w:rPr>
                <w:rFonts w:ascii="Times New Roman" w:hAnsi="Times New Roman" w:cs="Times New Roman"/>
                <w:sz w:val="26"/>
                <w:szCs w:val="26"/>
              </w:rPr>
              <w:fldChar w:fldCharType="end"/>
            </w:r>
          </w:ins>
          <w:customXmlInsRangeStart w:id="4920" w:author="Ly Tran Thi Ly" w:date="2019-06-20T17:47:00Z"/>
        </w:sdtContent>
      </w:sdt>
      <w:customXmlInsRangeEnd w:id="4920"/>
      <w:r w:rsidR="003C02AF" w:rsidRPr="00DF05B9">
        <w:rPr>
          <w:rFonts w:ascii="Times New Roman" w:hAnsi="Times New Roman" w:cs="Times New Roman"/>
          <w:sz w:val="26"/>
          <w:szCs w:val="26"/>
        </w:rPr>
        <w:t xml:space="preserve"> để tìm tham số tốt nhất cho</w:t>
      </w:r>
      <w:del w:id="4921" w:author="Ly Tran Thi Ly" w:date="2019-06-20T17:47:00Z">
        <w:r w:rsidR="003C02AF" w:rsidRPr="00DF05B9" w:rsidDel="00C23CD7">
          <w:rPr>
            <w:rFonts w:ascii="Times New Roman" w:hAnsi="Times New Roman" w:cs="Times New Roman"/>
            <w:sz w:val="26"/>
            <w:szCs w:val="26"/>
          </w:rPr>
          <w:delText xml:space="preserve"> SCV</w:delText>
        </w:r>
      </w:del>
      <w:ins w:id="4922" w:author="Ly Tran Thi Ly" w:date="2019-06-11T10:50:00Z">
        <w:r w:rsidR="004805B6">
          <w:rPr>
            <w:rFonts w:ascii="Times New Roman" w:hAnsi="Times New Roman" w:cs="Times New Roman"/>
            <w:sz w:val="26"/>
            <w:szCs w:val="26"/>
          </w:rPr>
          <w:t xml:space="preserve"> </w:t>
        </w:r>
      </w:ins>
      <w:del w:id="4923" w:author="Ly Tran Thi Ly" w:date="2019-06-20T17:47:00Z">
        <w:r w:rsidR="003C02AF" w:rsidRPr="00DF05B9" w:rsidDel="00C23CD7">
          <w:rPr>
            <w:rFonts w:ascii="Times New Roman" w:hAnsi="Times New Roman" w:cs="Times New Roman"/>
            <w:sz w:val="26"/>
            <w:szCs w:val="26"/>
          </w:rPr>
          <w:delText>(</w:delText>
        </w:r>
      </w:del>
      <w:r w:rsidR="003C02AF" w:rsidRPr="00DF05B9">
        <w:rPr>
          <w:rFonts w:ascii="Times New Roman" w:hAnsi="Times New Roman" w:cs="Times New Roman"/>
          <w:sz w:val="26"/>
          <w:szCs w:val="26"/>
        </w:rPr>
        <w:t>support vector classifer</w:t>
      </w:r>
      <w:del w:id="4924" w:author="Ly Tran Thi Ly" w:date="2019-06-20T17:49:00Z">
        <w:r w:rsidR="003C02AF" w:rsidRPr="00DF05B9" w:rsidDel="00C23CD7">
          <w:rPr>
            <w:rFonts w:ascii="Times New Roman" w:hAnsi="Times New Roman" w:cs="Times New Roman"/>
            <w:sz w:val="26"/>
            <w:szCs w:val="26"/>
          </w:rPr>
          <w:delText xml:space="preserve"> </w:delText>
        </w:r>
      </w:del>
      <w:ins w:id="4925" w:author="Ly Tran Thi Ly" w:date="2019-06-20T17:49:00Z">
        <w:r w:rsidR="00C23CD7">
          <w:rPr>
            <w:rFonts w:ascii="Times New Roman" w:hAnsi="Times New Roman" w:cs="Times New Roman"/>
            <w:sz w:val="26"/>
            <w:szCs w:val="26"/>
          </w:rPr>
          <w:t xml:space="preserve"> </w:t>
        </w:r>
      </w:ins>
      <w:customXmlInsRangeStart w:id="4926" w:author="Ly Tran Thi Ly" w:date="2019-06-20T17:49:00Z"/>
      <w:sdt>
        <w:sdtPr>
          <w:rPr>
            <w:rFonts w:ascii="Times New Roman" w:hAnsi="Times New Roman" w:cs="Times New Roman"/>
            <w:sz w:val="26"/>
            <w:szCs w:val="26"/>
          </w:rPr>
          <w:id w:val="-921183787"/>
          <w:citation/>
        </w:sdtPr>
        <w:sdtContent>
          <w:customXmlInsRangeEnd w:id="4926"/>
          <w:ins w:id="4927" w:author="Ly Tran Thi Ly" w:date="2019-06-20T17:49:00Z">
            <w:r w:rsidR="00C23CD7">
              <w:rPr>
                <w:rFonts w:ascii="Times New Roman" w:hAnsi="Times New Roman" w:cs="Times New Roman"/>
                <w:sz w:val="26"/>
                <w:szCs w:val="26"/>
              </w:rPr>
              <w:fldChar w:fldCharType="begin"/>
            </w:r>
            <w:r w:rsidR="00C23CD7">
              <w:rPr>
                <w:rFonts w:ascii="Times New Roman" w:hAnsi="Times New Roman" w:cs="Times New Roman"/>
                <w:sz w:val="26"/>
                <w:szCs w:val="26"/>
              </w:rPr>
              <w:instrText xml:space="preserve"> CITATION mac17 \l 1033 </w:instrText>
            </w:r>
          </w:ins>
          <w:r w:rsidR="00C23CD7">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[18]</w:t>
          </w:r>
          <w:ins w:id="4928" w:author="Ly Tran Thi Ly" w:date="2019-06-20T17:49:00Z">
            <w:r w:rsidR="00C23CD7">
              <w:rPr>
                <w:rFonts w:ascii="Times New Roman" w:hAnsi="Times New Roman" w:cs="Times New Roman"/>
                <w:sz w:val="26"/>
                <w:szCs w:val="26"/>
              </w:rPr>
              <w:fldChar w:fldCharType="end"/>
            </w:r>
          </w:ins>
          <w:customXmlInsRangeStart w:id="4929" w:author="Ly Tran Thi Ly" w:date="2019-06-20T17:49:00Z"/>
        </w:sdtContent>
      </w:sdt>
      <w:customXmlInsRangeEnd w:id="4929"/>
      <w:ins w:id="4930" w:author="Ly Tran Thi Ly" w:date="2019-06-20T17:49:00Z">
        <w:r w:rsidR="00C23CD7">
          <w:rPr>
            <w:rFonts w:ascii="Times New Roman" w:hAnsi="Times New Roman" w:cs="Times New Roman"/>
            <w:sz w:val="26"/>
            <w:szCs w:val="26"/>
          </w:rPr>
          <w:t xml:space="preserve"> </w:t>
        </w:r>
      </w:ins>
      <w:del w:id="4931" w:author="Ly Tran Thi Ly" w:date="2019-06-20T17:49:00Z">
        <w:r w:rsidR="003C02AF" w:rsidRPr="00DF05B9" w:rsidDel="00C23CD7">
          <w:rPr>
            <w:rFonts w:ascii="Times New Roman" w:hAnsi="Times New Roman" w:cs="Times New Roman"/>
            <w:sz w:val="26"/>
            <w:szCs w:val="26"/>
          </w:rPr>
          <w:delText>– trích dẫn link đ</w:delText>
        </w:r>
        <w:r w:rsidR="003C02AF" w:rsidRPr="00D0490F" w:rsidDel="00C23CD7">
          <w:rPr>
            <w:rFonts w:ascii="Times New Roman" w:hAnsi="Times New Roman" w:cs="Times New Roman"/>
            <w:sz w:val="26"/>
            <w:szCs w:val="26"/>
          </w:rPr>
          <w:delText>ọc</w:delText>
        </w:r>
      </w:del>
      <w:del w:id="4932" w:author="Ly Tran Thi Ly" w:date="2019-06-20T17:47:00Z">
        <w:r w:rsidR="003C02AF" w:rsidRPr="00D0490F" w:rsidDel="00C23CD7">
          <w:rPr>
            <w:rFonts w:ascii="Times New Roman" w:hAnsi="Times New Roman" w:cs="Times New Roman"/>
            <w:sz w:val="26"/>
            <w:szCs w:val="26"/>
          </w:rPr>
          <w:delText>)</w:delText>
        </w:r>
      </w:del>
      <w:del w:id="4933" w:author="Ly Tran Thi Ly" w:date="2019-06-20T17:49:00Z">
        <w:r w:rsidR="003C02AF" w:rsidRPr="00D0490F" w:rsidDel="00C23CD7">
          <w:rPr>
            <w:rFonts w:ascii="Times New Roman" w:hAnsi="Times New Roman" w:cs="Times New Roman"/>
            <w:sz w:val="26"/>
            <w:szCs w:val="26"/>
          </w:rPr>
          <w:delText xml:space="preserve"> </w:delText>
        </w:r>
      </w:del>
      <w:r w:rsidR="003C02AF" w:rsidRPr="00D0490F">
        <w:rPr>
          <w:rFonts w:ascii="Times New Roman" w:hAnsi="Times New Roman" w:cs="Times New Roman"/>
          <w:sz w:val="26"/>
          <w:szCs w:val="26"/>
        </w:rPr>
        <w:t>– SVC sẽ phân loại các embedding trung bình thành các loại ý định khác nhau. Các girdsearch huấn luyện nhiều loại SVC với các tham số cấu hình khác nhau, sau đó chọn ra cấu hình tốt nhất dựa trên kết quả kiểm tra.</w:t>
      </w:r>
    </w:p>
    <w:p w14:paraId="3E7173BF"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Tại sao nên sử dụng thành phần này</w:t>
      </w:r>
    </w:p>
    <w:p w14:paraId="35C0B222" w14:textId="0DDECA04"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Sử dụng các biểu diễn từ (word embedding) đã được huấn luyện trước được</w:t>
      </w:r>
      <w:r w:rsidR="0016112B">
        <w:rPr>
          <w:rFonts w:ascii="Times New Roman" w:hAnsi="Times New Roman" w:cs="Times New Roman"/>
          <w:sz w:val="26"/>
          <w:szCs w:val="26"/>
        </w:rPr>
        <w:t xml:space="preserve"> </w:t>
      </w:r>
      <w:r w:rsidRPr="00920C63">
        <w:rPr>
          <w:rFonts w:ascii="Times New Roman" w:hAnsi="Times New Roman" w:cs="Times New Roman"/>
          <w:sz w:val="26"/>
          <w:szCs w:val="26"/>
        </w:rPr>
        <w:t>sẽ được thừa hưởng những tiến bộ của việ</w:t>
      </w:r>
      <w:r w:rsidRPr="00DF05B9">
        <w:rPr>
          <w:rFonts w:ascii="Times New Roman" w:hAnsi="Times New Roman" w:cs="Times New Roman"/>
          <w:sz w:val="26"/>
          <w:szCs w:val="26"/>
        </w:rPr>
        <w:t>c nghiên cứu trong việc huấn luyện các biểu diễn từ</w:t>
      </w:r>
      <w:r w:rsidRPr="00D0490F">
        <w:rPr>
          <w:rFonts w:ascii="Times New Roman" w:hAnsi="Times New Roman" w:cs="Times New Roman"/>
          <w:sz w:val="26"/>
          <w:szCs w:val="26"/>
        </w:rPr>
        <w:t xml:space="preserve"> mạnh hơn và ý nghĩa hơn. Khi mà các biểu diễn từ này được huấn luyện sẵn, SVM chỉ cần yêu cầu một ít huấn luyện để có thể đưa ra độ chính xác của việc dự đoán các ý định. Điều này làm cho trình phân loại (classifer) được hoàn toàn phù hợp khi bắt đầu các dự án trợ lý ảo AI theo ngữ cảnh. Kể cả khi chúng ta chỉ có một lượng nhỏ dự liệu huấn luyện, ta cũng sẽ nhận được kết quả phân loại chính xác vào trường hợp như </w:t>
      </w:r>
      <w:r w:rsidRPr="00D0490F">
        <w:rPr>
          <w:rFonts w:ascii="Times New Roman" w:hAnsi="Times New Roman" w:cs="Times New Roman"/>
          <w:sz w:val="26"/>
          <w:szCs w:val="26"/>
        </w:rPr>
        <w:lastRenderedPageBreak/>
        <w:t>vậy. Vì việc huấn luyện không bắt đầu từ đầu nên việc huấn luyện sẽ diễn ra nhanh, và thời gian lặp sẽ ngắn.</w:t>
      </w:r>
    </w:p>
    <w:p w14:paraId="3C7E936D" w14:textId="79399E71"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 xml:space="preserve">Tuy nhiên một biểu diễn từ tốt thì không có sẵn cho tất cả các ngôn ngữ vì họ hầu như chỉ huấn luyện các </w:t>
      </w:r>
      <w:del w:id="4934" w:author="Ly Tran Thi Ly" w:date="2019-06-20T17:50:00Z">
        <w:r w:rsidRPr="00D0490F" w:rsidDel="00C23CD7">
          <w:rPr>
            <w:rFonts w:ascii="Times New Roman" w:hAnsi="Times New Roman" w:cs="Times New Roman"/>
            <w:sz w:val="26"/>
            <w:szCs w:val="26"/>
          </w:rPr>
          <w:delText xml:space="preserve">datasets </w:delText>
        </w:r>
      </w:del>
      <w:ins w:id="4935" w:author="Ly Tran Thi Ly" w:date="2019-06-20T17:50:00Z">
        <w:r w:rsidR="00C23CD7">
          <w:rPr>
            <w:rFonts w:ascii="Times New Roman" w:hAnsi="Times New Roman" w:cs="Times New Roman"/>
            <w:sz w:val="26"/>
            <w:szCs w:val="26"/>
          </w:rPr>
          <w:t>bộ dữ liệu (datasets)</w:t>
        </w:r>
        <w:r w:rsidR="00C23CD7" w:rsidRPr="00D0490F">
          <w:rPr>
            <w:rFonts w:ascii="Times New Roman" w:hAnsi="Times New Roman" w:cs="Times New Roman"/>
            <w:sz w:val="26"/>
            <w:szCs w:val="26"/>
          </w:rPr>
          <w:t xml:space="preserve"> </w:t>
        </w:r>
      </w:ins>
      <w:r w:rsidRPr="00D0490F">
        <w:rPr>
          <w:rFonts w:ascii="Times New Roman" w:hAnsi="Times New Roman" w:cs="Times New Roman"/>
          <w:sz w:val="26"/>
          <w:szCs w:val="26"/>
        </w:rPr>
        <w:t xml:space="preserve">có sẵn và thường là </w:t>
      </w:r>
      <w:ins w:id="4936" w:author="Ly Tran Thi Ly" w:date="2019-06-20T17:50:00Z">
        <w:r w:rsidR="00C23CD7">
          <w:rPr>
            <w:rFonts w:ascii="Times New Roman" w:hAnsi="Times New Roman" w:cs="Times New Roman"/>
            <w:sz w:val="26"/>
            <w:szCs w:val="26"/>
          </w:rPr>
          <w:t xml:space="preserve">bộ dữ liệu bằng </w:t>
        </w:r>
      </w:ins>
      <w:del w:id="4937" w:author="Ly Tran Thi Ly" w:date="2019-06-20T17:50:00Z">
        <w:r w:rsidRPr="00D0490F" w:rsidDel="00C23CD7">
          <w:rPr>
            <w:rFonts w:ascii="Times New Roman" w:hAnsi="Times New Roman" w:cs="Times New Roman"/>
            <w:sz w:val="26"/>
            <w:szCs w:val="26"/>
          </w:rPr>
          <w:delText xml:space="preserve">datasets </w:delText>
        </w:r>
      </w:del>
      <w:r w:rsidRPr="00D0490F">
        <w:rPr>
          <w:rFonts w:ascii="Times New Roman" w:hAnsi="Times New Roman" w:cs="Times New Roman"/>
          <w:sz w:val="26"/>
          <w:szCs w:val="26"/>
        </w:rPr>
        <w:t>tiếng anh. Ngoài ra cũng không bao gồm các từ cụ thể của tên miền như là tên viết tắt, tên sản phẩm</w:t>
      </w:r>
      <w:del w:id="4938" w:author="Ly Tran Thi Ly" w:date="2019-06-14T16:04:00Z">
        <w:r w:rsidRPr="00D0490F" w:rsidDel="00806658">
          <w:rPr>
            <w:rFonts w:ascii="Times New Roman" w:hAnsi="Times New Roman" w:cs="Times New Roman"/>
            <w:sz w:val="26"/>
            <w:szCs w:val="26"/>
          </w:rPr>
          <w:delText>,</w:delText>
        </w:r>
      </w:del>
      <w:del w:id="4939" w:author="Ly Tran Thi Ly" w:date="2019-06-11T10:50:00Z">
        <w:r w:rsidR="00DB7B54" w:rsidDel="004805B6">
          <w:rPr>
            <w:rFonts w:ascii="Times New Roman" w:hAnsi="Times New Roman" w:cs="Times New Roman"/>
            <w:sz w:val="26"/>
            <w:szCs w:val="26"/>
          </w:rPr>
          <w:delText xml:space="preserve"> </w:delText>
        </w:r>
      </w:del>
      <w:r w:rsidRPr="00D0490F">
        <w:rPr>
          <w:rFonts w:ascii="Times New Roman" w:hAnsi="Times New Roman" w:cs="Times New Roman"/>
          <w:sz w:val="26"/>
          <w:szCs w:val="26"/>
        </w:rPr>
        <w:t>… Trong trường hợp này, tốt hơn nên huấn luyện các biểu diễn từ của riêng mình với trình phân loại biểu diễn từ có giám sát (supervised embeddings classifier).</w:t>
      </w:r>
    </w:p>
    <w:p w14:paraId="5EEA849A" w14:textId="7DEEB325" w:rsidR="003C02AF" w:rsidRPr="00920C63" w:rsidRDefault="0016112B" w:rsidP="00A60A16">
      <w:pPr>
        <w:pStyle w:val="u6"/>
        <w:rPr>
          <w:rFonts w:ascii="Times New Roman" w:hAnsi="Times New Roman" w:cs="Times New Roman"/>
          <w:sz w:val="26"/>
          <w:szCs w:val="26"/>
        </w:rPr>
      </w:pPr>
      <w:r>
        <w:rPr>
          <w:rFonts w:ascii="Times New Roman" w:hAnsi="Times New Roman" w:cs="Times New Roman"/>
          <w:sz w:val="26"/>
          <w:szCs w:val="26"/>
        </w:rPr>
        <w:t>3.</w:t>
      </w:r>
      <w:ins w:id="4940" w:author="Ly Tran Thi Ly" w:date="2019-06-11T16:14:00Z">
        <w:r w:rsidR="0058492A">
          <w:rPr>
            <w:rFonts w:ascii="Times New Roman" w:hAnsi="Times New Roman" w:cs="Times New Roman"/>
            <w:sz w:val="26"/>
            <w:szCs w:val="26"/>
          </w:rPr>
          <w:t>4</w:t>
        </w:r>
      </w:ins>
      <w:del w:id="4941" w:author="Ly Tran Thi Ly" w:date="2019-06-11T16:14:00Z">
        <w:r w:rsidDel="0058492A">
          <w:rPr>
            <w:rFonts w:ascii="Times New Roman" w:hAnsi="Times New Roman" w:cs="Times New Roman"/>
            <w:sz w:val="26"/>
            <w:szCs w:val="26"/>
          </w:rPr>
          <w:delText>2</w:delText>
        </w:r>
      </w:del>
      <w:r>
        <w:rPr>
          <w:rFonts w:ascii="Times New Roman" w:hAnsi="Times New Roman" w:cs="Times New Roman"/>
          <w:sz w:val="26"/>
          <w:szCs w:val="26"/>
        </w:rPr>
        <w:t xml:space="preserve">.3.2.1.2 </w:t>
      </w:r>
      <w:r w:rsidR="003C02AF" w:rsidRPr="00920C63">
        <w:rPr>
          <w:rFonts w:ascii="Times New Roman" w:hAnsi="Times New Roman" w:cs="Times New Roman"/>
          <w:sz w:val="26"/>
          <w:szCs w:val="26"/>
        </w:rPr>
        <w:t xml:space="preserve">Supervised Embeddings: Intent Classifier TensorFlow Embedding </w:t>
      </w:r>
    </w:p>
    <w:p w14:paraId="65EDF723" w14:textId="71DD5B15"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Trình phân loại ý định intent_classifier_tensorflow_embedding được phát triển bởi Rasa và ý tưởng được kế thừ</w:t>
      </w:r>
      <w:r w:rsidRPr="00DF05B9">
        <w:rPr>
          <w:rFonts w:ascii="Times New Roman" w:hAnsi="Times New Roman" w:cs="Times New Roman"/>
          <w:sz w:val="26"/>
          <w:szCs w:val="26"/>
        </w:rPr>
        <w:t>a từ Facebook’s starspace paper. Thay vì sử dụng các biểu diễn t</w:t>
      </w:r>
      <w:r w:rsidRPr="00D0490F">
        <w:rPr>
          <w:rFonts w:ascii="Times New Roman" w:hAnsi="Times New Roman" w:cs="Times New Roman"/>
          <w:sz w:val="26"/>
          <w:szCs w:val="26"/>
        </w:rPr>
        <w:t xml:space="preserve">ừ được huấn luyện từ trước và huấn luyện một trình phân loại trên đó, intent_classifier_tensorflow_embedding huấn luyện các biểu diễn từ đó từ đầu. Nó thường được dùng với thành phần intent_featurizer_count_vectors để tính tần suất các từ có trong bộ </w:t>
      </w:r>
      <w:del w:id="4942" w:author="Ly Tran Thi Ly" w:date="2019-06-20T17:51:00Z">
        <w:r w:rsidRPr="00D0490F" w:rsidDel="00B11AFE">
          <w:rPr>
            <w:rFonts w:ascii="Times New Roman" w:hAnsi="Times New Roman" w:cs="Times New Roman"/>
            <w:sz w:val="26"/>
            <w:szCs w:val="26"/>
          </w:rPr>
          <w:delText>data train</w:delText>
        </w:r>
      </w:del>
      <w:ins w:id="4943" w:author="Ly Tran Thi Ly" w:date="2019-06-20T17:51:00Z">
        <w:r w:rsidR="00B11AFE">
          <w:rPr>
            <w:rFonts w:ascii="Times New Roman" w:hAnsi="Times New Roman" w:cs="Times New Roman"/>
            <w:sz w:val="26"/>
            <w:szCs w:val="26"/>
          </w:rPr>
          <w:t>dữ liệu huấn luyện</w:t>
        </w:r>
      </w:ins>
      <w:r w:rsidRPr="00D0490F">
        <w:rPr>
          <w:rFonts w:ascii="Times New Roman" w:hAnsi="Times New Roman" w:cs="Times New Roman"/>
          <w:sz w:val="26"/>
          <w:szCs w:val="26"/>
        </w:rPr>
        <w:t xml:space="preserve"> xuất hiện trong tin nhắn và cung cấp như là dữ liệu đầu vào cho trình phân loại. Thay vì sử dụng đếm số lượng từ, ta có thể sử dụng mô hình ngôn ngữ (Ngram) bằng cách thay đổi thuộc tính bộ phân tích của thành phần intent_featurizer_count_vectors thành char. </w:t>
      </w:r>
    </w:p>
    <w:p w14:paraId="5CD7F676" w14:textId="32DED8B3" w:rsidR="003C02AF" w:rsidRDefault="0016112B" w:rsidP="003C02AF">
      <w:pPr>
        <w:tabs>
          <w:tab w:val="left" w:pos="450"/>
        </w:tabs>
        <w:jc w:val="both"/>
        <w:rPr>
          <w:rFonts w:ascii="Times New Roman" w:hAnsi="Times New Roman" w:cs="Times New Roman"/>
          <w:sz w:val="26"/>
          <w:szCs w:val="26"/>
        </w:rPr>
      </w:pPr>
      <w:r>
        <w:rPr>
          <w:noProof/>
        </w:rPr>
        <mc:AlternateContent>
          <mc:Choice Requires="wps">
            <w:drawing>
              <wp:anchor distT="0" distB="0" distL="114300" distR="114300" simplePos="0" relativeHeight="251727872" behindDoc="1" locked="0" layoutInCell="1" allowOverlap="1" wp14:anchorId="2A2C0745" wp14:editId="21A24BA7">
                <wp:simplePos x="0" y="0"/>
                <wp:positionH relativeFrom="column">
                  <wp:posOffset>81915</wp:posOffset>
                </wp:positionH>
                <wp:positionV relativeFrom="paragraph">
                  <wp:posOffset>1943100</wp:posOffset>
                </wp:positionV>
                <wp:extent cx="5715000" cy="336550"/>
                <wp:effectExtent l="0" t="0" r="0" b="6350"/>
                <wp:wrapTight wrapText="bothSides">
                  <wp:wrapPolygon edited="0">
                    <wp:start x="0" y="0"/>
                    <wp:lineTo x="0" y="20785"/>
                    <wp:lineTo x="21528" y="20785"/>
                    <wp:lineTo x="21528" y="0"/>
                    <wp:lineTo x="0" y="0"/>
                  </wp:wrapPolygon>
                </wp:wrapTight>
                <wp:docPr id="192" name="Hộp Văn bản 192"/>
                <wp:cNvGraphicFramePr/>
                <a:graphic xmlns:a="http://schemas.openxmlformats.org/drawingml/2006/main">
                  <a:graphicData uri="http://schemas.microsoft.com/office/word/2010/wordprocessingShape">
                    <wps:wsp>
                      <wps:cNvSpPr txBox="1"/>
                      <wps:spPr>
                        <a:xfrm>
                          <a:off x="0" y="0"/>
                          <a:ext cx="5715000" cy="336550"/>
                        </a:xfrm>
                        <a:prstGeom prst="rect">
                          <a:avLst/>
                        </a:prstGeom>
                        <a:solidFill>
                          <a:prstClr val="white"/>
                        </a:solidFill>
                        <a:ln>
                          <a:noFill/>
                        </a:ln>
                      </wps:spPr>
                      <wps:txbx>
                        <w:txbxContent>
                          <w:p w14:paraId="52DDBBE2" w14:textId="4CD2BFF8" w:rsidR="009E4E78" w:rsidRPr="009A1A7F" w:rsidRDefault="009E4E78" w:rsidP="00A60A16">
                            <w:pPr>
                              <w:pStyle w:val="Chuthich"/>
                              <w:rPr>
                                <w:rFonts w:cs="Times New Roman"/>
                                <w:noProof/>
                                <w:szCs w:val="26"/>
                              </w:rPr>
                            </w:pPr>
                            <w:bookmarkStart w:id="4944" w:name="_Toc11535820"/>
                            <w:r>
                              <w:t xml:space="preserve">Hình 3. </w:t>
                            </w:r>
                            <w:fldSimple w:instr=" SEQ Hình_3. \* ARABIC ">
                              <w:ins w:id="4945" w:author="TRAN THI LY LY" w:date="2019-06-20T23:47:00Z">
                                <w:r w:rsidR="00887B15">
                                  <w:rPr>
                                    <w:noProof/>
                                  </w:rPr>
                                  <w:t>10</w:t>
                                </w:r>
                              </w:ins>
                              <w:ins w:id="4946" w:author="Ly Tran Thi Ly" w:date="2019-06-13T11:16:00Z">
                                <w:del w:id="4947" w:author="TRAN THI LY LY" w:date="2019-06-15T23:52:00Z">
                                  <w:r w:rsidDel="00BB7E17">
                                    <w:rPr>
                                      <w:noProof/>
                                    </w:rPr>
                                    <w:delText>10</w:delText>
                                  </w:r>
                                </w:del>
                              </w:ins>
                              <w:del w:id="4948" w:author="TRAN THI LY LY" w:date="2019-06-15T23:52:00Z">
                                <w:r w:rsidDel="00BB7E17">
                                  <w:rPr>
                                    <w:noProof/>
                                  </w:rPr>
                                  <w:delText>9</w:delText>
                                </w:r>
                              </w:del>
                            </w:fldSimple>
                            <w:r>
                              <w:t xml:space="preserve"> Ví dụ về supervised Embeddings với câu how to paint 3d image?</w:t>
                            </w:r>
                            <w:bookmarkEnd w:id="49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C0745" id="Hộp Văn bản 192" o:spid="_x0000_s1049" type="#_x0000_t202" style="position:absolute;left:0;text-align:left;margin-left:6.45pt;margin-top:153pt;width:450pt;height:26.5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" stroked="f">
                <v:textbox inset="0,0,0,0">
                  <w:txbxContent>
                    <w:p w14:paraId="52DDBBE2" w14:textId="4CD2BFF8" w:rsidR="009E4E78" w:rsidRPr="009A1A7F" w:rsidRDefault="009E4E78" w:rsidP="00A60A16">
                      <w:pPr>
                        <w:pStyle w:val="Chuthich"/>
                        <w:rPr>
                          <w:rFonts w:cs="Times New Roman"/>
                          <w:noProof/>
                          <w:szCs w:val="26"/>
                        </w:rPr>
                      </w:pPr>
                      <w:bookmarkStart w:id="4949" w:name="_Toc11535820"/>
                      <w:r>
                        <w:t xml:space="preserve">Hình 3. </w:t>
                      </w:r>
                      <w:fldSimple w:instr=" SEQ Hình_3. \* ARABIC ">
                        <w:ins w:id="4950" w:author="TRAN THI LY LY" w:date="2019-06-20T23:47:00Z">
                          <w:r w:rsidR="00887B15">
                            <w:rPr>
                              <w:noProof/>
                            </w:rPr>
                            <w:t>10</w:t>
                          </w:r>
                        </w:ins>
                        <w:ins w:id="4951" w:author="Ly Tran Thi Ly" w:date="2019-06-13T11:16:00Z">
                          <w:del w:id="4952" w:author="TRAN THI LY LY" w:date="2019-06-15T23:52:00Z">
                            <w:r w:rsidDel="00BB7E17">
                              <w:rPr>
                                <w:noProof/>
                              </w:rPr>
                              <w:delText>10</w:delText>
                            </w:r>
                          </w:del>
                        </w:ins>
                        <w:del w:id="4953" w:author="TRAN THI LY LY" w:date="2019-06-15T23:52:00Z">
                          <w:r w:rsidDel="00BB7E17">
                            <w:rPr>
                              <w:noProof/>
                            </w:rPr>
                            <w:delText>9</w:delText>
                          </w:r>
                        </w:del>
                      </w:fldSimple>
                      <w:r>
                        <w:t xml:space="preserve"> Ví dụ về supervised Embeddings với câu how to paint 3d image?</w:t>
                      </w:r>
                      <w:bookmarkEnd w:id="4949"/>
                    </w:p>
                  </w:txbxContent>
                </v:textbox>
                <w10:wrap type="tight"/>
              </v:shape>
            </w:pict>
          </mc:Fallback>
        </mc:AlternateContent>
      </w:r>
      <w:r>
        <w:rPr>
          <w:rFonts w:ascii="Times New Roman" w:hAnsi="Times New Roman" w:cs="Times New Roman"/>
          <w:noProof/>
          <w:sz w:val="26"/>
          <w:szCs w:val="26"/>
        </w:rPr>
        <w:drawing>
          <wp:anchor distT="0" distB="0" distL="114300" distR="114300" simplePos="0" relativeHeight="251725824" behindDoc="1" locked="0" layoutInCell="1" allowOverlap="1" wp14:anchorId="403358D7" wp14:editId="467F7728">
            <wp:simplePos x="0" y="0"/>
            <wp:positionH relativeFrom="column">
              <wp:posOffset>87350</wp:posOffset>
            </wp:positionH>
            <wp:positionV relativeFrom="paragraph">
              <wp:posOffset>450127</wp:posOffset>
            </wp:positionV>
            <wp:extent cx="5715000" cy="1359535"/>
            <wp:effectExtent l="0" t="0" r="0" b="0"/>
            <wp:wrapTight wrapText="bothSides">
              <wp:wrapPolygon edited="0">
                <wp:start x="0" y="0"/>
                <wp:lineTo x="0" y="21186"/>
                <wp:lineTo x="21528" y="21186"/>
                <wp:lineTo x="21528" y="0"/>
                <wp:lineTo x="0" y="0"/>
              </wp:wrapPolygon>
            </wp:wrapTight>
            <wp:docPr id="63" name="Hình ảnh 63" descr="zk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k85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1359535"/>
                    </a:xfrm>
                    <a:prstGeom prst="rect">
                      <a:avLst/>
                    </a:prstGeom>
                    <a:noFill/>
                  </pic:spPr>
                </pic:pic>
              </a:graphicData>
            </a:graphic>
            <wp14:sizeRelH relativeFrom="page">
              <wp14:pctWidth>0</wp14:pctWidth>
            </wp14:sizeRelH>
            <wp14:sizeRelV relativeFrom="page">
              <wp14:pctHeight>0</wp14:pctHeight>
            </wp14:sizeRelV>
          </wp:anchor>
        </w:drawing>
      </w:r>
      <w:r w:rsidR="003C02AF" w:rsidRPr="00920C63">
        <w:rPr>
          <w:rFonts w:ascii="Times New Roman" w:hAnsi="Times New Roman" w:cs="Times New Roman"/>
          <w:sz w:val="26"/>
          <w:szCs w:val="26"/>
        </w:rPr>
        <w:t xml:space="preserve">VD: </w:t>
      </w:r>
    </w:p>
    <w:p w14:paraId="530ABD6C" w14:textId="38FC8E3F" w:rsidR="0016112B" w:rsidRPr="00920C63" w:rsidRDefault="0016112B" w:rsidP="003C02AF">
      <w:pPr>
        <w:tabs>
          <w:tab w:val="left" w:pos="450"/>
        </w:tabs>
        <w:jc w:val="both"/>
        <w:rPr>
          <w:rFonts w:ascii="Times New Roman" w:hAnsi="Times New Roman" w:cs="Times New Roman"/>
          <w:sz w:val="26"/>
          <w:szCs w:val="26"/>
        </w:rPr>
      </w:pPr>
    </w:p>
    <w:p w14:paraId="641706B3" w14:textId="5AC3D52C"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Một vector khác được tạo ra để đánh nhãn cho ý định. Khác biệt với trình phân phân loại huấn luy</w:t>
      </w:r>
      <w:r w:rsidRPr="00DF05B9">
        <w:rPr>
          <w:rFonts w:ascii="Times New Roman" w:hAnsi="Times New Roman" w:cs="Times New Roman"/>
          <w:sz w:val="26"/>
          <w:szCs w:val="26"/>
        </w:rPr>
        <w:t>ện sẵn, trình phân loại tensorflow_embedding hổ trợ nh</w:t>
      </w:r>
      <w:r w:rsidRPr="00D0490F">
        <w:rPr>
          <w:rFonts w:ascii="Times New Roman" w:hAnsi="Times New Roman" w:cs="Times New Roman"/>
          <w:sz w:val="26"/>
          <w:szCs w:val="26"/>
        </w:rPr>
        <w:t xml:space="preserve">ận dạng nhiều ý định. </w:t>
      </w:r>
    </w:p>
    <w:p w14:paraId="6268E834" w14:textId="0D975FFB"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VD: hello, tell me how to resize image.</w:t>
      </w:r>
    </w:p>
    <w:p w14:paraId="6DA0F14C" w14:textId="3320D16F"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=&gt; Thông điệp của người dùng bao gồm chào hỏi và hỏi về cách sử dụng.</w:t>
      </w:r>
    </w:p>
    <w:p w14:paraId="5255EBB7"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lastRenderedPageBreak/>
        <w:t>-</w:t>
      </w:r>
      <w:r w:rsidRPr="00D0490F">
        <w:rPr>
          <w:rFonts w:ascii="Times New Roman" w:hAnsi="Times New Roman" w:cs="Times New Roman"/>
          <w:sz w:val="26"/>
          <w:szCs w:val="26"/>
        </w:rPr>
        <w:tab/>
        <w:t>Trình phân loại này học các biểu diễn từ cho các vector đặc trưng và ý định. Cả 2 cách biểu diễn này đều có cùng số chiều, giúp đo khoảng cách vector giữa các biểu diễn từ đặc trưng và biểu diễn nhãn ý định bằng độ tương đồng cosine. Trong quá trình huấn luyện, sự tương đồng cosin giữa các thông điệp người dùng và nhãn mục đích liên quan được tối đa hóa.</w:t>
      </w:r>
    </w:p>
    <w:p w14:paraId="4540B61A"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 xml:space="preserve">Intent_classifier_tensorflow_embedding sẽ tối đa hóa sự tương đồng giữa thông điệp người dùng và ý định. Thuật toán này dựa trên StarSpace của Facebook, tuy nhiên có một vài điều chỉnh cho khác đi, thêm vào 2 hidden layers. Đầu ra của thuật toán này là bảng xếp hạng độ tương đồng từ cao đến thấp bao gồm các nhãn không khớp. </w:t>
      </w:r>
    </w:p>
    <w:p w14:paraId="5E96EF7E"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Khi nào nên sử dụng thành phần này:</w:t>
      </w:r>
    </w:p>
    <w:p w14:paraId="1D311250" w14:textId="02A8BA0F" w:rsidR="0016112B" w:rsidRDefault="0016112B"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Bởi vì trình phân loại này huấn luyện dữ liệu từ đầu, do đó dữ liệu c</w:t>
      </w:r>
      <w:r w:rsidR="003C02AF" w:rsidRPr="00DF05B9">
        <w:rPr>
          <w:rFonts w:ascii="Times New Roman" w:hAnsi="Times New Roman" w:cs="Times New Roman"/>
          <w:sz w:val="26"/>
          <w:szCs w:val="26"/>
        </w:rPr>
        <w:t>ần phải rất nhiều so vớ</w:t>
      </w:r>
      <w:r w:rsidR="003C02AF" w:rsidRPr="00D0490F">
        <w:rPr>
          <w:rFonts w:ascii="Times New Roman" w:hAnsi="Times New Roman" w:cs="Times New Roman"/>
          <w:sz w:val="26"/>
          <w:szCs w:val="26"/>
        </w:rPr>
        <w:t>i các mô hình đã huấn luyện sẵn. Tuy nhiên, khi trình phân loại này huấn luyện mô hình, nó sẽ tập trung (thích nghi) với các t</w:t>
      </w:r>
      <w:ins w:id="4954" w:author="Ly Tran Thi Ly" w:date="2019-06-20T17:52:00Z">
        <w:r w:rsidR="00B11AFE">
          <w:rPr>
            <w:rFonts w:ascii="Times New Roman" w:hAnsi="Times New Roman" w:cs="Times New Roman"/>
            <w:sz w:val="26"/>
            <w:szCs w:val="26"/>
          </w:rPr>
          <w:t>ê</w:t>
        </w:r>
      </w:ins>
      <w:del w:id="4955" w:author="Ly Tran Thi Ly" w:date="2019-06-20T17:52:00Z">
        <w:r w:rsidR="003C02AF" w:rsidRPr="00D0490F" w:rsidDel="00B11AFE">
          <w:rPr>
            <w:rFonts w:ascii="Times New Roman" w:hAnsi="Times New Roman" w:cs="Times New Roman"/>
            <w:sz w:val="26"/>
            <w:szCs w:val="26"/>
          </w:rPr>
          <w:delText>iề</w:delText>
        </w:r>
      </w:del>
      <w:r w:rsidR="003C02AF" w:rsidRPr="00D0490F">
        <w:rPr>
          <w:rFonts w:ascii="Times New Roman" w:hAnsi="Times New Roman" w:cs="Times New Roman"/>
          <w:sz w:val="26"/>
          <w:szCs w:val="26"/>
        </w:rPr>
        <w:t xml:space="preserve">n miền cụ thể có trong các ví dụ - không thiếu biểu diễn từ nào. </w:t>
      </w:r>
    </w:p>
    <w:p w14:paraId="35EFD96B" w14:textId="7CA2D91E" w:rsidR="0016112B" w:rsidRDefault="0028472E" w:rsidP="003C02AF">
      <w:pPr>
        <w:tabs>
          <w:tab w:val="left" w:pos="450"/>
        </w:tabs>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40160" behindDoc="0" locked="0" layoutInCell="1" allowOverlap="1" wp14:anchorId="0E70542E" wp14:editId="22C0454C">
                <wp:simplePos x="0" y="0"/>
                <wp:positionH relativeFrom="column">
                  <wp:posOffset>815340</wp:posOffset>
                </wp:positionH>
                <wp:positionV relativeFrom="paragraph">
                  <wp:posOffset>6000750</wp:posOffset>
                </wp:positionV>
                <wp:extent cx="3931920" cy="635"/>
                <wp:effectExtent l="0" t="0" r="0" b="0"/>
                <wp:wrapTopAndBottom/>
                <wp:docPr id="209" name="Hộp Văn bản 209"/>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76B260E4" w14:textId="0E81A212" w:rsidR="009E4E78" w:rsidRPr="00596FEA" w:rsidRDefault="009E4E78" w:rsidP="00A60A16">
                            <w:pPr>
                              <w:pStyle w:val="Chuthich"/>
                              <w:rPr>
                                <w:rFonts w:cs="Times New Roman"/>
                                <w:noProof/>
                                <w:sz w:val="28"/>
                                <w:szCs w:val="28"/>
                              </w:rPr>
                            </w:pPr>
                            <w:bookmarkStart w:id="4956" w:name="_Toc11535821"/>
                            <w:r>
                              <w:t xml:space="preserve">Hình 3. </w:t>
                            </w:r>
                            <w:fldSimple w:instr=" SEQ Hình_3. \* ARABIC ">
                              <w:ins w:id="4957" w:author="TRAN THI LY LY" w:date="2019-06-20T23:47:00Z">
                                <w:r w:rsidR="00887B15">
                                  <w:rPr>
                                    <w:noProof/>
                                  </w:rPr>
                                  <w:t>11</w:t>
                                </w:r>
                              </w:ins>
                              <w:ins w:id="4958" w:author="Ly Tran Thi Ly" w:date="2019-06-13T11:16:00Z">
                                <w:del w:id="4959" w:author="TRAN THI LY LY" w:date="2019-06-15T23:52:00Z">
                                  <w:r w:rsidDel="00BB7E17">
                                    <w:rPr>
                                      <w:noProof/>
                                    </w:rPr>
                                    <w:delText>11</w:delText>
                                  </w:r>
                                </w:del>
                              </w:ins>
                              <w:del w:id="4960" w:author="TRAN THI LY LY" w:date="2019-06-15T23:52:00Z">
                                <w:r w:rsidDel="00BB7E17">
                                  <w:rPr>
                                    <w:noProof/>
                                  </w:rPr>
                                  <w:delText>10</w:delText>
                                </w:r>
                              </w:del>
                            </w:fldSimple>
                            <w:r>
                              <w:t xml:space="preserve"> Quy tắc cơ bản để chọn trình phân loại ý định</w:t>
                            </w:r>
                            <w:bookmarkEnd w:id="49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0542E" id="Hộp Văn bản 209" o:spid="_x0000_s1050" type="#_x0000_t202" style="position:absolute;left:0;text-align:left;margin-left:64.2pt;margin-top:472.5pt;width:309.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" stroked="f">
                <v:textbox style="mso-fit-shape-to-text:t" inset="0,0,0,0">
                  <w:txbxContent>
                    <w:p w14:paraId="76B260E4" w14:textId="0E81A212" w:rsidR="009E4E78" w:rsidRPr="00596FEA" w:rsidRDefault="009E4E78" w:rsidP="00A60A16">
                      <w:pPr>
                        <w:pStyle w:val="Chuthich"/>
                        <w:rPr>
                          <w:rFonts w:cs="Times New Roman"/>
                          <w:noProof/>
                          <w:sz w:val="28"/>
                          <w:szCs w:val="28"/>
                        </w:rPr>
                      </w:pPr>
                      <w:bookmarkStart w:id="4961" w:name="_Toc11535821"/>
                      <w:r>
                        <w:t xml:space="preserve">Hình 3. </w:t>
                      </w:r>
                      <w:fldSimple w:instr=" SEQ Hình_3. \* ARABIC ">
                        <w:ins w:id="4962" w:author="TRAN THI LY LY" w:date="2019-06-20T23:47:00Z">
                          <w:r w:rsidR="00887B15">
                            <w:rPr>
                              <w:noProof/>
                            </w:rPr>
                            <w:t>11</w:t>
                          </w:r>
                        </w:ins>
                        <w:ins w:id="4963" w:author="Ly Tran Thi Ly" w:date="2019-06-13T11:16:00Z">
                          <w:del w:id="4964" w:author="TRAN THI LY LY" w:date="2019-06-15T23:52:00Z">
                            <w:r w:rsidDel="00BB7E17">
                              <w:rPr>
                                <w:noProof/>
                              </w:rPr>
                              <w:delText>11</w:delText>
                            </w:r>
                          </w:del>
                        </w:ins>
                        <w:del w:id="4965" w:author="TRAN THI LY LY" w:date="2019-06-15T23:52:00Z">
                          <w:r w:rsidDel="00BB7E17">
                            <w:rPr>
                              <w:noProof/>
                            </w:rPr>
                            <w:delText>10</w:delText>
                          </w:r>
                        </w:del>
                      </w:fldSimple>
                      <w:r>
                        <w:t xml:space="preserve"> Quy tắc cơ bản để chọn trình phân loại ý định</w:t>
                      </w:r>
                      <w:bookmarkEnd w:id="4961"/>
                    </w:p>
                  </w:txbxContent>
                </v:textbox>
                <w10:wrap type="topAndBottom"/>
              </v:shape>
            </w:pict>
          </mc:Fallback>
        </mc:AlternateContent>
      </w:r>
      <w:r w:rsidR="0016112B" w:rsidRPr="007A0606">
        <w:rPr>
          <w:rFonts w:ascii="Times New Roman" w:hAnsi="Times New Roman" w:cs="Times New Roman"/>
          <w:noProof/>
          <w:sz w:val="28"/>
          <w:szCs w:val="28"/>
        </w:rPr>
        <w:drawing>
          <wp:anchor distT="0" distB="0" distL="114300" distR="114300" simplePos="0" relativeHeight="251729920" behindDoc="1" locked="0" layoutInCell="1" allowOverlap="1" wp14:anchorId="129E8872" wp14:editId="3F60E0A5">
            <wp:simplePos x="0" y="0"/>
            <wp:positionH relativeFrom="column">
              <wp:posOffset>815532</wp:posOffset>
            </wp:positionH>
            <wp:positionV relativeFrom="paragraph">
              <wp:posOffset>458</wp:posOffset>
            </wp:positionV>
            <wp:extent cx="3931920" cy="5943600"/>
            <wp:effectExtent l="0" t="0" r="0" b="0"/>
            <wp:wrapTopAndBottom/>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1920" cy="5943600"/>
                    </a:xfrm>
                    <a:prstGeom prst="rect">
                      <a:avLst/>
                    </a:prstGeom>
                    <a:noFill/>
                    <a:ln>
                      <a:noFill/>
                    </a:ln>
                  </pic:spPr>
                </pic:pic>
              </a:graphicData>
            </a:graphic>
          </wp:anchor>
        </w:drawing>
      </w:r>
    </w:p>
    <w:p w14:paraId="5F6E8BC3" w14:textId="0296F715" w:rsidR="003C02AF" w:rsidRPr="00D0490F" w:rsidRDefault="0016112B" w:rsidP="003C02AF">
      <w:pPr>
        <w:tabs>
          <w:tab w:val="left" w:pos="450"/>
        </w:tabs>
        <w:jc w:val="both"/>
        <w:rPr>
          <w:rFonts w:ascii="Times New Roman" w:hAnsi="Times New Roman" w:cs="Times New Roman"/>
          <w:sz w:val="26"/>
          <w:szCs w:val="26"/>
        </w:rPr>
      </w:pPr>
      <w:r>
        <w:rPr>
          <w:rFonts w:ascii="Times New Roman" w:hAnsi="Times New Roman" w:cs="Times New Roman"/>
          <w:sz w:val="26"/>
          <w:szCs w:val="26"/>
        </w:rPr>
        <w:tab/>
      </w:r>
      <w:r w:rsidR="003C02AF" w:rsidRPr="00920C63">
        <w:rPr>
          <w:rFonts w:ascii="Times New Roman" w:hAnsi="Times New Roman" w:cs="Times New Roman"/>
          <w:sz w:val="26"/>
          <w:szCs w:val="26"/>
        </w:rPr>
        <w:t>Ngoài ra, nó là một ngôn ngữ độc lập và ta không phụ thuộc vào bất kì biểu diễn từ có kết quả tốt cho ngôn ngữ</w:t>
      </w:r>
      <w:r w:rsidR="003C02AF" w:rsidRPr="00DF05B9">
        <w:rPr>
          <w:rFonts w:ascii="Times New Roman" w:hAnsi="Times New Roman" w:cs="Times New Roman"/>
          <w:sz w:val="26"/>
          <w:szCs w:val="26"/>
        </w:rPr>
        <w:t xml:space="preserve"> nhất định. Một tính năng đặc trưng là nó hổ trợ các tin nhắn có nhiều ý đ</w:t>
      </w:r>
      <w:r w:rsidR="003C02AF" w:rsidRPr="00D0490F">
        <w:rPr>
          <w:rFonts w:ascii="Times New Roman" w:hAnsi="Times New Roman" w:cs="Times New Roman"/>
          <w:sz w:val="26"/>
          <w:szCs w:val="26"/>
        </w:rPr>
        <w:t>ịnh được mô tả như trên. Nói chung</w:t>
      </w:r>
      <w:del w:id="4966" w:author="Ly Tran Thi Ly" w:date="2019-06-11T10:49:00Z">
        <w:r w:rsidR="003C02AF" w:rsidRPr="00D0490F" w:rsidDel="004805B6">
          <w:rPr>
            <w:rFonts w:ascii="Times New Roman" w:hAnsi="Times New Roman" w:cs="Times New Roman"/>
            <w:sz w:val="26"/>
            <w:szCs w:val="26"/>
          </w:rPr>
          <w:delText>,</w:delText>
        </w:r>
      </w:del>
      <w:r w:rsidR="003C02AF" w:rsidRPr="00D0490F">
        <w:rPr>
          <w:rFonts w:ascii="Times New Roman" w:hAnsi="Times New Roman" w:cs="Times New Roman"/>
          <w:sz w:val="26"/>
          <w:szCs w:val="26"/>
        </w:rPr>
        <w:t xml:space="preserve"> điều này làm cho nó một phân loại rất linh hoạt cho các trường hợp sử dụng nâng cao.</w:t>
      </w:r>
    </w:p>
    <w:p w14:paraId="2EF4B39F" w14:textId="062FA024" w:rsidR="003C02AF" w:rsidRPr="00920C63" w:rsidRDefault="0028472E" w:rsidP="00A60A16">
      <w:pPr>
        <w:pStyle w:val="u5"/>
        <w:rPr>
          <w:rFonts w:cs="Times New Roman"/>
          <w:szCs w:val="26"/>
        </w:rPr>
      </w:pPr>
      <w:r>
        <w:rPr>
          <w:rFonts w:cs="Times New Roman"/>
          <w:szCs w:val="26"/>
        </w:rPr>
        <w:lastRenderedPageBreak/>
        <w:t>3.</w:t>
      </w:r>
      <w:ins w:id="4967" w:author="Ly Tran Thi Ly" w:date="2019-06-11T16:14:00Z">
        <w:r w:rsidR="0058492A">
          <w:rPr>
            <w:rFonts w:cs="Times New Roman"/>
            <w:szCs w:val="26"/>
          </w:rPr>
          <w:t>4</w:t>
        </w:r>
      </w:ins>
      <w:del w:id="4968" w:author="Ly Tran Thi Ly" w:date="2019-06-11T16:14:00Z">
        <w:r w:rsidDel="0058492A">
          <w:rPr>
            <w:rFonts w:cs="Times New Roman"/>
            <w:szCs w:val="26"/>
          </w:rPr>
          <w:delText>2</w:delText>
        </w:r>
      </w:del>
      <w:r>
        <w:rPr>
          <w:rFonts w:cs="Times New Roman"/>
          <w:szCs w:val="26"/>
        </w:rPr>
        <w:t xml:space="preserve">.3.2.2 </w:t>
      </w:r>
      <w:r w:rsidR="003C02AF" w:rsidRPr="00920C63">
        <w:rPr>
          <w:rFonts w:cs="Times New Roman"/>
          <w:szCs w:val="26"/>
        </w:rPr>
        <w:t>Trích xuất thực thể</w:t>
      </w:r>
    </w:p>
    <w:p w14:paraId="7C9BB74B" w14:textId="5FD378BB"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Hiểu được ý định của ngườ</w:t>
      </w:r>
      <w:r w:rsidRPr="00DF05B9">
        <w:rPr>
          <w:rFonts w:ascii="Times New Roman" w:hAnsi="Times New Roman" w:cs="Times New Roman"/>
          <w:sz w:val="26"/>
          <w:szCs w:val="26"/>
        </w:rPr>
        <w:t>i dùng là một vấn đề, một vấ</w:t>
      </w:r>
      <w:r w:rsidRPr="00D0490F">
        <w:rPr>
          <w:rFonts w:ascii="Times New Roman" w:hAnsi="Times New Roman" w:cs="Times New Roman"/>
          <w:sz w:val="26"/>
          <w:szCs w:val="26"/>
        </w:rPr>
        <w:t xml:space="preserve">n đề quan trọng không kém là trích xuất thông tin cần thiết từ thông điệp của người dùng. Đối với bài toán ở đây, </w:t>
      </w:r>
      <w:ins w:id="4969" w:author="Ly Tran Thi Ly" w:date="2019-06-20T17:52:00Z">
        <w:r w:rsidR="00B11AFE">
          <w:rPr>
            <w:rFonts w:ascii="Times New Roman" w:hAnsi="Times New Roman" w:cs="Times New Roman"/>
            <w:sz w:val="26"/>
            <w:szCs w:val="26"/>
          </w:rPr>
          <w:t xml:space="preserve">chúng </w:t>
        </w:r>
      </w:ins>
      <w:r w:rsidRPr="00D0490F">
        <w:rPr>
          <w:rFonts w:ascii="Times New Roman" w:hAnsi="Times New Roman" w:cs="Times New Roman"/>
          <w:sz w:val="26"/>
          <w:szCs w:val="26"/>
        </w:rPr>
        <w:t>tôi chọn Adobe để áp dụng, các thực thể mà</w:t>
      </w:r>
      <w:ins w:id="4970" w:author="Ly Tran Thi Ly" w:date="2019-06-20T17:52:00Z">
        <w:r w:rsidR="00B11AFE">
          <w:rPr>
            <w:rFonts w:ascii="Times New Roman" w:hAnsi="Times New Roman" w:cs="Times New Roman"/>
            <w:sz w:val="26"/>
            <w:szCs w:val="26"/>
          </w:rPr>
          <w:t xml:space="preserve"> chúng</w:t>
        </w:r>
      </w:ins>
      <w:r w:rsidRPr="00D0490F">
        <w:rPr>
          <w:rFonts w:ascii="Times New Roman" w:hAnsi="Times New Roman" w:cs="Times New Roman"/>
          <w:sz w:val="26"/>
          <w:szCs w:val="26"/>
        </w:rPr>
        <w:t xml:space="preserve"> tôi quan tâm đến ở đây là các đối tượng ở trong phần mềm Adobe và cụ thể ở đây là Adobe Photoshop. Rasa NLU có nhiều thành phần giúp ta trích xuất thực thể. Ngoài ra nếu ta phát triển được một tool trích xuất thực thể tốt hơn cho bài toán của mình, ta có thể thay thế.</w:t>
      </w:r>
    </w:p>
    <w:p w14:paraId="7CD3C4F5" w14:textId="7BA686E6"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Là mã nguồn mở, Rasa NLU tập trung đặc biệt vào khả năng tùy biến hoàn toàn. Rasa NLU cung cấp cho ch</w:t>
      </w:r>
      <w:ins w:id="4971" w:author="Ly Tran Thi Ly" w:date="2019-06-11T10:49:00Z">
        <w:r w:rsidR="004805B6">
          <w:rPr>
            <w:rFonts w:ascii="Times New Roman" w:hAnsi="Times New Roman" w:cs="Times New Roman"/>
            <w:sz w:val="26"/>
            <w:szCs w:val="26"/>
          </w:rPr>
          <w:t>úng</w:t>
        </w:r>
      </w:ins>
      <w:del w:id="4972" w:author="Ly Tran Thi Ly" w:date="2019-06-11T10:49:00Z">
        <w:r w:rsidRPr="00D0490F" w:rsidDel="004805B6">
          <w:rPr>
            <w:rFonts w:ascii="Times New Roman" w:hAnsi="Times New Roman" w:cs="Times New Roman"/>
            <w:sz w:val="26"/>
            <w:szCs w:val="26"/>
          </w:rPr>
          <w:delText>ungs</w:delText>
        </w:r>
      </w:del>
      <w:r w:rsidRPr="00D0490F">
        <w:rPr>
          <w:rFonts w:ascii="Times New Roman" w:hAnsi="Times New Roman" w:cs="Times New Roman"/>
          <w:sz w:val="26"/>
          <w:szCs w:val="26"/>
        </w:rPr>
        <w:t xml:space="preserve"> ta thành phần nhận dạng thực thể, có thể nhắm tới mục tiêu tùy chỉnh theo yêu cầu của </w:t>
      </w:r>
      <w:del w:id="4973" w:author="Ly Tran Thi Ly" w:date="2019-06-20T17:53:00Z">
        <w:r w:rsidRPr="00D0490F" w:rsidDel="00B11AFE">
          <w:rPr>
            <w:rFonts w:ascii="Times New Roman" w:hAnsi="Times New Roman" w:cs="Times New Roman"/>
            <w:sz w:val="26"/>
            <w:szCs w:val="26"/>
          </w:rPr>
          <w:delText>bạn</w:delText>
        </w:r>
      </w:del>
      <w:ins w:id="4974" w:author="Ly Tran Thi Ly" w:date="2019-06-20T17:53:00Z">
        <w:r w:rsidR="00B11AFE">
          <w:rPr>
            <w:rFonts w:ascii="Times New Roman" w:hAnsi="Times New Roman" w:cs="Times New Roman"/>
            <w:sz w:val="26"/>
            <w:szCs w:val="26"/>
          </w:rPr>
          <w:t>người lập trình</w:t>
        </w:r>
      </w:ins>
      <w:r w:rsidRPr="00D0490F">
        <w:rPr>
          <w:rFonts w:ascii="Times New Roman" w:hAnsi="Times New Roman" w:cs="Times New Roman"/>
          <w:sz w:val="26"/>
          <w:szCs w:val="26"/>
        </w:rPr>
        <w:t>.</w:t>
      </w:r>
    </w:p>
    <w:p w14:paraId="6337F000"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Nhận dạng thực thể với mô hình ngôn ngữ SpaCy: ner_spacy</w:t>
      </w:r>
    </w:p>
    <w:p w14:paraId="73FF19B9"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xml:space="preserve">+ Nhận dạng thực thể trên quy tắc dùng Facebook’s Duckling: ner_http_duckling. </w:t>
      </w:r>
    </w:p>
    <w:p w14:paraId="1C8AB35D"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Huấn luyện một trình trích xuất cho các thực thể tùy chỉnh: ner_crf.</w:t>
      </w:r>
    </w:p>
    <w:p w14:paraId="100FB2A8" w14:textId="6E7C1840" w:rsidR="003C02AF" w:rsidRPr="00920C63" w:rsidRDefault="0028472E" w:rsidP="00A60A16">
      <w:pPr>
        <w:pStyle w:val="u6"/>
        <w:rPr>
          <w:rFonts w:ascii="Times New Roman" w:hAnsi="Times New Roman" w:cs="Times New Roman"/>
          <w:sz w:val="26"/>
          <w:szCs w:val="26"/>
        </w:rPr>
      </w:pPr>
      <w:r>
        <w:rPr>
          <w:rFonts w:ascii="Times New Roman" w:hAnsi="Times New Roman" w:cs="Times New Roman"/>
          <w:sz w:val="26"/>
          <w:szCs w:val="26"/>
        </w:rPr>
        <w:t>3.</w:t>
      </w:r>
      <w:ins w:id="4975" w:author="Ly Tran Thi Ly" w:date="2019-06-11T16:14:00Z">
        <w:r w:rsidR="0058492A">
          <w:rPr>
            <w:rFonts w:ascii="Times New Roman" w:hAnsi="Times New Roman" w:cs="Times New Roman"/>
            <w:sz w:val="26"/>
            <w:szCs w:val="26"/>
          </w:rPr>
          <w:t>4</w:t>
        </w:r>
      </w:ins>
      <w:del w:id="4976" w:author="Ly Tran Thi Ly" w:date="2019-06-11T16:14:00Z">
        <w:r w:rsidDel="0058492A">
          <w:rPr>
            <w:rFonts w:ascii="Times New Roman" w:hAnsi="Times New Roman" w:cs="Times New Roman"/>
            <w:sz w:val="26"/>
            <w:szCs w:val="26"/>
          </w:rPr>
          <w:delText>2</w:delText>
        </w:r>
      </w:del>
      <w:r>
        <w:rPr>
          <w:rFonts w:ascii="Times New Roman" w:hAnsi="Times New Roman" w:cs="Times New Roman"/>
          <w:sz w:val="26"/>
          <w:szCs w:val="26"/>
        </w:rPr>
        <w:t xml:space="preserve">.3.2.2.1 </w:t>
      </w:r>
      <w:r w:rsidR="003C02AF" w:rsidRPr="00920C63">
        <w:rPr>
          <w:rFonts w:ascii="Times New Roman" w:hAnsi="Times New Roman" w:cs="Times New Roman"/>
          <w:sz w:val="26"/>
          <w:szCs w:val="26"/>
        </w:rPr>
        <w:t>Spacy</w:t>
      </w:r>
    </w:p>
    <w:p w14:paraId="45458F87" w14:textId="0F475315"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Thư viện SpaCy cung cấp các trình trích xuất thực thể được sàn lọc trướ</w:t>
      </w:r>
      <w:r w:rsidRPr="00DF05B9">
        <w:rPr>
          <w:rFonts w:ascii="Times New Roman" w:hAnsi="Times New Roman" w:cs="Times New Roman"/>
          <w:sz w:val="26"/>
          <w:szCs w:val="26"/>
        </w:rPr>
        <w:t>c. Như là biểu diễn từ, nhưng chỉ mộ</w:t>
      </w:r>
      <w:r w:rsidRPr="00D0490F">
        <w:rPr>
          <w:rFonts w:ascii="Times New Roman" w:hAnsi="Times New Roman" w:cs="Times New Roman"/>
          <w:sz w:val="26"/>
          <w:szCs w:val="26"/>
        </w:rPr>
        <w:t>t số ngôn ngữ được hổ trợ. Nếu ngôn ngữ bạn đang sử dụng cho bot được SpaCy hổ trợ thì ner_spacy là một đề xuất cho bạn để nhận dạng các tên thực thể: tên công ty, tên tổ chức, tên người,</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w:t>
      </w:r>
    </w:p>
    <w:p w14:paraId="18A0063C"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 xml:space="preserve">Đối với bài toán mà dữ liệu của chúng ta ít thì nên sử dụng spacy. Vì sử dụng mô hình pre-trained nên dữ liệu ngôn ngữ sẽ rất phong phú. </w:t>
      </w:r>
    </w:p>
    <w:p w14:paraId="4E1BFD9E" w14:textId="7BBD16F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VD: What is the image?</w:t>
      </w:r>
    </w:p>
    <w:p w14:paraId="22DD7DBA" w14:textId="2027018F"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xml:space="preserve">        What is the picture?</w:t>
      </w:r>
    </w:p>
    <w:p w14:paraId="262D0E8E"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=&gt; Với spacy image và picture sẽ được hiểu như nhau dù không có dữ liệu về picture, và spacy cũng sẽ biết được ý định muốn hỏi về đối tượng image.</w:t>
      </w:r>
    </w:p>
    <w:p w14:paraId="29942A17" w14:textId="4435C526" w:rsidR="003C02AF" w:rsidRPr="00D0490F" w:rsidDel="0004576B" w:rsidRDefault="003C02AF" w:rsidP="003C02AF">
      <w:pPr>
        <w:tabs>
          <w:tab w:val="left" w:pos="450"/>
        </w:tabs>
        <w:jc w:val="both"/>
        <w:rPr>
          <w:del w:id="4977" w:author="Ly Tran Thi Ly" w:date="2019-06-20T17:54:00Z"/>
          <w:rFonts w:ascii="Times New Roman" w:hAnsi="Times New Roman" w:cs="Times New Roman"/>
          <w:sz w:val="26"/>
          <w:szCs w:val="26"/>
        </w:rPr>
      </w:pPr>
      <w:del w:id="4978" w:author="Ly Tran Thi Ly" w:date="2019-06-20T17:54:00Z">
        <w:r w:rsidRPr="00D0490F" w:rsidDel="0004576B">
          <w:rPr>
            <w:rFonts w:ascii="Times New Roman" w:hAnsi="Times New Roman" w:cs="Times New Roman"/>
            <w:sz w:val="26"/>
            <w:szCs w:val="26"/>
          </w:rPr>
          <w:delText>-</w:delText>
        </w:r>
        <w:r w:rsidRPr="00D0490F" w:rsidDel="0004576B">
          <w:rPr>
            <w:rFonts w:ascii="Times New Roman" w:hAnsi="Times New Roman" w:cs="Times New Roman"/>
            <w:sz w:val="26"/>
            <w:szCs w:val="26"/>
          </w:rPr>
          <w:tab/>
          <w:delText xml:space="preserve">Về cách xử lý và thuật toán của spaCy thì đã được </w:delText>
        </w:r>
      </w:del>
      <w:del w:id="4979" w:author="Ly Tran Thi Ly" w:date="2019-06-20T17:53:00Z">
        <w:r w:rsidRPr="00D0490F" w:rsidDel="0004576B">
          <w:rPr>
            <w:rFonts w:ascii="Times New Roman" w:hAnsi="Times New Roman" w:cs="Times New Roman"/>
            <w:sz w:val="26"/>
            <w:szCs w:val="26"/>
          </w:rPr>
          <w:delText xml:space="preserve">public </w:delText>
        </w:r>
      </w:del>
      <w:del w:id="4980" w:author="Ly Tran Thi Ly" w:date="2019-06-20T17:54:00Z">
        <w:r w:rsidRPr="00D0490F" w:rsidDel="0004576B">
          <w:rPr>
            <w:rFonts w:ascii="Times New Roman" w:hAnsi="Times New Roman" w:cs="Times New Roman"/>
            <w:sz w:val="26"/>
            <w:szCs w:val="26"/>
          </w:rPr>
          <w:delText>trên mạng rồi.</w:delText>
        </w:r>
      </w:del>
    </w:p>
    <w:p w14:paraId="341F794A" w14:textId="2854C8BB" w:rsidR="003C02AF" w:rsidRPr="00920C63" w:rsidRDefault="0028472E" w:rsidP="00A60A16">
      <w:pPr>
        <w:pStyle w:val="u6"/>
        <w:rPr>
          <w:rFonts w:ascii="Times New Roman" w:hAnsi="Times New Roman" w:cs="Times New Roman"/>
          <w:sz w:val="26"/>
          <w:szCs w:val="26"/>
        </w:rPr>
      </w:pPr>
      <w:r>
        <w:rPr>
          <w:rFonts w:ascii="Times New Roman" w:hAnsi="Times New Roman" w:cs="Times New Roman"/>
          <w:sz w:val="26"/>
          <w:szCs w:val="26"/>
        </w:rPr>
        <w:t>3.</w:t>
      </w:r>
      <w:ins w:id="4981" w:author="Ly Tran Thi Ly" w:date="2019-06-11T16:14:00Z">
        <w:r w:rsidR="0058492A">
          <w:rPr>
            <w:rFonts w:ascii="Times New Roman" w:hAnsi="Times New Roman" w:cs="Times New Roman"/>
            <w:sz w:val="26"/>
            <w:szCs w:val="26"/>
          </w:rPr>
          <w:t>4</w:t>
        </w:r>
      </w:ins>
      <w:del w:id="4982" w:author="Ly Tran Thi Ly" w:date="2019-06-11T16:14:00Z">
        <w:r w:rsidDel="0058492A">
          <w:rPr>
            <w:rFonts w:ascii="Times New Roman" w:hAnsi="Times New Roman" w:cs="Times New Roman"/>
            <w:sz w:val="26"/>
            <w:szCs w:val="26"/>
          </w:rPr>
          <w:delText>2</w:delText>
        </w:r>
      </w:del>
      <w:r>
        <w:rPr>
          <w:rFonts w:ascii="Times New Roman" w:hAnsi="Times New Roman" w:cs="Times New Roman"/>
          <w:sz w:val="26"/>
          <w:szCs w:val="26"/>
        </w:rPr>
        <w:t xml:space="preserve">.3.2.2.2 </w:t>
      </w:r>
      <w:r w:rsidR="003C02AF" w:rsidRPr="00920C63">
        <w:rPr>
          <w:rFonts w:ascii="Times New Roman" w:hAnsi="Times New Roman" w:cs="Times New Roman"/>
          <w:sz w:val="26"/>
          <w:szCs w:val="26"/>
        </w:rPr>
        <w:t>Duckling</w:t>
      </w:r>
    </w:p>
    <w:p w14:paraId="367CE9EB" w14:textId="3D45724D"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Duckling là một trình trích xuất thực thể dựa trên các luật được phát triể</w:t>
      </w:r>
      <w:r w:rsidRPr="00DF05B9">
        <w:rPr>
          <w:rFonts w:ascii="Times New Roman" w:hAnsi="Times New Roman" w:cs="Times New Roman"/>
          <w:sz w:val="26"/>
          <w:szCs w:val="26"/>
        </w:rPr>
        <w:t>n bởi ông lớn Facebook. Giả sử khi bạ</w:t>
      </w:r>
      <w:r w:rsidRPr="00D0490F">
        <w:rPr>
          <w:rFonts w:ascii="Times New Roman" w:hAnsi="Times New Roman" w:cs="Times New Roman"/>
          <w:sz w:val="26"/>
          <w:szCs w:val="26"/>
        </w:rPr>
        <w:t>n muốn trích xuất các dữ liệu kiểu number như số tiền, số tài khoản, khoảng cách,</w:t>
      </w:r>
      <w:del w:id="4983" w:author="Ly Tran Thi Ly" w:date="2019-06-11T10:49:00Z">
        <w:r w:rsidR="00DB7B54" w:rsidDel="004805B6">
          <w:rPr>
            <w:rFonts w:ascii="Times New Roman" w:hAnsi="Times New Roman" w:cs="Times New Roman"/>
            <w:sz w:val="26"/>
            <w:szCs w:val="26"/>
          </w:rPr>
          <w:delText xml:space="preserve"> </w:delText>
        </w:r>
      </w:del>
      <w:r w:rsidRPr="00D0490F">
        <w:rPr>
          <w:rFonts w:ascii="Times New Roman" w:hAnsi="Times New Roman" w:cs="Times New Roman"/>
          <w:sz w:val="26"/>
          <w:szCs w:val="26"/>
        </w:rPr>
        <w:t>… thì đây là một trình khá phù hợp. Duckling được triển khai trong Haskell và không được các thư viện Python hỗ trợ tốt. Để giao tiếp và sử dụng với Duckling, Rasa NLU sử dụng giao diện REST của Duckling, do đó phải chạy server Duckling khi thêm thành phần ner_duckling_http vào trong pipeline. Cách dễ nhất để chạy server Duckling là sử dụ</w:t>
      </w:r>
      <w:ins w:id="4984" w:author="Ly Tran Thi Ly" w:date="2019-06-20T17:57:00Z">
        <w:r w:rsidR="0004576B">
          <w:rPr>
            <w:rFonts w:ascii="Times New Roman" w:hAnsi="Times New Roman" w:cs="Times New Roman"/>
            <w:sz w:val="26"/>
            <w:szCs w:val="26"/>
          </w:rPr>
          <w:t xml:space="preserve"> </w:t>
        </w:r>
      </w:ins>
      <w:r w:rsidRPr="00D0490F">
        <w:rPr>
          <w:rFonts w:ascii="Times New Roman" w:hAnsi="Times New Roman" w:cs="Times New Roman"/>
          <w:sz w:val="26"/>
          <w:szCs w:val="26"/>
        </w:rPr>
        <w:t>ng docker được rasa cung cấp:</w:t>
      </w:r>
    </w:p>
    <w:p w14:paraId="7126B4A2" w14:textId="77777777"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lastRenderedPageBreak/>
        <w:t>docker run -p 8000:8000 rasa/rasa_duckling</w:t>
      </w:r>
    </w:p>
    <w:p w14:paraId="74ECAA01" w14:textId="3D6D0D26" w:rsidR="003C02AF" w:rsidRPr="00920C63" w:rsidRDefault="0028472E" w:rsidP="00A60A16">
      <w:pPr>
        <w:pStyle w:val="u6"/>
        <w:rPr>
          <w:rFonts w:ascii="Times New Roman" w:hAnsi="Times New Roman" w:cs="Times New Roman"/>
          <w:sz w:val="26"/>
          <w:szCs w:val="26"/>
        </w:rPr>
      </w:pPr>
      <w:r>
        <w:rPr>
          <w:rFonts w:ascii="Times New Roman" w:hAnsi="Times New Roman" w:cs="Times New Roman"/>
          <w:sz w:val="26"/>
          <w:szCs w:val="26"/>
        </w:rPr>
        <w:t>3.</w:t>
      </w:r>
      <w:ins w:id="4985" w:author="Ly Tran Thi Ly" w:date="2019-06-11T16:14:00Z">
        <w:r w:rsidR="0058492A">
          <w:rPr>
            <w:rFonts w:ascii="Times New Roman" w:hAnsi="Times New Roman" w:cs="Times New Roman"/>
            <w:sz w:val="26"/>
            <w:szCs w:val="26"/>
          </w:rPr>
          <w:t>4</w:t>
        </w:r>
      </w:ins>
      <w:del w:id="4986" w:author="Ly Tran Thi Ly" w:date="2019-06-11T16:14:00Z">
        <w:r w:rsidDel="0058492A">
          <w:rPr>
            <w:rFonts w:ascii="Times New Roman" w:hAnsi="Times New Roman" w:cs="Times New Roman"/>
            <w:sz w:val="26"/>
            <w:szCs w:val="26"/>
          </w:rPr>
          <w:delText>2</w:delText>
        </w:r>
      </w:del>
      <w:r>
        <w:rPr>
          <w:rFonts w:ascii="Times New Roman" w:hAnsi="Times New Roman" w:cs="Times New Roman"/>
          <w:sz w:val="26"/>
          <w:szCs w:val="26"/>
        </w:rPr>
        <w:t xml:space="preserve">.3.2.2.3 </w:t>
      </w:r>
      <w:r w:rsidR="003C02AF" w:rsidRPr="00920C63">
        <w:rPr>
          <w:rFonts w:ascii="Times New Roman" w:hAnsi="Times New Roman" w:cs="Times New Roman"/>
          <w:sz w:val="26"/>
          <w:szCs w:val="26"/>
        </w:rPr>
        <w:t>Ner_CRF</w:t>
      </w:r>
    </w:p>
    <w:p w14:paraId="3642CBA5" w14:textId="77777777"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 xml:space="preserve"> Cả ner_spacy và ner_duckling đều không yêu cầu bạn chú thích bất kỳ dữ liệu đào tạo nào của bạn, vì chúng đang sử dụng các trình phân loạ</w:t>
      </w:r>
      <w:r w:rsidRPr="00DF05B9">
        <w:rPr>
          <w:rFonts w:ascii="Times New Roman" w:hAnsi="Times New Roman" w:cs="Times New Roman"/>
          <w:sz w:val="26"/>
          <w:szCs w:val="26"/>
        </w:rPr>
        <w:t>i được xử lý trước (spaCy) hoặc các phươ</w:t>
      </w:r>
      <w:r w:rsidRPr="00D0490F">
        <w:rPr>
          <w:rFonts w:ascii="Times New Roman" w:hAnsi="Times New Roman" w:cs="Times New Roman"/>
          <w:sz w:val="26"/>
          <w:szCs w:val="26"/>
        </w:rPr>
        <w:t>ng pháp dựa trên quy tắc (Duckling). Thành phần ner_crf huấn luyện một trường ngẫu nhiên có điều kiện, sau đó được sử dụng để gắn thẻ các thực thể trong thông điệp người dùng. Vì thành phần này được đào tạo từ đầu như một phần của đường ống NLU (NLU pipeline), ta phải tự chú thích dữ liệu đào tạo của mình.</w:t>
      </w:r>
    </w:p>
    <w:p w14:paraId="691669CB" w14:textId="72642511" w:rsidR="003C02AF" w:rsidRPr="00920C63" w:rsidRDefault="0028472E" w:rsidP="003C02AF">
      <w:pPr>
        <w:tabs>
          <w:tab w:val="left" w:pos="450"/>
        </w:tabs>
        <w:jc w:val="both"/>
        <w:rPr>
          <w:rFonts w:ascii="Times New Roman" w:hAnsi="Times New Roman" w:cs="Times New Roman"/>
          <w:sz w:val="26"/>
          <w:szCs w:val="26"/>
        </w:rPr>
      </w:pPr>
      <w:r>
        <w:rPr>
          <w:noProof/>
        </w:rPr>
        <mc:AlternateContent>
          <mc:Choice Requires="wps">
            <w:drawing>
              <wp:anchor distT="0" distB="0" distL="114300" distR="114300" simplePos="0" relativeHeight="251734016" behindDoc="1" locked="0" layoutInCell="1" allowOverlap="1" wp14:anchorId="5A187DF4" wp14:editId="54B150DF">
                <wp:simplePos x="0" y="0"/>
                <wp:positionH relativeFrom="column">
                  <wp:posOffset>0</wp:posOffset>
                </wp:positionH>
                <wp:positionV relativeFrom="paragraph">
                  <wp:posOffset>2079625</wp:posOffset>
                </wp:positionV>
                <wp:extent cx="5733415" cy="635"/>
                <wp:effectExtent l="0" t="0" r="0" b="0"/>
                <wp:wrapTight wrapText="bothSides">
                  <wp:wrapPolygon edited="0">
                    <wp:start x="0" y="0"/>
                    <wp:lineTo x="0" y="21600"/>
                    <wp:lineTo x="21600" y="21600"/>
                    <wp:lineTo x="21600" y="0"/>
                  </wp:wrapPolygon>
                </wp:wrapTight>
                <wp:docPr id="195" name="Hộp Văn bản 19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0E1F71F" w14:textId="20AD4767" w:rsidR="009E4E78" w:rsidRPr="007859DD" w:rsidRDefault="009E4E78" w:rsidP="00A60A16">
                            <w:pPr>
                              <w:pStyle w:val="Chuthich"/>
                              <w:rPr>
                                <w:rFonts w:eastAsia="Times New Roman" w:cs="Times New Roman"/>
                                <w:noProof/>
                                <w:sz w:val="28"/>
                                <w:szCs w:val="28"/>
                              </w:rPr>
                            </w:pPr>
                            <w:bookmarkStart w:id="4987" w:name="_Toc11535822"/>
                            <w:r>
                              <w:t xml:space="preserve">Hình 3. </w:t>
                            </w:r>
                            <w:fldSimple w:instr=" SEQ Hình_3. \* ARABIC ">
                              <w:ins w:id="4988" w:author="TRAN THI LY LY" w:date="2019-06-20T23:47:00Z">
                                <w:r w:rsidR="00887B15">
                                  <w:rPr>
                                    <w:noProof/>
                                  </w:rPr>
                                  <w:t>12</w:t>
                                </w:r>
                              </w:ins>
                              <w:ins w:id="4989" w:author="Ly Tran Thi Ly" w:date="2019-06-13T11:17:00Z">
                                <w:del w:id="4990" w:author="TRAN THI LY LY" w:date="2019-06-15T23:52:00Z">
                                  <w:r w:rsidDel="00BB7E17">
                                    <w:rPr>
                                      <w:noProof/>
                                    </w:rPr>
                                    <w:delText>12</w:delText>
                                  </w:r>
                                </w:del>
                              </w:ins>
                              <w:del w:id="4991" w:author="TRAN THI LY LY" w:date="2019-06-15T23:52:00Z">
                                <w:r w:rsidDel="00BB7E17">
                                  <w:rPr>
                                    <w:noProof/>
                                  </w:rPr>
                                  <w:delText>11</w:delText>
                                </w:r>
                              </w:del>
                            </w:fldSimple>
                            <w:r>
                              <w:t xml:space="preserve"> Ví dụ về dữ liệu huấn luyện cho intent what_object</w:t>
                            </w:r>
                            <w:bookmarkEnd w:id="4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7DF4" id="Hộp Văn bản 195" o:spid="_x0000_s1051" type="#_x0000_t202" style="position:absolute;left:0;text-align:left;margin-left:0;margin-top:163.75pt;width:451.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" stroked="f">
                <v:textbox style="mso-fit-shape-to-text:t" inset="0,0,0,0">
                  <w:txbxContent>
                    <w:p w14:paraId="00E1F71F" w14:textId="20AD4767" w:rsidR="009E4E78" w:rsidRPr="007859DD" w:rsidRDefault="009E4E78" w:rsidP="00A60A16">
                      <w:pPr>
                        <w:pStyle w:val="Chuthich"/>
                        <w:rPr>
                          <w:rFonts w:eastAsia="Times New Roman" w:cs="Times New Roman"/>
                          <w:noProof/>
                          <w:sz w:val="28"/>
                          <w:szCs w:val="28"/>
                        </w:rPr>
                      </w:pPr>
                      <w:bookmarkStart w:id="4992" w:name="_Toc11535822"/>
                      <w:r>
                        <w:t xml:space="preserve">Hình 3. </w:t>
                      </w:r>
                      <w:fldSimple w:instr=" SEQ Hình_3. \* ARABIC ">
                        <w:ins w:id="4993" w:author="TRAN THI LY LY" w:date="2019-06-20T23:47:00Z">
                          <w:r w:rsidR="00887B15">
                            <w:rPr>
                              <w:noProof/>
                            </w:rPr>
                            <w:t>12</w:t>
                          </w:r>
                        </w:ins>
                        <w:ins w:id="4994" w:author="Ly Tran Thi Ly" w:date="2019-06-13T11:17:00Z">
                          <w:del w:id="4995" w:author="TRAN THI LY LY" w:date="2019-06-15T23:52:00Z">
                            <w:r w:rsidDel="00BB7E17">
                              <w:rPr>
                                <w:noProof/>
                              </w:rPr>
                              <w:delText>12</w:delText>
                            </w:r>
                          </w:del>
                        </w:ins>
                        <w:del w:id="4996" w:author="TRAN THI LY LY" w:date="2019-06-15T23:52:00Z">
                          <w:r w:rsidDel="00BB7E17">
                            <w:rPr>
                              <w:noProof/>
                            </w:rPr>
                            <w:delText>11</w:delText>
                          </w:r>
                        </w:del>
                      </w:fldSimple>
                      <w:r>
                        <w:t xml:space="preserve"> Ví dụ về dữ liệu huấn luyện cho intent what_object</w:t>
                      </w:r>
                      <w:bookmarkEnd w:id="4992"/>
                    </w:p>
                  </w:txbxContent>
                </v:textbox>
                <w10:wrap type="tight"/>
              </v:shape>
            </w:pict>
          </mc:Fallback>
        </mc:AlternateContent>
      </w:r>
      <w:r w:rsidRPr="007A0606">
        <w:rPr>
          <w:rFonts w:ascii="Times New Roman" w:eastAsia="Times New Roman" w:hAnsi="Times New Roman" w:cs="Times New Roman"/>
          <w:noProof/>
          <w:sz w:val="28"/>
          <w:szCs w:val="28"/>
        </w:rPr>
        <w:drawing>
          <wp:anchor distT="0" distB="0" distL="114300" distR="114300" simplePos="0" relativeHeight="251731968" behindDoc="1" locked="0" layoutInCell="1" allowOverlap="1" wp14:anchorId="37887BD5" wp14:editId="0A0358CC">
            <wp:simplePos x="0" y="0"/>
            <wp:positionH relativeFrom="column">
              <wp:posOffset>0</wp:posOffset>
            </wp:positionH>
            <wp:positionV relativeFrom="paragraph">
              <wp:posOffset>308610</wp:posOffset>
            </wp:positionV>
            <wp:extent cx="5733415" cy="1714310"/>
            <wp:effectExtent l="0" t="0" r="635" b="635"/>
            <wp:wrapTight wrapText="bothSides">
              <wp:wrapPolygon edited="0">
                <wp:start x="0" y="0"/>
                <wp:lineTo x="0" y="21368"/>
                <wp:lineTo x="21531" y="21368"/>
                <wp:lineTo x="21531" y="0"/>
                <wp:lineTo x="0" y="0"/>
              </wp:wrapPolygon>
            </wp:wrapTight>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1714310"/>
                    </a:xfrm>
                    <a:prstGeom prst="rect">
                      <a:avLst/>
                    </a:prstGeom>
                    <a:noFill/>
                    <a:ln>
                      <a:noFill/>
                    </a:ln>
                  </pic:spPr>
                </pic:pic>
              </a:graphicData>
            </a:graphic>
          </wp:anchor>
        </w:drawing>
      </w:r>
    </w:p>
    <w:p w14:paraId="1BE58A0F" w14:textId="77777777"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Ý tưởng về bài toán này:</w:t>
      </w:r>
    </w:p>
    <w:p w14:paraId="4FEE17D9" w14:textId="77777777"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Dữ liệu đầu vào của chúng ta là một câu:</w:t>
      </w:r>
    </w:p>
    <w:p w14:paraId="7C15B4B9" w14:textId="089F0892"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x = (x1,</w:t>
      </w:r>
      <w:r w:rsidR="00DB7B54">
        <w:rPr>
          <w:rFonts w:ascii="Times New Roman" w:hAnsi="Times New Roman" w:cs="Times New Roman"/>
          <w:sz w:val="26"/>
          <w:szCs w:val="26"/>
        </w:rPr>
        <w:t xml:space="preserve"> </w:t>
      </w:r>
      <w:r w:rsidRPr="00920C63">
        <w:rPr>
          <w:rFonts w:ascii="Times New Roman" w:hAnsi="Times New Roman" w:cs="Times New Roman"/>
          <w:sz w:val="26"/>
          <w:szCs w:val="26"/>
        </w:rPr>
        <w:t>x2,</w:t>
      </w:r>
      <w:r w:rsidR="00DB7B54">
        <w:rPr>
          <w:rFonts w:ascii="Times New Roman" w:hAnsi="Times New Roman" w:cs="Times New Roman"/>
          <w:sz w:val="26"/>
          <w:szCs w:val="26"/>
        </w:rPr>
        <w:t xml:space="preserve"> </w:t>
      </w:r>
      <w:r w:rsidRPr="00920C63">
        <w:rPr>
          <w:rFonts w:ascii="Times New Roman" w:hAnsi="Times New Roman" w:cs="Times New Roman"/>
          <w:sz w:val="26"/>
          <w:szCs w:val="26"/>
        </w:rPr>
        <w:t>…,</w:t>
      </w:r>
      <w:r w:rsidR="00DB7B54">
        <w:rPr>
          <w:rFonts w:ascii="Times New Roman" w:hAnsi="Times New Roman" w:cs="Times New Roman"/>
          <w:sz w:val="26"/>
          <w:szCs w:val="26"/>
        </w:rPr>
        <w:t xml:space="preserve"> </w:t>
      </w:r>
      <w:r w:rsidRPr="00920C63">
        <w:rPr>
          <w:rFonts w:ascii="Times New Roman" w:hAnsi="Times New Roman" w:cs="Times New Roman"/>
          <w:sz w:val="26"/>
          <w:szCs w:val="26"/>
        </w:rPr>
        <w:t>xn)</w:t>
      </w:r>
    </w:p>
    <w:p w14:paraId="67C315B1" w14:textId="77777777" w:rsidR="003C02AF" w:rsidRPr="00DF05B9"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Dữ liệu đầu ra là các thẻ được đ</w:t>
      </w:r>
      <w:r w:rsidRPr="00DF05B9">
        <w:rPr>
          <w:rFonts w:ascii="Times New Roman" w:hAnsi="Times New Roman" w:cs="Times New Roman"/>
          <w:sz w:val="26"/>
          <w:szCs w:val="26"/>
        </w:rPr>
        <w:t>ặt tên</w:t>
      </w:r>
    </w:p>
    <w:p w14:paraId="42240423" w14:textId="6FFAEE90" w:rsidR="003C02AF" w:rsidRPr="00DF05B9" w:rsidRDefault="003C02AF" w:rsidP="003C02AF">
      <w:pPr>
        <w:tabs>
          <w:tab w:val="left" w:pos="450"/>
        </w:tabs>
        <w:jc w:val="both"/>
        <w:rPr>
          <w:rFonts w:ascii="Times New Roman" w:hAnsi="Times New Roman" w:cs="Times New Roman"/>
          <w:sz w:val="26"/>
          <w:szCs w:val="26"/>
        </w:rPr>
      </w:pPr>
      <w:r w:rsidRPr="00DF05B9">
        <w:rPr>
          <w:rFonts w:ascii="Times New Roman" w:hAnsi="Times New Roman" w:cs="Times New Roman"/>
          <w:sz w:val="26"/>
          <w:szCs w:val="26"/>
        </w:rPr>
        <w:t xml:space="preserve">               s = (s1,</w:t>
      </w:r>
      <w:r w:rsidR="00DB7B54">
        <w:rPr>
          <w:rFonts w:ascii="Times New Roman" w:hAnsi="Times New Roman" w:cs="Times New Roman"/>
          <w:sz w:val="26"/>
          <w:szCs w:val="26"/>
        </w:rPr>
        <w:t xml:space="preserve"> </w:t>
      </w:r>
      <w:r w:rsidRPr="00DF05B9">
        <w:rPr>
          <w:rFonts w:ascii="Times New Roman" w:hAnsi="Times New Roman" w:cs="Times New Roman"/>
          <w:sz w:val="26"/>
          <w:szCs w:val="26"/>
        </w:rPr>
        <w:t>s2,</w:t>
      </w:r>
      <w:r w:rsidR="00DB7B54">
        <w:rPr>
          <w:rFonts w:ascii="Times New Roman" w:hAnsi="Times New Roman" w:cs="Times New Roman"/>
          <w:sz w:val="26"/>
          <w:szCs w:val="26"/>
        </w:rPr>
        <w:t xml:space="preserve"> </w:t>
      </w:r>
      <w:r w:rsidRPr="00DF05B9">
        <w:rPr>
          <w:rFonts w:ascii="Times New Roman" w:hAnsi="Times New Roman" w:cs="Times New Roman"/>
          <w:sz w:val="26"/>
          <w:szCs w:val="26"/>
        </w:rPr>
        <w:t>…, sn)</w:t>
      </w:r>
    </w:p>
    <w:p w14:paraId="7ABF8E93" w14:textId="77777777" w:rsidR="003C02AF" w:rsidRPr="00D0490F" w:rsidRDefault="003C02AF" w:rsidP="003C02AF">
      <w:pPr>
        <w:tabs>
          <w:tab w:val="left" w:pos="450"/>
        </w:tabs>
        <w:jc w:val="both"/>
        <w:rPr>
          <w:rFonts w:ascii="Times New Roman" w:hAnsi="Times New Roman" w:cs="Times New Roman"/>
          <w:sz w:val="26"/>
          <w:szCs w:val="26"/>
        </w:rPr>
      </w:pPr>
      <w:r w:rsidRPr="00DF05B9">
        <w:rPr>
          <w:rFonts w:ascii="Times New Roman" w:hAnsi="Times New Roman" w:cs="Times New Roman"/>
          <w:sz w:val="26"/>
          <w:szCs w:val="26"/>
        </w:rPr>
        <w:t>Mô hình hóa dữ liệu đầ</w:t>
      </w:r>
      <w:r w:rsidRPr="00D0490F">
        <w:rPr>
          <w:rFonts w:ascii="Times New Roman" w:hAnsi="Times New Roman" w:cs="Times New Roman"/>
          <w:sz w:val="26"/>
          <w:szCs w:val="26"/>
        </w:rPr>
        <w:t>u ra dưới dạng xác suất có điều kiện:</w:t>
      </w:r>
    </w:p>
    <w:p w14:paraId="21CD91C5" w14:textId="6AE0B4C0"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xml:space="preserve">               </w:t>
      </w:r>
      <w:r w:rsidR="00DB7B54" w:rsidRPr="00D0490F">
        <w:rPr>
          <w:rFonts w:ascii="Times New Roman" w:hAnsi="Times New Roman" w:cs="Times New Roman"/>
          <w:sz w:val="26"/>
          <w:szCs w:val="26"/>
        </w:rPr>
        <w:t>P</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(s1,</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s2,</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sn |x1,</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x2,</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w:t>
      </w:r>
      <w:r w:rsidR="00DB7B54">
        <w:rPr>
          <w:rFonts w:ascii="Times New Roman" w:hAnsi="Times New Roman" w:cs="Times New Roman"/>
          <w:sz w:val="26"/>
          <w:szCs w:val="26"/>
        </w:rPr>
        <w:t xml:space="preserve"> </w:t>
      </w:r>
      <w:r w:rsidRPr="00D0490F">
        <w:rPr>
          <w:rFonts w:ascii="Times New Roman" w:hAnsi="Times New Roman" w:cs="Times New Roman"/>
          <w:sz w:val="26"/>
          <w:szCs w:val="26"/>
        </w:rPr>
        <w:t>xn)</w:t>
      </w:r>
    </w:p>
    <w:p w14:paraId="665DE97D" w14:textId="6D97A61C" w:rsidR="003C02A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Chúng ta cần xác định một biểu đồ đặc trưng ánh xạ toàn bộ chuỗi đầu vào (x) với toàn bộ chuỗi (s) thành một vector đặc trưng (d chiều). Sau đó có thể sử dụng mô hình nó dưới dạng mô hình log-linear với vector tham số w:</w:t>
      </w:r>
    </w:p>
    <w:p w14:paraId="7947F480" w14:textId="3815BC86" w:rsidR="003C02AF" w:rsidRPr="00920C63" w:rsidRDefault="0028472E" w:rsidP="003C02AF">
      <w:pPr>
        <w:tabs>
          <w:tab w:val="left" w:pos="450"/>
        </w:tabs>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41184" behindDoc="1" locked="0" layoutInCell="1" allowOverlap="1" wp14:anchorId="0CE4102B" wp14:editId="562D5F5C">
            <wp:simplePos x="0" y="0"/>
            <wp:positionH relativeFrom="margin">
              <wp:posOffset>1017905</wp:posOffset>
            </wp:positionH>
            <wp:positionV relativeFrom="paragraph">
              <wp:posOffset>53340</wp:posOffset>
            </wp:positionV>
            <wp:extent cx="3743325" cy="1800225"/>
            <wp:effectExtent l="0" t="0" r="9525" b="9525"/>
            <wp:wrapTopAndBottom/>
            <wp:docPr id="210" name="Hình ảnh 210" descr="Kp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p89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3325" cy="1800225"/>
                    </a:xfrm>
                    <a:prstGeom prst="rect">
                      <a:avLst/>
                    </a:prstGeom>
                    <a:noFill/>
                  </pic:spPr>
                </pic:pic>
              </a:graphicData>
            </a:graphic>
            <wp14:sizeRelH relativeFrom="page">
              <wp14:pctWidth>0</wp14:pctWidth>
            </wp14:sizeRelH>
            <wp14:sizeRelV relativeFrom="page">
              <wp14:pctHeight>0</wp14:pctHeight>
            </wp14:sizeRelV>
          </wp:anchor>
        </w:drawing>
      </w:r>
    </w:p>
    <w:p w14:paraId="587BBA6D" w14:textId="58DD68B0" w:rsidR="003C02AF" w:rsidRDefault="003C02AF" w:rsidP="003C02AF">
      <w:pPr>
        <w:tabs>
          <w:tab w:val="left" w:pos="450"/>
        </w:tabs>
        <w:jc w:val="both"/>
        <w:rPr>
          <w:ins w:id="4997" w:author="Admin" w:date="2019-06-11T18:33:00Z"/>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Mô hình cho CRF rất nhiều bao gồm sklearn_crfsuite.CRF, mô hình sử dụng mạng neural Bi-LSTM-CRF,</w:t>
      </w:r>
      <w:r w:rsidR="00DB7B54">
        <w:rPr>
          <w:rFonts w:ascii="Times New Roman" w:hAnsi="Times New Roman" w:cs="Times New Roman"/>
          <w:sz w:val="26"/>
          <w:szCs w:val="26"/>
        </w:rPr>
        <w:t xml:space="preserve"> </w:t>
      </w:r>
      <w:r w:rsidRPr="00920C63">
        <w:rPr>
          <w:rFonts w:ascii="Times New Roman" w:hAnsi="Times New Roman" w:cs="Times New Roman"/>
          <w:sz w:val="26"/>
          <w:szCs w:val="26"/>
        </w:rPr>
        <w:t>… Hiện tại, ner_crf đang s</w:t>
      </w:r>
      <w:r w:rsidRPr="00DF05B9">
        <w:rPr>
          <w:rFonts w:ascii="Times New Roman" w:hAnsi="Times New Roman" w:cs="Times New Roman"/>
          <w:sz w:val="26"/>
          <w:szCs w:val="26"/>
        </w:rPr>
        <w:t>ử dụng là của sklearn và thuậ</w:t>
      </w:r>
      <w:r w:rsidRPr="00D0490F">
        <w:rPr>
          <w:rFonts w:ascii="Times New Roman" w:hAnsi="Times New Roman" w:cs="Times New Roman"/>
          <w:sz w:val="26"/>
          <w:szCs w:val="26"/>
        </w:rPr>
        <w:t>t toán Gradient descent sử dụng phương pháp L-BFGS</w:t>
      </w:r>
    </w:p>
    <w:p w14:paraId="6C750CC7" w14:textId="77777777" w:rsidR="009D31B9" w:rsidRDefault="009D31B9" w:rsidP="009D31B9">
      <w:pPr>
        <w:tabs>
          <w:tab w:val="left" w:pos="450"/>
        </w:tabs>
        <w:jc w:val="both"/>
        <w:rPr>
          <w:ins w:id="4998" w:author="Admin" w:date="2019-06-11T18:33:00Z"/>
          <w:rFonts w:ascii="Times New Roman" w:hAnsi="Times New Roman" w:cs="Times New Roman"/>
          <w:sz w:val="26"/>
          <w:szCs w:val="26"/>
        </w:rPr>
      </w:pPr>
      <w:ins w:id="4999" w:author="Admin" w:date="2019-06-11T18:33:00Z">
        <w:r>
          <w:rPr>
            <w:rFonts w:ascii="Times New Roman" w:hAnsi="Times New Roman" w:cs="Times New Roman"/>
            <w:sz w:val="26"/>
            <w:szCs w:val="26"/>
          </w:rPr>
          <w:t xml:space="preserve">- </w:t>
        </w:r>
        <w:r>
          <w:rPr>
            <w:rFonts w:ascii="Times New Roman" w:hAnsi="Times New Roman" w:cs="Times New Roman"/>
            <w:sz w:val="26"/>
            <w:szCs w:val="26"/>
          </w:rPr>
          <w:tab/>
          <w:t>Các bước xử lý:</w:t>
        </w:r>
      </w:ins>
    </w:p>
    <w:p w14:paraId="61782534" w14:textId="77777777" w:rsidR="009D31B9" w:rsidRDefault="009D31B9" w:rsidP="009D31B9">
      <w:pPr>
        <w:tabs>
          <w:tab w:val="left" w:pos="450"/>
        </w:tabs>
        <w:jc w:val="both"/>
        <w:rPr>
          <w:ins w:id="5000" w:author="Admin" w:date="2019-06-11T18:33:00Z"/>
          <w:rFonts w:ascii="Times New Roman" w:hAnsi="Times New Roman" w:cs="Times New Roman"/>
          <w:sz w:val="26"/>
          <w:szCs w:val="26"/>
        </w:rPr>
      </w:pPr>
      <w:ins w:id="5001" w:author="Admin" w:date="2019-06-11T18:33:00Z">
        <w:r>
          <w:rPr>
            <w:rFonts w:ascii="Times New Roman" w:hAnsi="Times New Roman" w:cs="Times New Roman"/>
            <w:sz w:val="26"/>
            <w:szCs w:val="26"/>
          </w:rPr>
          <w:tab/>
          <w:t>+ Tiền xử lý dữ liệu: tách câu thành những từ đơn lẻ, sau đó tôi chuyển tất cả từ đơn này về dạng nguyên mẫu của nó. Đặc biệt ở đây ta đang đánh nhãn cho cả câu, không phải chỉ riêng bất kì từ nào, vì mỗi đặc trưng đều dựa vào các trực trưng phía trước và sau từ đó, nên ta không được loại bỏ stop word nào.</w:t>
        </w:r>
      </w:ins>
    </w:p>
    <w:p w14:paraId="59381FEB" w14:textId="77777777" w:rsidR="009D31B9" w:rsidRDefault="009D31B9" w:rsidP="009D31B9">
      <w:pPr>
        <w:tabs>
          <w:tab w:val="left" w:pos="450"/>
        </w:tabs>
        <w:jc w:val="both"/>
        <w:rPr>
          <w:ins w:id="5002" w:author="Admin" w:date="2019-06-11T18:33:00Z"/>
          <w:rFonts w:ascii="Times New Roman" w:hAnsi="Times New Roman" w:cs="Times New Roman"/>
          <w:sz w:val="26"/>
          <w:szCs w:val="26"/>
        </w:rPr>
      </w:pPr>
      <w:ins w:id="5003" w:author="Admin" w:date="2019-06-11T18:33:00Z">
        <w:r>
          <w:rPr>
            <w:rFonts w:ascii="Times New Roman" w:hAnsi="Times New Roman" w:cs="Times New Roman"/>
            <w:sz w:val="26"/>
            <w:szCs w:val="26"/>
          </w:rPr>
          <w:tab/>
          <w:t>+ Lọc dữ liệu huấn luyện: lọc tất cả dữ liệu huấn luyện không có tham số trích xuất hoặc mẫu chỉ định NERCRF.</w:t>
        </w:r>
      </w:ins>
    </w:p>
    <w:p w14:paraId="592D6704" w14:textId="77777777" w:rsidR="009D31B9" w:rsidRDefault="009D31B9" w:rsidP="009D31B9">
      <w:pPr>
        <w:tabs>
          <w:tab w:val="left" w:pos="450"/>
        </w:tabs>
        <w:jc w:val="both"/>
        <w:rPr>
          <w:ins w:id="5004" w:author="Admin" w:date="2019-06-11T18:33:00Z"/>
          <w:rFonts w:ascii="Times New Roman" w:hAnsi="Times New Roman" w:cs="Times New Roman"/>
          <w:sz w:val="26"/>
          <w:szCs w:val="26"/>
        </w:rPr>
      </w:pPr>
      <w:ins w:id="5005" w:author="Admin" w:date="2019-06-11T18:33:00Z">
        <w:r>
          <w:rPr>
            <w:rFonts w:ascii="Times New Roman" w:hAnsi="Times New Roman" w:cs="Times New Roman"/>
            <w:sz w:val="26"/>
            <w:szCs w:val="26"/>
          </w:rPr>
          <w:tab/>
          <w:t xml:space="preserve">+ Tạo dữ liệu huấn luyện có đánh nhãn sẵn các thực thể (entity) theo một cách nhất quán. Sau đó, ta sẽ chuyển entity trong từ điển của mình thành một danh sách dữ liệu dạng (start_index, end_index, entity). </w:t>
        </w:r>
      </w:ins>
    </w:p>
    <w:p w14:paraId="3DD5ECD4" w14:textId="77777777" w:rsidR="009D31B9" w:rsidRDefault="009D31B9" w:rsidP="009D31B9">
      <w:pPr>
        <w:tabs>
          <w:tab w:val="left" w:pos="450"/>
        </w:tabs>
        <w:jc w:val="both"/>
        <w:rPr>
          <w:ins w:id="5006" w:author="Admin" w:date="2019-06-11T18:33:00Z"/>
          <w:rFonts w:ascii="Times New Roman" w:hAnsi="Times New Roman" w:cs="Times New Roman"/>
          <w:sz w:val="26"/>
          <w:szCs w:val="26"/>
        </w:rPr>
      </w:pPr>
      <w:ins w:id="5007" w:author="Admin" w:date="2019-06-11T18:33:00Z">
        <w:r>
          <w:rPr>
            <w:rFonts w:ascii="Times New Roman" w:hAnsi="Times New Roman" w:cs="Times New Roman"/>
            <w:sz w:val="26"/>
            <w:szCs w:val="26"/>
          </w:rPr>
          <w:tab/>
          <w:t>VD: how to paint 3D image =&gt; [(7,11,’paint’), (12,19,’3D image’)]</w:t>
        </w:r>
      </w:ins>
    </w:p>
    <w:p w14:paraId="52EB5BD4" w14:textId="77777777" w:rsidR="009D31B9" w:rsidRDefault="009D31B9" w:rsidP="009D31B9">
      <w:pPr>
        <w:tabs>
          <w:tab w:val="left" w:pos="450"/>
        </w:tabs>
        <w:jc w:val="both"/>
        <w:rPr>
          <w:ins w:id="5008" w:author="Admin" w:date="2019-06-11T18:33:00Z"/>
          <w:rFonts w:ascii="Times New Roman" w:hAnsi="Times New Roman" w:cs="Times New Roman"/>
          <w:sz w:val="26"/>
          <w:szCs w:val="26"/>
        </w:rPr>
      </w:pPr>
      <w:ins w:id="5009" w:author="Admin" w:date="2019-06-11T18:33:00Z">
        <w:r>
          <w:rPr>
            <w:rFonts w:ascii="Times New Roman" w:hAnsi="Times New Roman" w:cs="Times New Roman"/>
            <w:sz w:val="26"/>
            <w:szCs w:val="26"/>
          </w:rPr>
          <w:tab/>
          <w:t xml:space="preserve">+ Đánh nhãn BILOU: (Begin, Intermediate, Last, Other, Unigram) là một định dạng gắn thẻ văn bản cho phép trích xuất thực thể. Ở bước này, các tokens ở trên sẽ được đánh nhãn vào. Có các nhãn đặc trưng như: </w:t>
        </w:r>
      </w:ins>
    </w:p>
    <w:p w14:paraId="2A2EB38D" w14:textId="77777777" w:rsidR="009D31B9" w:rsidRDefault="009D31B9" w:rsidP="009D31B9">
      <w:pPr>
        <w:tabs>
          <w:tab w:val="left" w:pos="450"/>
        </w:tabs>
        <w:jc w:val="both"/>
        <w:rPr>
          <w:ins w:id="5010" w:author="Admin" w:date="2019-06-11T18:33:00Z"/>
          <w:rFonts w:ascii="Times New Roman" w:hAnsi="Times New Roman" w:cs="Times New Roman"/>
          <w:sz w:val="26"/>
          <w:szCs w:val="26"/>
        </w:rPr>
      </w:pPr>
      <w:ins w:id="5011" w:author="Admin" w:date="2019-06-11T18:33:00Z">
        <w:r>
          <w:rPr>
            <w:rFonts w:ascii="Times New Roman" w:hAnsi="Times New Roman" w:cs="Times New Roman"/>
            <w:sz w:val="26"/>
            <w:szCs w:val="26"/>
          </w:rPr>
          <w:tab/>
          <w:t>+ Nếu entity là một từ, trước và sau không phải là entity kèm theo thì nhãn là U-.</w:t>
        </w:r>
        <w:r>
          <w:rPr>
            <w:rFonts w:ascii="Times New Roman" w:hAnsi="Times New Roman" w:cs="Times New Roman"/>
            <w:sz w:val="26"/>
            <w:szCs w:val="26"/>
          </w:rPr>
          <w:br/>
        </w:r>
        <w:r>
          <w:rPr>
            <w:rFonts w:ascii="Times New Roman" w:hAnsi="Times New Roman" w:cs="Times New Roman"/>
            <w:sz w:val="26"/>
            <w:szCs w:val="26"/>
          </w:rPr>
          <w:tab/>
          <w:t>+ Nếu entity đó bao gồm 3 từ thì sẽ được đánh nhãn lần lượt là B-, I-, L-</w:t>
        </w:r>
      </w:ins>
    </w:p>
    <w:p w14:paraId="5CAAF266" w14:textId="77777777" w:rsidR="009D31B9" w:rsidRDefault="009D31B9" w:rsidP="009D31B9">
      <w:pPr>
        <w:tabs>
          <w:tab w:val="left" w:pos="450"/>
        </w:tabs>
        <w:jc w:val="both"/>
        <w:rPr>
          <w:ins w:id="5012" w:author="Admin" w:date="2019-06-11T18:33:00Z"/>
          <w:rFonts w:ascii="Times New Roman" w:hAnsi="Times New Roman" w:cs="Times New Roman"/>
          <w:sz w:val="26"/>
          <w:szCs w:val="26"/>
        </w:rPr>
      </w:pPr>
      <w:ins w:id="5013" w:author="Admin" w:date="2019-06-11T18:33:00Z">
        <w:r>
          <w:rPr>
            <w:rFonts w:ascii="Times New Roman" w:hAnsi="Times New Roman" w:cs="Times New Roman"/>
            <w:sz w:val="26"/>
            <w:szCs w:val="26"/>
          </w:rPr>
          <w:tab/>
        </w:r>
        <w:r>
          <w:rPr>
            <w:rFonts w:ascii="Times New Roman" w:hAnsi="Times New Roman" w:cs="Times New Roman"/>
            <w:sz w:val="26"/>
            <w:szCs w:val="26"/>
          </w:rPr>
          <w:tab/>
          <w:t xml:space="preserve">VD: </w:t>
        </w:r>
        <w:r>
          <w:rPr>
            <w:rFonts w:ascii="Times New Roman" w:hAnsi="Times New Roman" w:cs="Times New Roman"/>
            <w:sz w:val="26"/>
            <w:szCs w:val="26"/>
          </w:rPr>
          <w:tab/>
          <w:t xml:space="preserve">Tokens  :: [how to install photoshop] </w:t>
        </w:r>
      </w:ins>
    </w:p>
    <w:p w14:paraId="25222C84" w14:textId="77777777" w:rsidR="009D31B9" w:rsidRDefault="009D31B9" w:rsidP="009D31B9">
      <w:pPr>
        <w:tabs>
          <w:tab w:val="left" w:pos="450"/>
        </w:tabs>
        <w:jc w:val="both"/>
        <w:rPr>
          <w:ins w:id="5014" w:author="Admin" w:date="2019-06-11T18:33:00Z"/>
          <w:rFonts w:ascii="Times New Roman" w:hAnsi="Times New Roman" w:cs="Times New Roman"/>
          <w:sz w:val="26"/>
          <w:szCs w:val="26"/>
        </w:rPr>
      </w:pPr>
      <w:ins w:id="5015" w:author="Admin" w:date="2019-06-11T18:33:00Z">
        <w:r>
          <w:rPr>
            <w:rFonts w:ascii="Times New Roman" w:hAnsi="Times New Roman" w:cs="Times New Roman"/>
            <w:sz w:val="26"/>
            <w:szCs w:val="26"/>
          </w:rPr>
          <w:tab/>
        </w:r>
        <w:r>
          <w:rPr>
            <w:rFonts w:ascii="Times New Roman" w:hAnsi="Times New Roman" w:cs="Times New Roman"/>
            <w:sz w:val="26"/>
            <w:szCs w:val="26"/>
          </w:rPr>
          <w:tab/>
          <w:t xml:space="preserve">      =&gt; BILOU::[O, O, U-action, U-entity]</w:t>
        </w:r>
        <w:r>
          <w:rPr>
            <w:rFonts w:ascii="Times New Roman" w:hAnsi="Times New Roman" w:cs="Times New Roman"/>
            <w:sz w:val="26"/>
            <w:szCs w:val="26"/>
          </w:rPr>
          <w:tab/>
        </w:r>
      </w:ins>
    </w:p>
    <w:p w14:paraId="2B12884A" w14:textId="77777777" w:rsidR="009D31B9" w:rsidRDefault="009D31B9" w:rsidP="009D31B9">
      <w:pPr>
        <w:tabs>
          <w:tab w:val="left" w:pos="450"/>
        </w:tabs>
        <w:jc w:val="both"/>
        <w:rPr>
          <w:ins w:id="5016" w:author="Admin" w:date="2019-06-11T18:33:00Z"/>
          <w:rFonts w:ascii="Times New Roman" w:hAnsi="Times New Roman" w:cs="Times New Roman"/>
          <w:sz w:val="26"/>
          <w:szCs w:val="26"/>
        </w:rPr>
      </w:pPr>
      <w:ins w:id="5017" w:author="Admin" w:date="2019-06-11T18:33:00Z">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Token :: [what is the background layer]</w:t>
        </w:r>
      </w:ins>
    </w:p>
    <w:p w14:paraId="01034B8A" w14:textId="77777777" w:rsidR="009D31B9" w:rsidRDefault="009D31B9" w:rsidP="009D31B9">
      <w:pPr>
        <w:tabs>
          <w:tab w:val="left" w:pos="450"/>
        </w:tabs>
        <w:jc w:val="both"/>
        <w:rPr>
          <w:ins w:id="5018" w:author="Admin" w:date="2019-06-11T18:33:00Z"/>
          <w:rFonts w:ascii="Times New Roman" w:hAnsi="Times New Roman" w:cs="Times New Roman"/>
          <w:sz w:val="26"/>
          <w:szCs w:val="26"/>
        </w:rPr>
      </w:pPr>
      <w:ins w:id="5019" w:author="Admin" w:date="2019-06-11T18:33:00Z">
        <w:r>
          <w:rPr>
            <w:rFonts w:ascii="Times New Roman" w:hAnsi="Times New Roman" w:cs="Times New Roman"/>
            <w:sz w:val="26"/>
            <w:szCs w:val="26"/>
          </w:rPr>
          <w:lastRenderedPageBreak/>
          <w:tab/>
        </w:r>
        <w:r>
          <w:rPr>
            <w:rFonts w:ascii="Times New Roman" w:hAnsi="Times New Roman" w:cs="Times New Roman"/>
            <w:sz w:val="26"/>
            <w:szCs w:val="26"/>
          </w:rPr>
          <w:tab/>
          <w:t xml:space="preserve">   =&gt; BILOU :: [O, O, O, B-entity, L-entity]</w:t>
        </w:r>
        <w:r>
          <w:rPr>
            <w:rFonts w:ascii="Times New Roman" w:hAnsi="Times New Roman" w:cs="Times New Roman"/>
            <w:sz w:val="26"/>
            <w:szCs w:val="26"/>
          </w:rPr>
          <w:tab/>
        </w:r>
      </w:ins>
    </w:p>
    <w:p w14:paraId="767599A3" w14:textId="77777777" w:rsidR="009D31B9" w:rsidRDefault="009D31B9" w:rsidP="009D31B9">
      <w:pPr>
        <w:tabs>
          <w:tab w:val="left" w:pos="450"/>
        </w:tabs>
        <w:jc w:val="both"/>
        <w:rPr>
          <w:ins w:id="5020" w:author="Admin" w:date="2019-06-11T18:33:00Z"/>
          <w:rFonts w:ascii="Times New Roman" w:hAnsi="Times New Roman" w:cs="Times New Roman"/>
          <w:sz w:val="26"/>
          <w:szCs w:val="26"/>
        </w:rPr>
      </w:pPr>
      <w:ins w:id="5021" w:author="Admin" w:date="2019-06-11T18:33:00Z">
        <w:r>
          <w:rPr>
            <w:rFonts w:ascii="Times New Roman" w:hAnsi="Times New Roman" w:cs="Times New Roman"/>
            <w:sz w:val="26"/>
            <w:szCs w:val="26"/>
          </w:rPr>
          <w:tab/>
          <w:t xml:space="preserve">+ Chuyển về định dạng format của CRF: </w:t>
        </w:r>
        <w:r w:rsidRPr="00395F09">
          <w:rPr>
            <w:rFonts w:ascii="Times New Roman" w:hAnsi="Times New Roman" w:cs="Times New Roman"/>
            <w:sz w:val="26"/>
            <w:szCs w:val="26"/>
          </w:rPr>
          <w:t>[(token, POS_tag, entitiy, pattern)]</w:t>
        </w:r>
        <w:r>
          <w:rPr>
            <w:rFonts w:ascii="Times New Roman" w:hAnsi="Times New Roman" w:cs="Times New Roman"/>
            <w:sz w:val="26"/>
            <w:szCs w:val="26"/>
          </w:rPr>
          <w:br/>
        </w:r>
        <w:r>
          <w:rPr>
            <w:rFonts w:ascii="Times New Roman" w:hAnsi="Times New Roman" w:cs="Times New Roman"/>
            <w:sz w:val="26"/>
            <w:szCs w:val="26"/>
          </w:rPr>
          <w:tab/>
        </w:r>
        <w:r>
          <w:rPr>
            <w:rFonts w:ascii="Times New Roman" w:hAnsi="Times New Roman" w:cs="Times New Roman"/>
            <w:sz w:val="26"/>
            <w:szCs w:val="26"/>
          </w:rPr>
          <w:tab/>
          <w:t>VD: [(“how”, None, ‘O’, None), (“to”, None, ‘O’, None), (“install”, None, ‘U-action’,None), (“photoshop”, None, ‘U-entity’, None) ].</w:t>
        </w:r>
      </w:ins>
    </w:p>
    <w:p w14:paraId="1893FE60" w14:textId="77777777" w:rsidR="009D31B9" w:rsidRPr="00D0490F" w:rsidDel="003C2A97" w:rsidRDefault="009D31B9" w:rsidP="009D31B9">
      <w:pPr>
        <w:tabs>
          <w:tab w:val="left" w:pos="450"/>
        </w:tabs>
        <w:jc w:val="both"/>
        <w:rPr>
          <w:ins w:id="5022" w:author="Admin" w:date="2019-06-11T18:33:00Z"/>
          <w:del w:id="5023" w:author="Ly Tran Thi Ly" w:date="2019-06-20T18:02:00Z"/>
          <w:rFonts w:ascii="Times New Roman" w:hAnsi="Times New Roman" w:cs="Times New Roman"/>
          <w:sz w:val="26"/>
          <w:szCs w:val="26"/>
        </w:rPr>
      </w:pPr>
      <w:ins w:id="5024" w:author="Admin" w:date="2019-06-11T18:33:00Z">
        <w:r>
          <w:rPr>
            <w:rFonts w:ascii="Times New Roman" w:hAnsi="Times New Roman" w:cs="Times New Roman"/>
            <w:sz w:val="26"/>
            <w:szCs w:val="26"/>
          </w:rPr>
          <w:tab/>
          <w:t xml:space="preserve">+ Sau đó, ner_crf sẽ tự sinh ra các đặc trưng bằng các cấu hình có sẵn của sklearn hổ trợ và đó là x_train, y_train là nhãn BILOU ở trên. Sử dụng thuật toán </w:t>
        </w:r>
        <w:r w:rsidRPr="00377C0D">
          <w:rPr>
            <w:rFonts w:ascii="Times New Roman" w:hAnsi="Times New Roman" w:cs="Times New Roman"/>
            <w:b/>
            <w:sz w:val="26"/>
            <w:szCs w:val="26"/>
          </w:rPr>
          <w:t>lbfgs</w:t>
        </w:r>
        <w:r>
          <w:rPr>
            <w:rFonts w:ascii="Times New Roman" w:hAnsi="Times New Roman" w:cs="Times New Roman"/>
            <w:sz w:val="26"/>
            <w:szCs w:val="26"/>
          </w:rPr>
          <w:t xml:space="preserve"> để huấn luyện.</w:t>
        </w:r>
      </w:ins>
    </w:p>
    <w:p w14:paraId="4106084C" w14:textId="77777777" w:rsidR="009D31B9" w:rsidRPr="00D0490F" w:rsidRDefault="009D31B9" w:rsidP="003C02AF">
      <w:pPr>
        <w:tabs>
          <w:tab w:val="left" w:pos="450"/>
        </w:tabs>
        <w:jc w:val="both"/>
        <w:rPr>
          <w:rFonts w:ascii="Times New Roman" w:hAnsi="Times New Roman" w:cs="Times New Roman"/>
          <w:sz w:val="26"/>
          <w:szCs w:val="26"/>
        </w:rPr>
      </w:pPr>
    </w:p>
    <w:p w14:paraId="7E2CB926" w14:textId="7651B83C" w:rsidR="003C02AF" w:rsidRPr="00D0490F"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w:t>
      </w:r>
      <w:r w:rsidRPr="00D0490F">
        <w:rPr>
          <w:rFonts w:ascii="Times New Roman" w:hAnsi="Times New Roman" w:cs="Times New Roman"/>
          <w:sz w:val="26"/>
          <w:szCs w:val="26"/>
        </w:rPr>
        <w:tab/>
        <w:t>Ngoài ra, còn có hổ trợ bảng tra cứu (lookup table) cho trường hợp dữ liệu thực thể của bạn có giới hạn. Dưới đây là hình tham khảo về việc lựa chọn thành phần ner nào sẽ có kết quả tốt:</w:t>
      </w:r>
    </w:p>
    <w:p w14:paraId="46A5DAB2" w14:textId="739C721A" w:rsidR="003C02AF" w:rsidRPr="00920C63" w:rsidRDefault="0028472E" w:rsidP="003C02AF">
      <w:pPr>
        <w:tabs>
          <w:tab w:val="left" w:pos="450"/>
        </w:tabs>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45280" behindDoc="0" locked="0" layoutInCell="1" allowOverlap="1" wp14:anchorId="5E12EF91" wp14:editId="5A8A41A3">
                <wp:simplePos x="0" y="0"/>
                <wp:positionH relativeFrom="column">
                  <wp:posOffset>725805</wp:posOffset>
                </wp:positionH>
                <wp:positionV relativeFrom="paragraph">
                  <wp:posOffset>6275070</wp:posOffset>
                </wp:positionV>
                <wp:extent cx="4297680" cy="635"/>
                <wp:effectExtent l="0" t="0" r="0" b="0"/>
                <wp:wrapTopAndBottom/>
                <wp:docPr id="211" name="Hộp Văn bản 211"/>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6B7F98B2" w14:textId="78C61D6C" w:rsidR="009E4E78" w:rsidRPr="00C45499" w:rsidRDefault="009E4E78" w:rsidP="00A60A16">
                            <w:pPr>
                              <w:pStyle w:val="Chuthich"/>
                              <w:rPr>
                                <w:rFonts w:eastAsia="Times New Roman" w:cs="Times New Roman"/>
                                <w:noProof/>
                                <w:szCs w:val="26"/>
                              </w:rPr>
                            </w:pPr>
                            <w:bookmarkStart w:id="5025" w:name="_Toc11535823"/>
                            <w:r>
                              <w:t xml:space="preserve">Hình 3. </w:t>
                            </w:r>
                            <w:fldSimple w:instr=" SEQ Hình_3. \* ARABIC ">
                              <w:ins w:id="5026" w:author="TRAN THI LY LY" w:date="2019-06-20T23:47:00Z">
                                <w:r w:rsidR="00887B15">
                                  <w:rPr>
                                    <w:noProof/>
                                  </w:rPr>
                                  <w:t>13</w:t>
                                </w:r>
                              </w:ins>
                              <w:ins w:id="5027" w:author="Ly Tran Thi Ly" w:date="2019-06-13T11:17:00Z">
                                <w:del w:id="5028" w:author="TRAN THI LY LY" w:date="2019-06-15T23:52:00Z">
                                  <w:r w:rsidDel="00BB7E17">
                                    <w:rPr>
                                      <w:noProof/>
                                    </w:rPr>
                                    <w:delText>13</w:delText>
                                  </w:r>
                                </w:del>
                              </w:ins>
                              <w:del w:id="5029" w:author="TRAN THI LY LY" w:date="2019-06-15T23:52:00Z">
                                <w:r w:rsidDel="00BB7E17">
                                  <w:rPr>
                                    <w:noProof/>
                                  </w:rPr>
                                  <w:delText>12</w:delText>
                                </w:r>
                              </w:del>
                            </w:fldSimple>
                            <w:r>
                              <w:t xml:space="preserve"> Quy tắc cơ bản của việc chọn thành phần ner</w:t>
                            </w:r>
                            <w:bookmarkEnd w:id="50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2EF91" id="Hộp Văn bản 211" o:spid="_x0000_s1052" type="#_x0000_t202" style="position:absolute;left:0;text-align:left;margin-left:57.15pt;margin-top:494.1pt;width:3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" stroked="f">
                <v:textbox style="mso-fit-shape-to-text:t" inset="0,0,0,0">
                  <w:txbxContent>
                    <w:p w14:paraId="6B7F98B2" w14:textId="78C61D6C" w:rsidR="009E4E78" w:rsidRPr="00C45499" w:rsidRDefault="009E4E78" w:rsidP="00A60A16">
                      <w:pPr>
                        <w:pStyle w:val="Chuthich"/>
                        <w:rPr>
                          <w:rFonts w:eastAsia="Times New Roman" w:cs="Times New Roman"/>
                          <w:noProof/>
                          <w:szCs w:val="26"/>
                        </w:rPr>
                      </w:pPr>
                      <w:bookmarkStart w:id="5030" w:name="_Toc11535823"/>
                      <w:r>
                        <w:t xml:space="preserve">Hình 3. </w:t>
                      </w:r>
                      <w:fldSimple w:instr=" SEQ Hình_3. \* ARABIC ">
                        <w:ins w:id="5031" w:author="TRAN THI LY LY" w:date="2019-06-20T23:47:00Z">
                          <w:r w:rsidR="00887B15">
                            <w:rPr>
                              <w:noProof/>
                            </w:rPr>
                            <w:t>13</w:t>
                          </w:r>
                        </w:ins>
                        <w:ins w:id="5032" w:author="Ly Tran Thi Ly" w:date="2019-06-13T11:17:00Z">
                          <w:del w:id="5033" w:author="TRAN THI LY LY" w:date="2019-06-15T23:52:00Z">
                            <w:r w:rsidDel="00BB7E17">
                              <w:rPr>
                                <w:noProof/>
                              </w:rPr>
                              <w:delText>13</w:delText>
                            </w:r>
                          </w:del>
                        </w:ins>
                        <w:del w:id="5034" w:author="TRAN THI LY LY" w:date="2019-06-15T23:52:00Z">
                          <w:r w:rsidDel="00BB7E17">
                            <w:rPr>
                              <w:noProof/>
                            </w:rPr>
                            <w:delText>12</w:delText>
                          </w:r>
                        </w:del>
                      </w:fldSimple>
                      <w:r>
                        <w:t xml:space="preserve"> Quy tắc cơ bản của việc chọn thành phần ner</w:t>
                      </w:r>
                      <w:bookmarkEnd w:id="5030"/>
                    </w:p>
                  </w:txbxContent>
                </v:textbox>
                <w10:wrap type="topAndBottom"/>
              </v:shape>
            </w:pict>
          </mc:Fallback>
        </mc:AlternateContent>
      </w:r>
      <w:r w:rsidRPr="009A4BB6">
        <w:rPr>
          <w:rFonts w:ascii="Times New Roman" w:eastAsia="Times New Roman" w:hAnsi="Times New Roman" w:cs="Times New Roman"/>
          <w:noProof/>
          <w:sz w:val="26"/>
          <w:szCs w:val="26"/>
        </w:rPr>
        <w:drawing>
          <wp:anchor distT="0" distB="0" distL="114300" distR="114300" simplePos="0" relativeHeight="251743232" behindDoc="0" locked="0" layoutInCell="1" allowOverlap="1" wp14:anchorId="3275CFEC" wp14:editId="1AA59CCB">
            <wp:simplePos x="0" y="0"/>
            <wp:positionH relativeFrom="margin">
              <wp:posOffset>726115</wp:posOffset>
            </wp:positionH>
            <wp:positionV relativeFrom="paragraph">
              <wp:posOffset>413</wp:posOffset>
            </wp:positionV>
            <wp:extent cx="4297680" cy="6217920"/>
            <wp:effectExtent l="0" t="0" r="7620" b="0"/>
            <wp:wrapTopAndBottom/>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6217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2AF" w:rsidRPr="00920C63">
        <w:rPr>
          <w:rFonts w:ascii="Times New Roman" w:hAnsi="Times New Roman" w:cs="Times New Roman"/>
          <w:sz w:val="26"/>
          <w:szCs w:val="26"/>
        </w:rPr>
        <w:t>-</w:t>
      </w:r>
      <w:r w:rsidR="003C02AF" w:rsidRPr="00920C63">
        <w:rPr>
          <w:rFonts w:ascii="Times New Roman" w:hAnsi="Times New Roman" w:cs="Times New Roman"/>
          <w:sz w:val="26"/>
          <w:szCs w:val="26"/>
        </w:rPr>
        <w:tab/>
        <w:t>Ngoài ra, nếu mô hình Rasa NLU của bạn sử dụng là tensorflow_embedding, chúng ta còn có thể cấu hình các siêu tham số để tìm ra cấu hình tốt nhất.</w:t>
      </w:r>
    </w:p>
    <w:p w14:paraId="63C3CA1C" w14:textId="7703D122"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V</w:t>
      </w:r>
      <w:r w:rsidR="00920C63">
        <w:rPr>
          <w:rFonts w:ascii="Times New Roman" w:hAnsi="Times New Roman" w:cs="Times New Roman"/>
          <w:sz w:val="26"/>
          <w:szCs w:val="26"/>
        </w:rPr>
        <w:t>í dụ</w:t>
      </w:r>
      <w:r w:rsidRPr="00920C63">
        <w:rPr>
          <w:rFonts w:ascii="Times New Roman" w:hAnsi="Times New Roman" w:cs="Times New Roman"/>
          <w:sz w:val="26"/>
          <w:szCs w:val="26"/>
        </w:rPr>
        <w:t>: language: en</w:t>
      </w:r>
    </w:p>
    <w:p w14:paraId="692D8024" w14:textId="2AD6453F"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w:t>
      </w:r>
      <w:ins w:id="5035" w:author="Ly Tran Thi Ly" w:date="2019-06-11T10:48:00Z">
        <w:r w:rsidR="00211499">
          <w:rPr>
            <w:rFonts w:ascii="Times New Roman" w:hAnsi="Times New Roman" w:cs="Times New Roman"/>
            <w:sz w:val="26"/>
            <w:szCs w:val="26"/>
          </w:rPr>
          <w:t>P</w:t>
        </w:r>
      </w:ins>
      <w:del w:id="5036" w:author="Ly Tran Thi Ly" w:date="2019-06-11T10:48:00Z">
        <w:r w:rsidRPr="00920C63" w:rsidDel="00211499">
          <w:rPr>
            <w:rFonts w:ascii="Times New Roman" w:hAnsi="Times New Roman" w:cs="Times New Roman"/>
            <w:sz w:val="26"/>
            <w:szCs w:val="26"/>
          </w:rPr>
          <w:delText>p</w:delText>
        </w:r>
      </w:del>
      <w:r w:rsidRPr="00920C63">
        <w:rPr>
          <w:rFonts w:ascii="Times New Roman" w:hAnsi="Times New Roman" w:cs="Times New Roman"/>
          <w:sz w:val="26"/>
          <w:szCs w:val="26"/>
        </w:rPr>
        <w:t xml:space="preserve">ipeline: </w:t>
      </w:r>
    </w:p>
    <w:p w14:paraId="1199DB78" w14:textId="70BA7581"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lastRenderedPageBreak/>
        <w:t xml:space="preserve">                   - </w:t>
      </w:r>
      <w:ins w:id="5037" w:author="Ly Tran Thi Ly" w:date="2019-06-11T10:48:00Z">
        <w:r w:rsidR="00211499">
          <w:rPr>
            <w:rFonts w:ascii="Times New Roman" w:hAnsi="Times New Roman" w:cs="Times New Roman"/>
            <w:sz w:val="26"/>
            <w:szCs w:val="26"/>
          </w:rPr>
          <w:t>N</w:t>
        </w:r>
      </w:ins>
      <w:del w:id="5038" w:author="Ly Tran Thi Ly" w:date="2019-06-11T10:48:00Z">
        <w:r w:rsidRPr="00920C63" w:rsidDel="00211499">
          <w:rPr>
            <w:rFonts w:ascii="Times New Roman" w:hAnsi="Times New Roman" w:cs="Times New Roman"/>
            <w:sz w:val="26"/>
            <w:szCs w:val="26"/>
          </w:rPr>
          <w:delText>n</w:delText>
        </w:r>
      </w:del>
      <w:r w:rsidRPr="00920C63">
        <w:rPr>
          <w:rFonts w:ascii="Times New Roman" w:hAnsi="Times New Roman" w:cs="Times New Roman"/>
          <w:sz w:val="26"/>
          <w:szCs w:val="26"/>
        </w:rPr>
        <w:t>ame: "intent_featurizer_count_vectors"</w:t>
      </w:r>
    </w:p>
    <w:p w14:paraId="56853DC5" w14:textId="4E10BAB1"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 </w:t>
      </w:r>
      <w:ins w:id="5039" w:author="Ly Tran Thi Ly" w:date="2019-06-11T10:48:00Z">
        <w:r w:rsidR="00211499">
          <w:rPr>
            <w:rFonts w:ascii="Times New Roman" w:hAnsi="Times New Roman" w:cs="Times New Roman"/>
            <w:sz w:val="26"/>
            <w:szCs w:val="26"/>
          </w:rPr>
          <w:t>N</w:t>
        </w:r>
      </w:ins>
      <w:del w:id="5040" w:author="Ly Tran Thi Ly" w:date="2019-06-11T10:48:00Z">
        <w:r w:rsidRPr="00920C63" w:rsidDel="00211499">
          <w:rPr>
            <w:rFonts w:ascii="Times New Roman" w:hAnsi="Times New Roman" w:cs="Times New Roman"/>
            <w:sz w:val="26"/>
            <w:szCs w:val="26"/>
          </w:rPr>
          <w:delText>n</w:delText>
        </w:r>
      </w:del>
      <w:r w:rsidRPr="00920C63">
        <w:rPr>
          <w:rFonts w:ascii="Times New Roman" w:hAnsi="Times New Roman" w:cs="Times New Roman"/>
          <w:sz w:val="26"/>
          <w:szCs w:val="26"/>
        </w:rPr>
        <w:t>ame: "intent_classifier_tensorflow_embedding"</w:t>
      </w:r>
    </w:p>
    <w:p w14:paraId="509F8ABA" w14:textId="354BECC3"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w:t>
      </w:r>
      <w:ins w:id="5041" w:author="Ly Tran Thi Ly" w:date="2019-06-11T10:49:00Z">
        <w:r w:rsidR="00211499">
          <w:rPr>
            <w:rFonts w:ascii="Times New Roman" w:hAnsi="Times New Roman" w:cs="Times New Roman"/>
            <w:sz w:val="26"/>
            <w:szCs w:val="26"/>
          </w:rPr>
          <w:t>e</w:t>
        </w:r>
      </w:ins>
      <w:del w:id="5042" w:author="Ly Tran Thi Ly" w:date="2019-06-11T10:49:00Z">
        <w:r w:rsidRPr="00920C63" w:rsidDel="00211499">
          <w:rPr>
            <w:rFonts w:ascii="Times New Roman" w:hAnsi="Times New Roman" w:cs="Times New Roman"/>
            <w:sz w:val="26"/>
            <w:szCs w:val="26"/>
          </w:rPr>
          <w:delText>e</w:delText>
        </w:r>
      </w:del>
      <w:r w:rsidRPr="00920C63">
        <w:rPr>
          <w:rFonts w:ascii="Times New Roman" w:hAnsi="Times New Roman" w:cs="Times New Roman"/>
          <w:sz w:val="26"/>
          <w:szCs w:val="26"/>
        </w:rPr>
        <w:t>pochs: {epochs}</w:t>
      </w:r>
    </w:p>
    <w:p w14:paraId="1399EB72" w14:textId="77777777" w:rsidR="003C02AF" w:rsidRPr="00D0490F"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Trong suốt quá trình tìm kiếm tham số chúng ta sẽ cố gắng tìm ra số lượng epochs tối thiểu. Bạn có thể khởi tạo số phạ</w:t>
      </w:r>
      <w:r w:rsidRPr="00DF05B9">
        <w:rPr>
          <w:rFonts w:ascii="Times New Roman" w:hAnsi="Times New Roman" w:cs="Times New Roman"/>
          <w:sz w:val="26"/>
          <w:szCs w:val="26"/>
        </w:rPr>
        <w:t>m vi của tham số mà bạn muốn đánh giá mô hình NLU của bạ</w:t>
      </w:r>
      <w:r w:rsidRPr="00D0490F">
        <w:rPr>
          <w:rFonts w:ascii="Times New Roman" w:hAnsi="Times New Roman" w:cs="Times New Roman"/>
          <w:sz w:val="26"/>
          <w:szCs w:val="26"/>
        </w:rPr>
        <w:t>n.</w:t>
      </w:r>
    </w:p>
    <w:p w14:paraId="12EA4125" w14:textId="65ECCA25" w:rsidR="003C02AF" w:rsidRPr="00920C63" w:rsidRDefault="003C02AF" w:rsidP="003C02AF">
      <w:pPr>
        <w:tabs>
          <w:tab w:val="left" w:pos="450"/>
        </w:tabs>
        <w:jc w:val="both"/>
        <w:rPr>
          <w:rFonts w:ascii="Times New Roman" w:hAnsi="Times New Roman" w:cs="Times New Roman"/>
          <w:sz w:val="26"/>
          <w:szCs w:val="26"/>
        </w:rPr>
      </w:pPr>
      <w:r w:rsidRPr="00D0490F">
        <w:rPr>
          <w:rFonts w:ascii="Times New Roman" w:hAnsi="Times New Roman" w:cs="Times New Roman"/>
          <w:sz w:val="26"/>
          <w:szCs w:val="26"/>
        </w:rPr>
        <w:t xml:space="preserve">           V</w:t>
      </w:r>
      <w:r w:rsidR="00920C63">
        <w:rPr>
          <w:rFonts w:ascii="Times New Roman" w:hAnsi="Times New Roman" w:cs="Times New Roman"/>
          <w:sz w:val="26"/>
          <w:szCs w:val="26"/>
        </w:rPr>
        <w:t>í dụ</w:t>
      </w:r>
      <w:r w:rsidRPr="00920C63">
        <w:rPr>
          <w:rFonts w:ascii="Times New Roman" w:hAnsi="Times New Roman" w:cs="Times New Roman"/>
          <w:sz w:val="26"/>
          <w:szCs w:val="26"/>
        </w:rPr>
        <w:t xml:space="preserve">: </w:t>
      </w:r>
    </w:p>
    <w:p w14:paraId="3FD1DBEB" w14:textId="2EB47841"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w:t>
      </w:r>
      <w:ins w:id="5043" w:author="Ly Tran Thi Ly" w:date="2019-06-11T10:49:00Z">
        <w:r w:rsidR="00211499">
          <w:rPr>
            <w:rFonts w:ascii="Times New Roman" w:hAnsi="Times New Roman" w:cs="Times New Roman"/>
            <w:sz w:val="26"/>
            <w:szCs w:val="26"/>
          </w:rPr>
          <w:t>F</w:t>
        </w:r>
      </w:ins>
      <w:del w:id="5044" w:author="Ly Tran Thi Ly" w:date="2019-06-11T10:49:00Z">
        <w:r w:rsidRPr="00920C63" w:rsidDel="00211499">
          <w:rPr>
            <w:rFonts w:ascii="Times New Roman" w:hAnsi="Times New Roman" w:cs="Times New Roman"/>
            <w:sz w:val="26"/>
            <w:szCs w:val="26"/>
          </w:rPr>
          <w:delText>f</w:delText>
        </w:r>
      </w:del>
      <w:r w:rsidRPr="00920C63">
        <w:rPr>
          <w:rFonts w:ascii="Times New Roman" w:hAnsi="Times New Roman" w:cs="Times New Roman"/>
          <w:sz w:val="26"/>
          <w:szCs w:val="26"/>
        </w:rPr>
        <w:t>rom hyperopt import hp</w:t>
      </w:r>
    </w:p>
    <w:p w14:paraId="70EE980A" w14:textId="77777777"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search_space = {</w:t>
      </w:r>
    </w:p>
    <w:p w14:paraId="0C4BB764" w14:textId="77777777"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'epochs': hp.uniform(“epochs”, 1, 10)</w:t>
      </w:r>
    </w:p>
    <w:p w14:paraId="4FC71F44" w14:textId="77777777" w:rsidR="003C02AF"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 xml:space="preserve">            }</w:t>
      </w:r>
    </w:p>
    <w:p w14:paraId="2507466D" w14:textId="77777777" w:rsidR="003C02AF" w:rsidRPr="00920C63" w:rsidRDefault="003C02AF" w:rsidP="003C02AF">
      <w:pPr>
        <w:tabs>
          <w:tab w:val="left" w:pos="450"/>
        </w:tabs>
        <w:jc w:val="both"/>
        <w:rPr>
          <w:rFonts w:ascii="Times New Roman" w:hAnsi="Times New Roman" w:cs="Times New Roman"/>
          <w:sz w:val="26"/>
          <w:szCs w:val="26"/>
        </w:rPr>
      </w:pPr>
    </w:p>
    <w:p w14:paraId="3C3F9DD1" w14:textId="3034DDC2" w:rsidR="00920C63" w:rsidRPr="00920C63" w:rsidRDefault="003C02AF" w:rsidP="003C02AF">
      <w:pPr>
        <w:tabs>
          <w:tab w:val="left" w:pos="450"/>
        </w:tabs>
        <w:jc w:val="both"/>
        <w:rPr>
          <w:rFonts w:ascii="Times New Roman" w:hAnsi="Times New Roman" w:cs="Times New Roman"/>
          <w:sz w:val="26"/>
          <w:szCs w:val="26"/>
        </w:rPr>
      </w:pPr>
      <w:r w:rsidRPr="00920C63">
        <w:rPr>
          <w:rFonts w:ascii="Times New Roman" w:hAnsi="Times New Roman" w:cs="Times New Roman"/>
          <w:sz w:val="26"/>
          <w:szCs w:val="26"/>
        </w:rPr>
        <w:t>-</w:t>
      </w:r>
      <w:r w:rsidRPr="00920C63">
        <w:rPr>
          <w:rFonts w:ascii="Times New Roman" w:hAnsi="Times New Roman" w:cs="Times New Roman"/>
          <w:sz w:val="26"/>
          <w:szCs w:val="26"/>
        </w:rPr>
        <w:tab/>
        <w:t>Với không gian tìm kiếm từ 1-10, mô hình sẽ được huấn luyện với các tham số epochs khác nhau. Ngoài ra còn có các siêu tham số khác có thể kham khảo tại</w:t>
      </w:r>
      <w:r w:rsidR="00920C63">
        <w:rPr>
          <w:rFonts w:ascii="Times New Roman" w:hAnsi="Times New Roman" w:cs="Times New Roman"/>
          <w:sz w:val="26"/>
          <w:szCs w:val="26"/>
        </w:rPr>
        <w:t xml:space="preserve"> </w:t>
      </w:r>
      <w:sdt>
        <w:sdtPr>
          <w:rPr>
            <w:rFonts w:ascii="Times New Roman" w:hAnsi="Times New Roman" w:cs="Times New Roman"/>
            <w:sz w:val="26"/>
            <w:szCs w:val="26"/>
          </w:rPr>
          <w:id w:val="-1423642339"/>
          <w:citation/>
        </w:sdtPr>
        <w:sdtContent>
          <w:r w:rsidR="00920C63">
            <w:rPr>
              <w:rFonts w:ascii="Times New Roman" w:hAnsi="Times New Roman" w:cs="Times New Roman"/>
              <w:sz w:val="26"/>
              <w:szCs w:val="26"/>
            </w:rPr>
            <w:fldChar w:fldCharType="begin"/>
          </w:r>
          <w:r w:rsidR="00920C63">
            <w:rPr>
              <w:rFonts w:ascii="Times New Roman" w:hAnsi="Times New Roman" w:cs="Times New Roman"/>
              <w:sz w:val="26"/>
              <w:szCs w:val="26"/>
            </w:rPr>
            <w:instrText xml:space="preserve"> CITATION git \l 1033 </w:instrText>
          </w:r>
          <w:r w:rsidR="00920C63">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[19]</w:t>
          </w:r>
          <w:r w:rsidR="00920C63">
            <w:rPr>
              <w:rFonts w:ascii="Times New Roman" w:hAnsi="Times New Roman" w:cs="Times New Roman"/>
              <w:sz w:val="26"/>
              <w:szCs w:val="26"/>
            </w:rPr>
            <w:fldChar w:fldCharType="end"/>
          </w:r>
        </w:sdtContent>
      </w:sdt>
    </w:p>
    <w:p w14:paraId="7263C265" w14:textId="2A02A012" w:rsidR="003C02AF" w:rsidRPr="00D0490F" w:rsidRDefault="003C02AF" w:rsidP="00A60A16">
      <w:pPr>
        <w:tabs>
          <w:tab w:val="left" w:pos="450"/>
        </w:tabs>
        <w:ind w:firstLine="450"/>
        <w:jc w:val="both"/>
        <w:rPr>
          <w:rFonts w:ascii="Times New Roman" w:hAnsi="Times New Roman" w:cs="Times New Roman"/>
          <w:sz w:val="26"/>
          <w:szCs w:val="26"/>
        </w:rPr>
      </w:pPr>
      <w:r w:rsidRPr="00920C63">
        <w:rPr>
          <w:rFonts w:ascii="Times New Roman" w:hAnsi="Times New Roman" w:cs="Times New Roman"/>
          <w:sz w:val="26"/>
          <w:szCs w:val="26"/>
        </w:rPr>
        <w:t>Rasa NLU cung cấp một tool cho chúng ta đánh giá pipeline phù hợp nhất đối với dữ liệu hiện t</w:t>
      </w:r>
      <w:r w:rsidRPr="00DF05B9">
        <w:rPr>
          <w:rFonts w:ascii="Times New Roman" w:hAnsi="Times New Roman" w:cs="Times New Roman"/>
          <w:sz w:val="26"/>
          <w:szCs w:val="26"/>
        </w:rPr>
        <w:t>ại. Sau khi chạy xong tool đó, output cho ra một cấu hình pipeline t</w:t>
      </w:r>
      <w:r w:rsidRPr="00D0490F">
        <w:rPr>
          <w:rFonts w:ascii="Times New Roman" w:hAnsi="Times New Roman" w:cs="Times New Roman"/>
          <w:sz w:val="26"/>
          <w:szCs w:val="26"/>
        </w:rPr>
        <w:t xml:space="preserve">ốt nhất mà RasaNLU tính toán được. </w:t>
      </w:r>
    </w:p>
    <w:p w14:paraId="7825940D" w14:textId="40BC5015" w:rsidR="003C02AF" w:rsidRPr="00DF05B9" w:rsidRDefault="00920C63" w:rsidP="003C02AF">
      <w:pPr>
        <w:tabs>
          <w:tab w:val="left" w:pos="450"/>
        </w:tabs>
        <w:jc w:val="both"/>
        <w:rPr>
          <w:rFonts w:ascii="Times New Roman" w:hAnsi="Times New Roman" w:cs="Times New Roman"/>
          <w:sz w:val="26"/>
          <w:szCs w:val="26"/>
        </w:rPr>
      </w:pPr>
      <w:r>
        <w:rPr>
          <w:noProof/>
        </w:rPr>
        <mc:AlternateContent>
          <mc:Choice Requires="wps">
            <w:drawing>
              <wp:anchor distT="0" distB="0" distL="114300" distR="114300" simplePos="0" relativeHeight="251749376" behindDoc="0" locked="0" layoutInCell="1" allowOverlap="1" wp14:anchorId="13590295" wp14:editId="38328433">
                <wp:simplePos x="0" y="0"/>
                <wp:positionH relativeFrom="column">
                  <wp:posOffset>232410</wp:posOffset>
                </wp:positionH>
                <wp:positionV relativeFrom="paragraph">
                  <wp:posOffset>2345055</wp:posOffset>
                </wp:positionV>
                <wp:extent cx="5133975" cy="635"/>
                <wp:effectExtent l="0" t="0" r="0" b="0"/>
                <wp:wrapTopAndBottom/>
                <wp:docPr id="213" name="Hộp Văn bản 213"/>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1745BB33" w14:textId="3924C618" w:rsidR="009E4E78" w:rsidRPr="003F7929" w:rsidRDefault="009E4E78" w:rsidP="00A60A16">
                            <w:pPr>
                              <w:pStyle w:val="Chuthich"/>
                              <w:rPr>
                                <w:rFonts w:eastAsia="Times New Roman" w:cs="Times New Roman"/>
                                <w:noProof/>
                                <w:szCs w:val="26"/>
                              </w:rPr>
                            </w:pPr>
                            <w:bookmarkStart w:id="5045" w:name="_Toc11535824"/>
                            <w:r>
                              <w:t xml:space="preserve">Hình 3. </w:t>
                            </w:r>
                            <w:fldSimple w:instr=" SEQ Hình_3. \* ARABIC ">
                              <w:ins w:id="5046" w:author="TRAN THI LY LY" w:date="2019-06-20T23:47:00Z">
                                <w:r w:rsidR="00887B15">
                                  <w:rPr>
                                    <w:noProof/>
                                  </w:rPr>
                                  <w:t>14</w:t>
                                </w:r>
                              </w:ins>
                              <w:ins w:id="5047" w:author="Ly Tran Thi Ly" w:date="2019-06-13T11:17:00Z">
                                <w:del w:id="5048" w:author="TRAN THI LY LY" w:date="2019-06-15T23:52:00Z">
                                  <w:r w:rsidDel="00BB7E17">
                                    <w:rPr>
                                      <w:noProof/>
                                    </w:rPr>
                                    <w:delText>14</w:delText>
                                  </w:r>
                                </w:del>
                              </w:ins>
                              <w:del w:id="5049" w:author="TRAN THI LY LY" w:date="2019-06-15T23:52:00Z">
                                <w:r w:rsidDel="00BB7E17">
                                  <w:rPr>
                                    <w:noProof/>
                                  </w:rPr>
                                  <w:delText>13</w:delText>
                                </w:r>
                              </w:del>
                            </w:fldSimple>
                            <w:r>
                              <w:t xml:space="preserve"> output sau khi dùng tool đánh giá pipeline của Rasa NLU</w:t>
                            </w:r>
                            <w:bookmarkEnd w:id="5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90295" id="Hộp Văn bản 213" o:spid="_x0000_s1053" type="#_x0000_t202" style="position:absolute;left:0;text-align:left;margin-left:18.3pt;margin-top:184.65pt;width:404.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" stroked="f">
                <v:textbox style="mso-fit-shape-to-text:t" inset="0,0,0,0">
                  <w:txbxContent>
                    <w:p w14:paraId="1745BB33" w14:textId="3924C618" w:rsidR="009E4E78" w:rsidRPr="003F7929" w:rsidRDefault="009E4E78" w:rsidP="00A60A16">
                      <w:pPr>
                        <w:pStyle w:val="Chuthich"/>
                        <w:rPr>
                          <w:rFonts w:eastAsia="Times New Roman" w:cs="Times New Roman"/>
                          <w:noProof/>
                          <w:szCs w:val="26"/>
                        </w:rPr>
                      </w:pPr>
                      <w:bookmarkStart w:id="5050" w:name="_Toc11535824"/>
                      <w:r>
                        <w:t xml:space="preserve">Hình 3. </w:t>
                      </w:r>
                      <w:fldSimple w:instr=" SEQ Hình_3. \* ARABIC ">
                        <w:ins w:id="5051" w:author="TRAN THI LY LY" w:date="2019-06-20T23:47:00Z">
                          <w:r w:rsidR="00887B15">
                            <w:rPr>
                              <w:noProof/>
                            </w:rPr>
                            <w:t>14</w:t>
                          </w:r>
                        </w:ins>
                        <w:ins w:id="5052" w:author="Ly Tran Thi Ly" w:date="2019-06-13T11:17:00Z">
                          <w:del w:id="5053" w:author="TRAN THI LY LY" w:date="2019-06-15T23:52:00Z">
                            <w:r w:rsidDel="00BB7E17">
                              <w:rPr>
                                <w:noProof/>
                              </w:rPr>
                              <w:delText>14</w:delText>
                            </w:r>
                          </w:del>
                        </w:ins>
                        <w:del w:id="5054" w:author="TRAN THI LY LY" w:date="2019-06-15T23:52:00Z">
                          <w:r w:rsidDel="00BB7E17">
                            <w:rPr>
                              <w:noProof/>
                            </w:rPr>
                            <w:delText>13</w:delText>
                          </w:r>
                        </w:del>
                      </w:fldSimple>
                      <w:r>
                        <w:t xml:space="preserve"> output sau khi dùng tool đánh giá pipeline của Rasa NLU</w:t>
                      </w:r>
                      <w:bookmarkEnd w:id="5050"/>
                    </w:p>
                  </w:txbxContent>
                </v:textbox>
                <w10:wrap type="topAndBottom"/>
              </v:shape>
            </w:pict>
          </mc:Fallback>
        </mc:AlternateContent>
      </w:r>
      <w:r>
        <w:rPr>
          <w:rFonts w:ascii="Times New Roman" w:eastAsia="Times New Roman" w:hAnsi="Times New Roman" w:cs="Times New Roman"/>
          <w:noProof/>
          <w:sz w:val="26"/>
          <w:szCs w:val="26"/>
        </w:rPr>
        <w:drawing>
          <wp:anchor distT="0" distB="0" distL="114300" distR="114300" simplePos="0" relativeHeight="251747328" behindDoc="1" locked="0" layoutInCell="1" allowOverlap="1" wp14:anchorId="080F6EFE" wp14:editId="1BD6B1E4">
            <wp:simplePos x="0" y="0"/>
            <wp:positionH relativeFrom="margin">
              <wp:posOffset>232410</wp:posOffset>
            </wp:positionH>
            <wp:positionV relativeFrom="paragraph">
              <wp:posOffset>297623</wp:posOffset>
            </wp:positionV>
            <wp:extent cx="5133975" cy="1990725"/>
            <wp:effectExtent l="0" t="0" r="9525" b="9525"/>
            <wp:wrapTopAndBottom/>
            <wp:docPr id="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1990725"/>
                    </a:xfrm>
                    <a:prstGeom prst="rect">
                      <a:avLst/>
                    </a:prstGeom>
                    <a:noFill/>
                    <a:ln>
                      <a:noFill/>
                    </a:ln>
                  </pic:spPr>
                </pic:pic>
              </a:graphicData>
            </a:graphic>
          </wp:anchor>
        </w:drawing>
      </w:r>
      <w:r>
        <w:rPr>
          <w:rFonts w:ascii="Times New Roman" w:hAnsi="Times New Roman" w:cs="Times New Roman"/>
          <w:sz w:val="26"/>
          <w:szCs w:val="26"/>
        </w:rPr>
        <w:tab/>
      </w:r>
      <w:r w:rsidR="003C02AF" w:rsidRPr="00920C63">
        <w:rPr>
          <w:rFonts w:ascii="Times New Roman" w:hAnsi="Times New Roman" w:cs="Times New Roman"/>
          <w:sz w:val="26"/>
          <w:szCs w:val="26"/>
        </w:rPr>
        <w:t>V</w:t>
      </w:r>
      <w:r>
        <w:rPr>
          <w:rFonts w:ascii="Times New Roman" w:hAnsi="Times New Roman" w:cs="Times New Roman"/>
          <w:sz w:val="26"/>
          <w:szCs w:val="26"/>
        </w:rPr>
        <w:t>í dụ</w:t>
      </w:r>
      <w:r w:rsidR="003C02AF" w:rsidRPr="00920C63">
        <w:rPr>
          <w:rFonts w:ascii="Times New Roman" w:hAnsi="Times New Roman" w:cs="Times New Roman"/>
          <w:sz w:val="26"/>
          <w:szCs w:val="26"/>
        </w:rPr>
        <w:t>: output sẽ tìm ra số epochs là 8.0 sẽ tốt nhất đối với dữ liệu hiệ</w:t>
      </w:r>
      <w:r w:rsidR="003C02AF" w:rsidRPr="00DF05B9">
        <w:rPr>
          <w:rFonts w:ascii="Times New Roman" w:hAnsi="Times New Roman" w:cs="Times New Roman"/>
          <w:sz w:val="26"/>
          <w:szCs w:val="26"/>
        </w:rPr>
        <w:t>n tại.</w:t>
      </w:r>
    </w:p>
    <w:p w14:paraId="1A320554" w14:textId="77777777" w:rsidR="003C02AF" w:rsidRPr="00DF05B9" w:rsidRDefault="003C02AF" w:rsidP="003C02AF">
      <w:pPr>
        <w:tabs>
          <w:tab w:val="left" w:pos="450"/>
        </w:tabs>
        <w:jc w:val="both"/>
        <w:rPr>
          <w:rFonts w:ascii="Times New Roman" w:hAnsi="Times New Roman" w:cs="Times New Roman"/>
          <w:sz w:val="26"/>
          <w:szCs w:val="26"/>
        </w:rPr>
      </w:pPr>
    </w:p>
    <w:p w14:paraId="6142F030" w14:textId="272237E3" w:rsidR="008417A5" w:rsidRPr="00920C63" w:rsidRDefault="008417A5" w:rsidP="008417A5">
      <w:pPr>
        <w:pStyle w:val="u3"/>
        <w:rPr>
          <w:ins w:id="5055" w:author="Admin" w:date="2019-06-11T18:34:00Z"/>
        </w:rPr>
      </w:pPr>
      <w:bookmarkStart w:id="5056" w:name="_Toc11966328"/>
      <w:ins w:id="5057" w:author="Admin" w:date="2019-06-11T18:34:00Z">
        <w:r>
          <w:lastRenderedPageBreak/>
          <w:t>3.2.</w:t>
        </w:r>
        <w:r w:rsidRPr="00920C63">
          <w:t>4</w:t>
        </w:r>
      </w:ins>
      <w:ins w:id="5058" w:author="Ly Tran Thi Ly" w:date="2019-06-14T17:40:00Z">
        <w:r w:rsidR="00D779D8">
          <w:rPr>
            <w:lang w:val="vi-VN"/>
          </w:rPr>
          <w:t xml:space="preserve"> </w:t>
        </w:r>
      </w:ins>
      <w:ins w:id="5059" w:author="Admin" w:date="2019-06-11T18:34:00Z">
        <w:del w:id="5060" w:author="Ly Tran Thi Ly" w:date="2019-06-14T17:40:00Z">
          <w:r w:rsidRPr="00920C63" w:rsidDel="00D779D8">
            <w:tab/>
          </w:r>
        </w:del>
        <w:r w:rsidRPr="00920C63">
          <w:t xml:space="preserve">Rasa </w:t>
        </w:r>
        <w:r w:rsidRPr="00DF05B9">
          <w:t>Core</w:t>
        </w:r>
        <w:bookmarkEnd w:id="5056"/>
      </w:ins>
    </w:p>
    <w:p w14:paraId="60054F6E" w14:textId="023A5CBE" w:rsidR="008417A5" w:rsidRPr="00D0490F" w:rsidRDefault="00BB7E17" w:rsidP="008417A5">
      <w:pPr>
        <w:tabs>
          <w:tab w:val="left" w:pos="450"/>
        </w:tabs>
        <w:jc w:val="both"/>
        <w:rPr>
          <w:ins w:id="5061" w:author="Admin" w:date="2019-06-11T18:34:00Z"/>
          <w:rFonts w:ascii="Times New Roman" w:hAnsi="Times New Roman" w:cs="Times New Roman"/>
          <w:sz w:val="26"/>
          <w:szCs w:val="26"/>
        </w:rPr>
      </w:pPr>
      <w:ins w:id="5062" w:author="TRAN THI LY LY" w:date="2019-06-15T23:52:00Z">
        <w:r>
          <w:rPr>
            <w:noProof/>
          </w:rPr>
          <mc:AlternateContent>
            <mc:Choice Requires="wps">
              <w:drawing>
                <wp:anchor distT="0" distB="0" distL="114300" distR="114300" simplePos="0" relativeHeight="251859968" behindDoc="0" locked="0" layoutInCell="1" allowOverlap="1" wp14:anchorId="4C97B632" wp14:editId="2F58C82E">
                  <wp:simplePos x="0" y="0"/>
                  <wp:positionH relativeFrom="column">
                    <wp:posOffset>133350</wp:posOffset>
                  </wp:positionH>
                  <wp:positionV relativeFrom="paragraph">
                    <wp:posOffset>3553460</wp:posOffset>
                  </wp:positionV>
                  <wp:extent cx="5715000" cy="314325"/>
                  <wp:effectExtent l="0" t="0" r="0" b="9525"/>
                  <wp:wrapTopAndBottom/>
                  <wp:docPr id="255" name="Hộp Văn bản 255"/>
                  <wp:cNvGraphicFramePr/>
                  <a:graphic xmlns:a="http://schemas.openxmlformats.org/drawingml/2006/main">
                    <a:graphicData uri="http://schemas.microsoft.com/office/word/2010/wordprocessingShape">
                      <wps:wsp>
                        <wps:cNvSpPr txBox="1"/>
                        <wps:spPr>
                          <a:xfrm>
                            <a:off x="0" y="0"/>
                            <a:ext cx="5715000" cy="314325"/>
                          </a:xfrm>
                          <a:prstGeom prst="rect">
                            <a:avLst/>
                          </a:prstGeom>
                          <a:solidFill>
                            <a:prstClr val="white"/>
                          </a:solidFill>
                          <a:ln>
                            <a:noFill/>
                          </a:ln>
                        </wps:spPr>
                        <wps:txbx>
                          <w:txbxContent>
                            <w:p w14:paraId="48C52D25" w14:textId="23EE5804" w:rsidR="009E4E78" w:rsidRPr="000B4FE4" w:rsidRDefault="009E4E78">
                              <w:pPr>
                                <w:pStyle w:val="Chuthich"/>
                                <w:rPr>
                                  <w:noProof/>
                                </w:rPr>
                                <w:pPrChange w:id="5063" w:author="TRAN THI LY LY" w:date="2019-06-15T23:52:00Z">
                                  <w:pPr>
                                    <w:tabs>
                                      <w:tab w:val="left" w:pos="450"/>
                                    </w:tabs>
                                    <w:jc w:val="both"/>
                                  </w:pPr>
                                </w:pPrChange>
                              </w:pPr>
                              <w:bookmarkStart w:id="5064" w:name="_Toc11535825"/>
                              <w:ins w:id="5065" w:author="TRAN THI LY LY" w:date="2019-06-15T23:52:00Z">
                                <w:r>
                                  <w:t xml:space="preserve">Hình 3. </w:t>
                                </w:r>
                                <w:r>
                                  <w:fldChar w:fldCharType="begin"/>
                                </w:r>
                                <w:r>
                                  <w:instrText xml:space="preserve"> SEQ Hình_3. \* ARABIC </w:instrText>
                                </w:r>
                              </w:ins>
                              <w:r>
                                <w:fldChar w:fldCharType="separate"/>
                              </w:r>
                              <w:ins w:id="5066" w:author="TRAN THI LY LY" w:date="2019-06-20T23:47:00Z">
                                <w:r w:rsidR="00887B15">
                                  <w:rPr>
                                    <w:noProof/>
                                  </w:rPr>
                                  <w:t>15</w:t>
                                </w:r>
                              </w:ins>
                              <w:ins w:id="5067" w:author="TRAN THI LY LY" w:date="2019-06-15T23:52:00Z">
                                <w:r>
                                  <w:fldChar w:fldCharType="end"/>
                                </w:r>
                                <w:r>
                                  <w:t xml:space="preserve"> Mô hình Rasa core</w:t>
                                </w:r>
                              </w:ins>
                              <w:bookmarkEnd w:id="50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7B632" id="Hộp Văn bản 255" o:spid="_x0000_s1054" type="#_x0000_t202" style="position:absolute;left:0;text-align:left;margin-left:10.5pt;margin-top:279.8pt;width:450pt;height:24.7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" stroked="f">
                  <v:textbox inset="0,0,0,0">
                    <w:txbxContent>
                      <w:p w14:paraId="48C52D25" w14:textId="23EE5804" w:rsidR="009E4E78" w:rsidRPr="000B4FE4" w:rsidRDefault="009E4E78">
                        <w:pPr>
                          <w:pStyle w:val="Chuthich"/>
                          <w:rPr>
                            <w:noProof/>
                          </w:rPr>
                          <w:pPrChange w:id="5068" w:author="TRAN THI LY LY" w:date="2019-06-15T23:52:00Z">
                            <w:pPr>
                              <w:tabs>
                                <w:tab w:val="left" w:pos="450"/>
                              </w:tabs>
                              <w:jc w:val="both"/>
                            </w:pPr>
                          </w:pPrChange>
                        </w:pPr>
                        <w:bookmarkStart w:id="5069" w:name="_Toc11535825"/>
                        <w:ins w:id="5070" w:author="TRAN THI LY LY" w:date="2019-06-15T23:52:00Z">
                          <w:r>
                            <w:t xml:space="preserve">Hình 3. </w:t>
                          </w:r>
                          <w:r>
                            <w:fldChar w:fldCharType="begin"/>
                          </w:r>
                          <w:r>
                            <w:instrText xml:space="preserve"> SEQ Hình_3. \* ARABIC </w:instrText>
                          </w:r>
                        </w:ins>
                        <w:r>
                          <w:fldChar w:fldCharType="separate"/>
                        </w:r>
                        <w:ins w:id="5071" w:author="TRAN THI LY LY" w:date="2019-06-20T23:47:00Z">
                          <w:r w:rsidR="00887B15">
                            <w:rPr>
                              <w:noProof/>
                            </w:rPr>
                            <w:t>15</w:t>
                          </w:r>
                        </w:ins>
                        <w:ins w:id="5072" w:author="TRAN THI LY LY" w:date="2019-06-15T23:52:00Z">
                          <w:r>
                            <w:fldChar w:fldCharType="end"/>
                          </w:r>
                          <w:r>
                            <w:t xml:space="preserve"> Mô hình Rasa core</w:t>
                          </w:r>
                        </w:ins>
                        <w:bookmarkEnd w:id="5069"/>
                      </w:p>
                    </w:txbxContent>
                  </v:textbox>
                  <w10:wrap type="topAndBottom"/>
                </v:shape>
              </w:pict>
            </mc:Fallback>
          </mc:AlternateContent>
        </w:r>
      </w:ins>
      <w:ins w:id="5073" w:author="Admin" w:date="2019-06-11T18:34:00Z">
        <w:r w:rsidR="008417A5">
          <w:rPr>
            <w:noProof/>
          </w:rPr>
          <mc:AlternateContent>
            <mc:Choice Requires="wps">
              <w:drawing>
                <wp:anchor distT="0" distB="0" distL="114300" distR="114300" simplePos="0" relativeHeight="251771904" behindDoc="0" locked="0" layoutInCell="1" allowOverlap="1" wp14:anchorId="6279F33A" wp14:editId="2EC31D27">
                  <wp:simplePos x="0" y="0"/>
                  <wp:positionH relativeFrom="column">
                    <wp:posOffset>130175</wp:posOffset>
                  </wp:positionH>
                  <wp:positionV relativeFrom="paragraph">
                    <wp:posOffset>3554095</wp:posOffset>
                  </wp:positionV>
                  <wp:extent cx="5715000" cy="635"/>
                  <wp:effectExtent l="0" t="0" r="0" b="0"/>
                  <wp:wrapTopAndBottom/>
                  <wp:docPr id="40" name="Hộp Văn bản 215"/>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E34F90B" w14:textId="79D1A185" w:rsidR="009E4E78" w:rsidRPr="002F2612" w:rsidRDefault="009E4E78" w:rsidP="008417A5">
                              <w:pPr>
                                <w:pStyle w:val="Chuthich"/>
                                <w:rPr>
                                  <w:rFonts w:cs="Times New Roman"/>
                                  <w:noProof/>
                                  <w:szCs w:val="26"/>
                                </w:rPr>
                              </w:pPr>
                              <w:bookmarkStart w:id="5074" w:name="_Toc11535826"/>
                              <w:r>
                                <w:t xml:space="preserve">Hình 3. </w:t>
                              </w:r>
                              <w:fldSimple w:instr=" SEQ Hình_3. \* ARABIC ">
                                <w:ins w:id="5075" w:author="TRAN THI LY LY" w:date="2019-06-20T23:47:00Z">
                                  <w:r w:rsidR="00887B15">
                                    <w:rPr>
                                      <w:noProof/>
                                    </w:rPr>
                                    <w:t>16</w:t>
                                  </w:r>
                                </w:ins>
                                <w:ins w:id="5076" w:author="Ly Tran Thi Ly" w:date="2019-06-13T11:17:00Z">
                                  <w:del w:id="5077" w:author="TRAN THI LY LY" w:date="2019-06-15T23:52:00Z">
                                    <w:r w:rsidDel="00BB7E17">
                                      <w:rPr>
                                        <w:noProof/>
                                      </w:rPr>
                                      <w:delText>15</w:delText>
                                    </w:r>
                                  </w:del>
                                </w:ins>
                                <w:del w:id="5078" w:author="TRAN THI LY LY" w:date="2019-06-15T23:52:00Z">
                                  <w:r w:rsidDel="00BB7E17">
                                    <w:rPr>
                                      <w:noProof/>
                                    </w:rPr>
                                    <w:delText>14</w:delText>
                                  </w:r>
                                </w:del>
                              </w:fldSimple>
                              <w:r>
                                <w:t xml:space="preserve"> Các thành phần của RASA Core</w:t>
                              </w:r>
                              <w:bookmarkEnd w:id="5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F33A" id="Hộp Văn bản 215" o:spid="_x0000_s1055" type="#_x0000_t202" style="position:absolute;left:0;text-align:left;margin-left:10.25pt;margin-top:279.85pt;width:450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" stroked="f">
                  <v:textbox style="mso-fit-shape-to-text:t" inset="0,0,0,0">
                    <w:txbxContent>
                      <w:p w14:paraId="4E34F90B" w14:textId="79D1A185" w:rsidR="009E4E78" w:rsidRPr="002F2612" w:rsidRDefault="009E4E78" w:rsidP="008417A5">
                        <w:pPr>
                          <w:pStyle w:val="Chuthich"/>
                          <w:rPr>
                            <w:rFonts w:cs="Times New Roman"/>
                            <w:noProof/>
                            <w:szCs w:val="26"/>
                          </w:rPr>
                        </w:pPr>
                        <w:bookmarkStart w:id="5079" w:name="_Toc11535826"/>
                        <w:r>
                          <w:t xml:space="preserve">Hình 3. </w:t>
                        </w:r>
                        <w:fldSimple w:instr=" SEQ Hình_3. \* ARABIC ">
                          <w:ins w:id="5080" w:author="TRAN THI LY LY" w:date="2019-06-20T23:47:00Z">
                            <w:r w:rsidR="00887B15">
                              <w:rPr>
                                <w:noProof/>
                              </w:rPr>
                              <w:t>16</w:t>
                            </w:r>
                          </w:ins>
                          <w:ins w:id="5081" w:author="Ly Tran Thi Ly" w:date="2019-06-13T11:17:00Z">
                            <w:del w:id="5082" w:author="TRAN THI LY LY" w:date="2019-06-15T23:52:00Z">
                              <w:r w:rsidDel="00BB7E17">
                                <w:rPr>
                                  <w:noProof/>
                                </w:rPr>
                                <w:delText>15</w:delText>
                              </w:r>
                            </w:del>
                          </w:ins>
                          <w:del w:id="5083" w:author="TRAN THI LY LY" w:date="2019-06-15T23:52:00Z">
                            <w:r w:rsidDel="00BB7E17">
                              <w:rPr>
                                <w:noProof/>
                              </w:rPr>
                              <w:delText>14</w:delText>
                            </w:r>
                          </w:del>
                        </w:fldSimple>
                        <w:r>
                          <w:t xml:space="preserve"> Các thành phần của RASA Core</w:t>
                        </w:r>
                        <w:bookmarkEnd w:id="5079"/>
                      </w:p>
                    </w:txbxContent>
                  </v:textbox>
                  <w10:wrap type="topAndBottom"/>
                </v:shape>
              </w:pict>
            </mc:Fallback>
          </mc:AlternateContent>
        </w:r>
        <w:r w:rsidR="008417A5">
          <w:rPr>
            <w:rFonts w:ascii="Times New Roman" w:hAnsi="Times New Roman" w:cs="Times New Roman"/>
            <w:noProof/>
            <w:sz w:val="26"/>
            <w:szCs w:val="26"/>
          </w:rPr>
          <w:drawing>
            <wp:anchor distT="0" distB="0" distL="114300" distR="114300" simplePos="0" relativeHeight="251770880" behindDoc="1" locked="0" layoutInCell="1" allowOverlap="1" wp14:anchorId="4E5A6A26" wp14:editId="7DA71189">
              <wp:simplePos x="0" y="0"/>
              <wp:positionH relativeFrom="column">
                <wp:posOffset>130249</wp:posOffset>
              </wp:positionH>
              <wp:positionV relativeFrom="paragraph">
                <wp:posOffset>1015793</wp:posOffset>
              </wp:positionV>
              <wp:extent cx="5715000" cy="2481580"/>
              <wp:effectExtent l="0" t="0" r="0" b="0"/>
              <wp:wrapTopAndBottom/>
              <wp:docPr id="46" name="Hình ảnh 214" descr="Nf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f89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481580"/>
                      </a:xfrm>
                      <a:prstGeom prst="rect">
                        <a:avLst/>
                      </a:prstGeom>
                      <a:noFill/>
                    </pic:spPr>
                  </pic:pic>
                </a:graphicData>
              </a:graphic>
              <wp14:sizeRelH relativeFrom="page">
                <wp14:pctWidth>0</wp14:pctWidth>
              </wp14:sizeRelH>
              <wp14:sizeRelV relativeFrom="page">
                <wp14:pctHeight>0</wp14:pctHeight>
              </wp14:sizeRelV>
            </wp:anchor>
          </w:drawing>
        </w:r>
        <w:r w:rsidR="008417A5" w:rsidRPr="00920C63">
          <w:rPr>
            <w:rFonts w:ascii="Times New Roman" w:hAnsi="Times New Roman" w:cs="Times New Roman"/>
            <w:sz w:val="26"/>
            <w:szCs w:val="26"/>
          </w:rPr>
          <w:t>-</w:t>
        </w:r>
        <w:r w:rsidR="008417A5" w:rsidRPr="00920C63">
          <w:rPr>
            <w:rFonts w:ascii="Times New Roman" w:hAnsi="Times New Roman" w:cs="Times New Roman"/>
            <w:sz w:val="26"/>
            <w:szCs w:val="26"/>
          </w:rPr>
          <w:tab/>
          <w:t>Rasa Core là nơi để quản lý cuộc hội thoại, dự đoán và quyết định xem hành động nào tiếp theo sẽ được gọ</w:t>
        </w:r>
        <w:r w:rsidR="008417A5" w:rsidRPr="00DF05B9">
          <w:rPr>
            <w:rFonts w:ascii="Times New Roman" w:hAnsi="Times New Roman" w:cs="Times New Roman"/>
            <w:sz w:val="26"/>
            <w:szCs w:val="26"/>
          </w:rPr>
          <w:t>i. Và mỗi khi một hành động đượ</w:t>
        </w:r>
        <w:r w:rsidR="008417A5" w:rsidRPr="00D0490F">
          <w:rPr>
            <w:rFonts w:ascii="Times New Roman" w:hAnsi="Times New Roman" w:cs="Times New Roman"/>
            <w:sz w:val="26"/>
            <w:szCs w:val="26"/>
          </w:rPr>
          <w:t xml:space="preserve">c gọi sẽ được lưu vào tracker, các entity sẽ được lưu vào slots. Các acion tiếp theo diễn ra được quyết định bởi các Policy trong đó Keras Policy là thành phần quan trọng nhất. </w:t>
        </w:r>
      </w:ins>
    </w:p>
    <w:p w14:paraId="46C521AD" w14:textId="77777777" w:rsidR="008417A5" w:rsidRPr="00D0490F" w:rsidRDefault="008417A5" w:rsidP="00604858">
      <w:pPr>
        <w:tabs>
          <w:tab w:val="left" w:pos="450"/>
        </w:tabs>
        <w:jc w:val="both"/>
        <w:rPr>
          <w:ins w:id="5084" w:author="Admin" w:date="2019-06-11T18:34:00Z"/>
          <w:rFonts w:ascii="Times New Roman" w:hAnsi="Times New Roman" w:cs="Times New Roman"/>
          <w:sz w:val="26"/>
          <w:szCs w:val="26"/>
        </w:rPr>
      </w:pPr>
      <w:ins w:id="5085" w:author="Admin" w:date="2019-06-11T18:34:00Z">
        <w:r w:rsidRPr="00D0490F">
          <w:rPr>
            <w:rFonts w:ascii="Times New Roman" w:hAnsi="Times New Roman" w:cs="Times New Roman"/>
            <w:sz w:val="26"/>
            <w:szCs w:val="26"/>
          </w:rPr>
          <w:t>-</w:t>
        </w:r>
        <w:r w:rsidRPr="00D0490F">
          <w:rPr>
            <w:rFonts w:ascii="Times New Roman" w:hAnsi="Times New Roman" w:cs="Times New Roman"/>
            <w:sz w:val="26"/>
            <w:szCs w:val="26"/>
          </w:rPr>
          <w:tab/>
          <w:t>Fallback Policy: thành phần này giúp tự động trả lời 1 action mặc định khi độ tin cậy của việc dự đoán Rasa NLU &lt; một ngưỡng cho trước, hoặc khi độ tin cậy của next_action &lt; một ngưỡng cho trước, thì Fallback Policy sẽ được gọi và trả respone mặc đinh cho user.</w:t>
        </w:r>
      </w:ins>
    </w:p>
    <w:p w14:paraId="13A9C736" w14:textId="77777777" w:rsidR="008417A5" w:rsidRPr="00920C63" w:rsidRDefault="008417A5">
      <w:pPr>
        <w:tabs>
          <w:tab w:val="left" w:pos="450"/>
        </w:tabs>
        <w:jc w:val="both"/>
        <w:rPr>
          <w:ins w:id="5086" w:author="Admin" w:date="2019-06-11T18:34:00Z"/>
          <w:rFonts w:ascii="Times New Roman" w:hAnsi="Times New Roman" w:cs="Times New Roman"/>
          <w:sz w:val="26"/>
          <w:szCs w:val="26"/>
        </w:rPr>
      </w:pPr>
      <w:ins w:id="5087" w:author="Admin" w:date="2019-06-11T18:34:00Z">
        <w:r w:rsidRPr="00D0490F">
          <w:rPr>
            <w:rFonts w:ascii="Times New Roman" w:hAnsi="Times New Roman" w:cs="Times New Roman"/>
            <w:sz w:val="26"/>
            <w:szCs w:val="26"/>
          </w:rPr>
          <w:t>V</w:t>
        </w:r>
        <w:r>
          <w:rPr>
            <w:rFonts w:ascii="Times New Roman" w:hAnsi="Times New Roman" w:cs="Times New Roman"/>
            <w:sz w:val="26"/>
            <w:szCs w:val="26"/>
          </w:rPr>
          <w:t>í dụ</w:t>
        </w:r>
        <w:r w:rsidRPr="00920C63">
          <w:rPr>
            <w:rFonts w:ascii="Times New Roman" w:hAnsi="Times New Roman" w:cs="Times New Roman"/>
            <w:sz w:val="26"/>
            <w:szCs w:val="26"/>
          </w:rPr>
          <w:t>: user: “hey, stupid bot!”: độ tin cậy dự đoán bởi Rasa Nlu &lt; 0,4</w:t>
        </w:r>
      </w:ins>
    </w:p>
    <w:p w14:paraId="734C2287" w14:textId="77777777" w:rsidR="008417A5" w:rsidRPr="00920C63" w:rsidRDefault="008417A5">
      <w:pPr>
        <w:tabs>
          <w:tab w:val="left" w:pos="450"/>
        </w:tabs>
        <w:jc w:val="both"/>
        <w:rPr>
          <w:ins w:id="5088" w:author="Admin" w:date="2019-06-11T18:34:00Z"/>
          <w:rFonts w:ascii="Times New Roman" w:hAnsi="Times New Roman" w:cs="Times New Roman"/>
          <w:sz w:val="26"/>
          <w:szCs w:val="26"/>
        </w:rPr>
      </w:pPr>
      <w:ins w:id="5089" w:author="Admin" w:date="2019-06-11T18:34:00Z">
        <w:r w:rsidRPr="00920C63">
          <w:rPr>
            <w:rFonts w:ascii="Times New Roman" w:hAnsi="Times New Roman" w:cs="Times New Roman"/>
            <w:sz w:val="26"/>
            <w:szCs w:val="26"/>
          </w:rPr>
          <w:t xml:space="preserve">        bot: “Sorry, I don’t understand that…”</w:t>
        </w:r>
      </w:ins>
    </w:p>
    <w:p w14:paraId="4AD592EC" w14:textId="4EDABC7F" w:rsidR="008417A5" w:rsidRDefault="008417A5">
      <w:pPr>
        <w:tabs>
          <w:tab w:val="left" w:pos="450"/>
        </w:tabs>
        <w:jc w:val="both"/>
        <w:rPr>
          <w:ins w:id="5090" w:author="Ly Tran Thi Ly" w:date="2019-06-20T18:03:00Z"/>
          <w:rFonts w:ascii="Times New Roman" w:hAnsi="Times New Roman" w:cs="Times New Roman"/>
          <w:sz w:val="26"/>
          <w:szCs w:val="26"/>
        </w:rPr>
      </w:pPr>
      <w:ins w:id="5091" w:author="Admin" w:date="2019-06-11T18:34:00Z">
        <w:r w:rsidRPr="00920C63">
          <w:rPr>
            <w:rFonts w:ascii="Times New Roman" w:hAnsi="Times New Roman" w:cs="Times New Roman"/>
            <w:sz w:val="26"/>
            <w:szCs w:val="26"/>
          </w:rPr>
          <w:t>=&gt; Fallback policy sẽ tự động gọi đến action_fallback trả về câu:”</w:t>
        </w:r>
        <w:r>
          <w:rPr>
            <w:rFonts w:ascii="Times New Roman" w:hAnsi="Times New Roman" w:cs="Times New Roman"/>
            <w:sz w:val="26"/>
            <w:szCs w:val="26"/>
          </w:rPr>
          <w:t xml:space="preserve"> </w:t>
        </w:r>
        <w:r w:rsidRPr="00920C63">
          <w:rPr>
            <w:rFonts w:ascii="Times New Roman" w:hAnsi="Times New Roman" w:cs="Times New Roman"/>
            <w:sz w:val="26"/>
            <w:szCs w:val="26"/>
          </w:rPr>
          <w:t>Sorry, I don’t understand that…”</w:t>
        </w:r>
      </w:ins>
    </w:p>
    <w:p w14:paraId="61E4C15F" w14:textId="77777777" w:rsidR="003C2A97" w:rsidRPr="002169B5" w:rsidDel="003C2A97" w:rsidRDefault="003C2A97">
      <w:pPr>
        <w:pStyle w:val="HTMLinhdangtrc"/>
        <w:tabs>
          <w:tab w:val="clear" w:pos="916"/>
          <w:tab w:val="clear" w:pos="1832"/>
          <w:tab w:val="clear" w:pos="2748"/>
          <w:tab w:val="clear" w:pos="3664"/>
          <w:tab w:val="clear" w:pos="4580"/>
          <w:tab w:val="clear" w:pos="5496"/>
          <w:tab w:val="clear" w:pos="6412"/>
          <w:tab w:val="clear" w:pos="7328"/>
          <w:tab w:val="clear" w:pos="8244"/>
          <w:tab w:val="clear" w:pos="9160"/>
        </w:tabs>
        <w:spacing w:line="360" w:lineRule="atLeast"/>
        <w:jc w:val="both"/>
        <w:rPr>
          <w:del w:id="5092" w:author="Ly Tran Thi Ly" w:date="2019-06-20T18:03:00Z"/>
          <w:moveTo w:id="5093" w:author="Ly Tran Thi Ly" w:date="2019-06-20T18:03:00Z"/>
          <w:rFonts w:ascii="Times New Roman" w:eastAsiaTheme="minorHAnsi" w:hAnsi="Times New Roman" w:cs="Times New Roman"/>
          <w:sz w:val="26"/>
          <w:szCs w:val="26"/>
        </w:rPr>
        <w:pPrChange w:id="5094" w:author="Ly Tran Thi Ly" w:date="2019-06-20T18:03:00Z">
          <w:pPr>
            <w:pStyle w:val="HTMLinhdangtrc"/>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s>
            <w:spacing w:line="360" w:lineRule="atLeast"/>
            <w:jc w:val="both"/>
          </w:pPr>
        </w:pPrChange>
      </w:pPr>
      <w:moveToRangeStart w:id="5095" w:author="Ly Tran Thi Ly" w:date="2019-06-20T18:03:00Z" w:name="move11946216"/>
      <w:moveTo w:id="5096" w:author="Ly Tran Thi Ly" w:date="2019-06-20T18:03:00Z">
        <w:r w:rsidRPr="002169B5">
          <w:rPr>
            <w:rFonts w:ascii="Times New Roman" w:eastAsiaTheme="minorHAnsi" w:hAnsi="Times New Roman" w:cs="Times New Roman"/>
            <w:sz w:val="26"/>
            <w:szCs w:val="26"/>
          </w:rPr>
          <w:t>-</w:t>
        </w:r>
        <w:r>
          <w:rPr>
            <w:rFonts w:ascii="Times New Roman" w:eastAsiaTheme="minorHAnsi" w:hAnsi="Times New Roman" w:cs="Times New Roman"/>
            <w:sz w:val="26"/>
            <w:szCs w:val="26"/>
          </w:rPr>
          <w:t xml:space="preserve">  </w:t>
        </w:r>
        <w:r w:rsidRPr="002169B5">
          <w:rPr>
            <w:rFonts w:ascii="Times New Roman" w:eastAsiaTheme="minorHAnsi" w:hAnsi="Times New Roman" w:cs="Times New Roman"/>
            <w:sz w:val="26"/>
            <w:szCs w:val="26"/>
          </w:rPr>
          <w:t xml:space="preserve">Memization Policy sẽ sử dụng các thông tin của Tracker và đưa ra dự đoán phản hồi. Nếu các thông tin ở Tracker trùng khớp hoàn toàn với dữ liệu đã được huấn luyện luyện, khi đó phản hồi sẽ là một danh sách các hành động với độ chính xác là 1.0 với next_action có trong data train và 0.0 cho các action còn lại, ngược lại nếu như không không dự đoán được phản hồi thì sẽ dừng lại và đi tới thành phần Keras Policy. Thành phần này sẽ ghi nhớ chính xác các ví dụ của max_history được chuyển từ dữ liệu stories huấn luyện. Vì Slots đã được ghi nhớ trong tracker được lưu trữ trong các vector đặc </w:t>
        </w:r>
        <w:r w:rsidRPr="002169B5">
          <w:rPr>
            <w:rFonts w:ascii="Times New Roman" w:eastAsiaTheme="minorHAnsi" w:hAnsi="Times New Roman" w:cs="Times New Roman"/>
            <w:sz w:val="26"/>
            <w:szCs w:val="26"/>
          </w:rPr>
          <w:lastRenderedPageBreak/>
          <w:t>trưng cho đến khi nó được đặt lại thành None, ch</w:t>
        </w:r>
        <w:r w:rsidRPr="002169B5">
          <w:rPr>
            <w:rFonts w:ascii="Times New Roman" w:eastAsiaTheme="minorHAnsi" w:hAnsi="Times New Roman" w:cs="Times New Roman" w:hint="eastAsia"/>
            <w:sz w:val="26"/>
            <w:szCs w:val="26"/>
          </w:rPr>
          <w:t>í</w:t>
        </w:r>
        <w:r w:rsidRPr="002169B5">
          <w:rPr>
            <w:rFonts w:ascii="Times New Roman" w:eastAsiaTheme="minorHAnsi" w:hAnsi="Times New Roman" w:cs="Times New Roman"/>
            <w:sz w:val="26"/>
            <w:szCs w:val="26"/>
          </w:rPr>
          <w:t>nh s</w:t>
        </w:r>
        <w:r w:rsidRPr="002169B5">
          <w:rPr>
            <w:rFonts w:ascii="Times New Roman" w:eastAsiaTheme="minorHAnsi" w:hAnsi="Times New Roman" w:cs="Times New Roman" w:hint="eastAsia"/>
            <w:sz w:val="26"/>
            <w:szCs w:val="26"/>
          </w:rPr>
          <w:t>á</w:t>
        </w:r>
        <w:r w:rsidRPr="002169B5">
          <w:rPr>
            <w:rFonts w:ascii="Times New Roman" w:eastAsiaTheme="minorHAnsi" w:hAnsi="Times New Roman" w:cs="Times New Roman"/>
            <w:sz w:val="26"/>
            <w:szCs w:val="26"/>
          </w:rPr>
          <w:t>ch n</w:t>
        </w:r>
        <w:r w:rsidRPr="002169B5">
          <w:rPr>
            <w:rFonts w:ascii="Times New Roman" w:eastAsiaTheme="minorHAnsi" w:hAnsi="Times New Roman" w:cs="Times New Roman" w:hint="eastAsia"/>
            <w:sz w:val="26"/>
            <w:szCs w:val="26"/>
          </w:rPr>
          <w:t>à</w:t>
        </w:r>
        <w:r w:rsidRPr="002169B5">
          <w:rPr>
            <w:rFonts w:ascii="Times New Roman" w:eastAsiaTheme="minorHAnsi" w:hAnsi="Times New Roman" w:cs="Times New Roman"/>
            <w:sz w:val="26"/>
            <w:szCs w:val="26"/>
          </w:rPr>
          <w:t>y sẽ nhớ lại v</w:t>
        </w:r>
        <w:r w:rsidRPr="002169B5">
          <w:rPr>
            <w:rFonts w:ascii="Times New Roman" w:eastAsiaTheme="minorHAnsi" w:hAnsi="Times New Roman" w:cs="Times New Roman" w:hint="eastAsia"/>
            <w:sz w:val="26"/>
            <w:szCs w:val="26"/>
          </w:rPr>
          <w:t>à</w:t>
        </w:r>
        <w:r w:rsidRPr="002169B5">
          <w:rPr>
            <w:rFonts w:ascii="Times New Roman" w:eastAsiaTheme="minorHAnsi" w:hAnsi="Times New Roman" w:cs="Times New Roman"/>
            <w:sz w:val="26"/>
            <w:szCs w:val="26"/>
          </w:rPr>
          <w:t xml:space="preserve"> quan trọng nhất l</w:t>
        </w:r>
        <w:r w:rsidRPr="002169B5">
          <w:rPr>
            <w:rFonts w:ascii="Times New Roman" w:eastAsiaTheme="minorHAnsi" w:hAnsi="Times New Roman" w:cs="Times New Roman" w:hint="eastAsia"/>
            <w:sz w:val="26"/>
            <w:szCs w:val="26"/>
          </w:rPr>
          <w:t>à</w:t>
        </w:r>
        <w:r w:rsidRPr="002169B5">
          <w:rPr>
            <w:rFonts w:ascii="Times New Roman" w:eastAsiaTheme="minorHAnsi" w:hAnsi="Times New Roman" w:cs="Times New Roman"/>
            <w:sz w:val="26"/>
            <w:szCs w:val="26"/>
          </w:rPr>
          <w:t xml:space="preserve"> nhớ lại c</w:t>
        </w:r>
        <w:r w:rsidRPr="002169B5">
          <w:rPr>
            <w:rFonts w:ascii="Times New Roman" w:eastAsiaTheme="minorHAnsi" w:hAnsi="Times New Roman" w:cs="Times New Roman" w:hint="eastAsia"/>
            <w:sz w:val="26"/>
            <w:szCs w:val="26"/>
          </w:rPr>
          <w:t>á</w:t>
        </w:r>
        <w:r w:rsidRPr="002169B5">
          <w:rPr>
            <w:rFonts w:ascii="Times New Roman" w:eastAsiaTheme="minorHAnsi" w:hAnsi="Times New Roman" w:cs="Times New Roman"/>
            <w:sz w:val="26"/>
            <w:szCs w:val="26"/>
          </w:rPr>
          <w:t>c v</w:t>
        </w:r>
        <w:r w:rsidRPr="002169B5">
          <w:rPr>
            <w:rFonts w:ascii="Times New Roman" w:eastAsiaTheme="minorHAnsi" w:hAnsi="Times New Roman" w:cs="Times New Roman" w:hint="eastAsia"/>
            <w:sz w:val="26"/>
            <w:szCs w:val="26"/>
          </w:rPr>
          <w:t>í</w:t>
        </w:r>
        <w:r w:rsidRPr="002169B5">
          <w:rPr>
            <w:rFonts w:ascii="Times New Roman" w:eastAsiaTheme="minorHAnsi" w:hAnsi="Times New Roman" w:cs="Times New Roman"/>
            <w:sz w:val="26"/>
            <w:szCs w:val="26"/>
          </w:rPr>
          <w:t xml:space="preserve"> dụ trong ngữ cảnh của cuộc </w:t>
        </w:r>
        <w:r w:rsidRPr="002169B5">
          <w:rPr>
            <w:rFonts w:ascii="Times New Roman" w:eastAsiaTheme="minorHAnsi" w:hAnsi="Times New Roman" w:cs="Times New Roman" w:hint="eastAsia"/>
            <w:sz w:val="26"/>
            <w:szCs w:val="26"/>
          </w:rPr>
          <w:t>đ</w:t>
        </w:r>
        <w:r w:rsidRPr="002169B5">
          <w:rPr>
            <w:rFonts w:ascii="Times New Roman" w:eastAsiaTheme="minorHAnsi" w:hAnsi="Times New Roman" w:cs="Times New Roman"/>
            <w:sz w:val="26"/>
            <w:szCs w:val="26"/>
          </w:rPr>
          <w:t>ối thoại hiện tại d</w:t>
        </w:r>
        <w:r w:rsidRPr="002169B5">
          <w:rPr>
            <w:rFonts w:ascii="Times New Roman" w:eastAsiaTheme="minorHAnsi" w:hAnsi="Times New Roman" w:cs="Times New Roman" w:hint="eastAsia"/>
            <w:sz w:val="26"/>
            <w:szCs w:val="26"/>
          </w:rPr>
          <w:t>à</w:t>
        </w:r>
        <w:r w:rsidRPr="002169B5">
          <w:rPr>
            <w:rFonts w:ascii="Times New Roman" w:eastAsiaTheme="minorHAnsi" w:hAnsi="Times New Roman" w:cs="Times New Roman"/>
            <w:sz w:val="26"/>
            <w:szCs w:val="26"/>
          </w:rPr>
          <w:t>i h</w:t>
        </w:r>
        <w:r w:rsidRPr="002169B5">
          <w:rPr>
            <w:rFonts w:ascii="Times New Roman" w:eastAsiaTheme="minorHAnsi" w:hAnsi="Times New Roman" w:cs="Times New Roman" w:hint="eastAsia"/>
            <w:sz w:val="26"/>
            <w:szCs w:val="26"/>
          </w:rPr>
          <w:t>ơ</w:t>
        </w:r>
        <w:r w:rsidRPr="002169B5">
          <w:rPr>
            <w:rFonts w:ascii="Times New Roman" w:eastAsiaTheme="minorHAnsi" w:hAnsi="Times New Roman" w:cs="Times New Roman"/>
            <w:sz w:val="26"/>
            <w:szCs w:val="26"/>
          </w:rPr>
          <w:t>n max_history. Nếu cần phải nhớ lại c</w:t>
        </w:r>
        <w:r w:rsidRPr="002169B5">
          <w:rPr>
            <w:rFonts w:ascii="Times New Roman" w:eastAsiaTheme="minorHAnsi" w:hAnsi="Times New Roman" w:cs="Times New Roman" w:hint="eastAsia"/>
            <w:sz w:val="26"/>
            <w:szCs w:val="26"/>
          </w:rPr>
          <w:t>á</w:t>
        </w:r>
        <w:r w:rsidRPr="002169B5">
          <w:rPr>
            <w:rFonts w:ascii="Times New Roman" w:eastAsiaTheme="minorHAnsi" w:hAnsi="Times New Roman" w:cs="Times New Roman"/>
            <w:sz w:val="26"/>
            <w:szCs w:val="26"/>
          </w:rPr>
          <w:t>c l</w:t>
        </w:r>
        <w:r w:rsidRPr="002169B5">
          <w:rPr>
            <w:rFonts w:ascii="Times New Roman" w:eastAsiaTheme="minorHAnsi" w:hAnsi="Times New Roman" w:cs="Times New Roman" w:hint="eastAsia"/>
            <w:sz w:val="26"/>
            <w:szCs w:val="26"/>
          </w:rPr>
          <w:t>ư</w:t>
        </w:r>
        <w:r w:rsidRPr="002169B5">
          <w:rPr>
            <w:rFonts w:ascii="Times New Roman" w:eastAsiaTheme="minorHAnsi" w:hAnsi="Times New Roman" w:cs="Times New Roman"/>
            <w:sz w:val="26"/>
            <w:szCs w:val="26"/>
          </w:rPr>
          <w:t>ợt từ c</w:t>
        </w:r>
        <w:r w:rsidRPr="002169B5">
          <w:rPr>
            <w:rFonts w:ascii="Times New Roman" w:eastAsiaTheme="minorHAnsi" w:hAnsi="Times New Roman" w:cs="Times New Roman" w:hint="eastAsia"/>
            <w:sz w:val="26"/>
            <w:szCs w:val="26"/>
          </w:rPr>
          <w:t>á</w:t>
        </w:r>
        <w:r w:rsidRPr="002169B5">
          <w:rPr>
            <w:rFonts w:ascii="Times New Roman" w:eastAsiaTheme="minorHAnsi" w:hAnsi="Times New Roman" w:cs="Times New Roman"/>
            <w:sz w:val="26"/>
            <w:szCs w:val="26"/>
          </w:rPr>
          <w:t xml:space="preserve">c hộp thoại huấn luyện trong </w:t>
        </w:r>
        <w:r w:rsidRPr="002169B5">
          <w:rPr>
            <w:rFonts w:ascii="Times New Roman" w:eastAsiaTheme="minorHAnsi" w:hAnsi="Times New Roman" w:cs="Times New Roman" w:hint="eastAsia"/>
            <w:sz w:val="26"/>
            <w:szCs w:val="26"/>
          </w:rPr>
          <w:t>đó</w:t>
        </w:r>
        <w:r w:rsidRPr="002169B5">
          <w:rPr>
            <w:rFonts w:ascii="Times New Roman" w:eastAsiaTheme="minorHAnsi" w:hAnsi="Times New Roman" w:cs="Times New Roman"/>
            <w:sz w:val="26"/>
            <w:szCs w:val="26"/>
          </w:rPr>
          <w:t xml:space="preserve"> một số vị tr</w:t>
        </w:r>
        <w:r w:rsidRPr="002169B5">
          <w:rPr>
            <w:rFonts w:ascii="Times New Roman" w:eastAsiaTheme="minorHAnsi" w:hAnsi="Times New Roman" w:cs="Times New Roman" w:hint="eastAsia"/>
            <w:sz w:val="26"/>
            <w:szCs w:val="26"/>
          </w:rPr>
          <w:t>í</w:t>
        </w:r>
        <w:r w:rsidRPr="002169B5">
          <w:rPr>
            <w:rFonts w:ascii="Times New Roman" w:eastAsiaTheme="minorHAnsi" w:hAnsi="Times New Roman" w:cs="Times New Roman"/>
            <w:sz w:val="26"/>
            <w:szCs w:val="26"/>
          </w:rPr>
          <w:t xml:space="preserve"> c</w:t>
        </w:r>
        <w:r w:rsidRPr="002169B5">
          <w:rPr>
            <w:rFonts w:ascii="Times New Roman" w:eastAsiaTheme="minorHAnsi" w:hAnsi="Times New Roman" w:cs="Times New Roman" w:hint="eastAsia"/>
            <w:sz w:val="26"/>
            <w:szCs w:val="26"/>
          </w:rPr>
          <w:t>ó</w:t>
        </w:r>
        <w:r w:rsidRPr="002169B5">
          <w:rPr>
            <w:rFonts w:ascii="Times New Roman" w:eastAsiaTheme="minorHAnsi" w:hAnsi="Times New Roman" w:cs="Times New Roman"/>
            <w:sz w:val="26"/>
            <w:szCs w:val="26"/>
          </w:rPr>
          <w:t xml:space="preserve"> thể kh</w:t>
        </w:r>
        <w:r w:rsidRPr="002169B5">
          <w:rPr>
            <w:rFonts w:ascii="Times New Roman" w:eastAsiaTheme="minorHAnsi" w:hAnsi="Times New Roman" w:cs="Times New Roman" w:hint="eastAsia"/>
            <w:sz w:val="26"/>
            <w:szCs w:val="26"/>
          </w:rPr>
          <w:t>ô</w:t>
        </w:r>
        <w:r w:rsidRPr="002169B5">
          <w:rPr>
            <w:rFonts w:ascii="Times New Roman" w:eastAsiaTheme="minorHAnsi" w:hAnsi="Times New Roman" w:cs="Times New Roman"/>
            <w:sz w:val="26"/>
            <w:szCs w:val="26"/>
          </w:rPr>
          <w:t xml:space="preserve">ng </w:t>
        </w:r>
        <w:r w:rsidRPr="002169B5">
          <w:rPr>
            <w:rFonts w:ascii="Times New Roman" w:eastAsiaTheme="minorHAnsi" w:hAnsi="Times New Roman" w:cs="Times New Roman" w:hint="eastAsia"/>
            <w:sz w:val="26"/>
            <w:szCs w:val="26"/>
          </w:rPr>
          <w:t>đư</w:t>
        </w:r>
        <w:r w:rsidRPr="002169B5">
          <w:rPr>
            <w:rFonts w:ascii="Times New Roman" w:eastAsiaTheme="minorHAnsi" w:hAnsi="Times New Roman" w:cs="Times New Roman"/>
            <w:sz w:val="26"/>
            <w:szCs w:val="26"/>
          </w:rPr>
          <w:t xml:space="preserve">ợc </w:t>
        </w:r>
        <w:r w:rsidRPr="002169B5">
          <w:rPr>
            <w:rFonts w:ascii="Times New Roman" w:eastAsiaTheme="minorHAnsi" w:hAnsi="Times New Roman" w:cs="Times New Roman" w:hint="eastAsia"/>
            <w:sz w:val="26"/>
            <w:szCs w:val="26"/>
          </w:rPr>
          <w:t>đ</w:t>
        </w:r>
        <w:r w:rsidRPr="002169B5">
          <w:rPr>
            <w:rFonts w:ascii="Times New Roman" w:eastAsiaTheme="minorHAnsi" w:hAnsi="Times New Roman" w:cs="Times New Roman"/>
            <w:sz w:val="26"/>
            <w:szCs w:val="26"/>
          </w:rPr>
          <w:t xml:space="preserve">ặt trong thời gian dự </w:t>
        </w:r>
        <w:r w:rsidRPr="002169B5">
          <w:rPr>
            <w:rFonts w:ascii="Times New Roman" w:eastAsiaTheme="minorHAnsi" w:hAnsi="Times New Roman" w:cs="Times New Roman" w:hint="eastAsia"/>
            <w:sz w:val="26"/>
            <w:szCs w:val="26"/>
          </w:rPr>
          <w:t>đ</w:t>
        </w:r>
        <w:r w:rsidRPr="002169B5">
          <w:rPr>
            <w:rFonts w:ascii="Times New Roman" w:eastAsiaTheme="minorHAnsi" w:hAnsi="Times New Roman" w:cs="Times New Roman"/>
            <w:sz w:val="26"/>
            <w:szCs w:val="26"/>
          </w:rPr>
          <w:t>o</w:t>
        </w:r>
        <w:r w:rsidRPr="002169B5">
          <w:rPr>
            <w:rFonts w:ascii="Times New Roman" w:eastAsiaTheme="minorHAnsi" w:hAnsi="Times New Roman" w:cs="Times New Roman" w:hint="eastAsia"/>
            <w:sz w:val="26"/>
            <w:szCs w:val="26"/>
          </w:rPr>
          <w:t>á</w:t>
        </w:r>
        <w:r w:rsidRPr="002169B5">
          <w:rPr>
            <w:rFonts w:ascii="Times New Roman" w:eastAsiaTheme="minorHAnsi" w:hAnsi="Times New Roman" w:cs="Times New Roman"/>
            <w:sz w:val="26"/>
            <w:szCs w:val="26"/>
          </w:rPr>
          <w:t>n v</w:t>
        </w:r>
        <w:r w:rsidRPr="002169B5">
          <w:rPr>
            <w:rFonts w:ascii="Times New Roman" w:eastAsiaTheme="minorHAnsi" w:hAnsi="Times New Roman" w:cs="Times New Roman" w:hint="eastAsia"/>
            <w:sz w:val="26"/>
            <w:szCs w:val="26"/>
          </w:rPr>
          <w:t>à</w:t>
        </w:r>
        <w:r w:rsidRPr="002169B5">
          <w:rPr>
            <w:rFonts w:ascii="Times New Roman" w:eastAsiaTheme="minorHAnsi" w:hAnsi="Times New Roman" w:cs="Times New Roman"/>
            <w:sz w:val="26"/>
            <w:szCs w:val="26"/>
          </w:rPr>
          <w:t xml:space="preserve"> c</w:t>
        </w:r>
        <w:r w:rsidRPr="002169B5">
          <w:rPr>
            <w:rFonts w:ascii="Times New Roman" w:eastAsiaTheme="minorHAnsi" w:hAnsi="Times New Roman" w:cs="Times New Roman" w:hint="eastAsia"/>
            <w:sz w:val="26"/>
            <w:szCs w:val="26"/>
          </w:rPr>
          <w:t>ó</w:t>
        </w:r>
        <w:r w:rsidRPr="002169B5">
          <w:rPr>
            <w:rFonts w:ascii="Times New Roman" w:eastAsiaTheme="minorHAnsi" w:hAnsi="Times New Roman" w:cs="Times New Roman"/>
            <w:sz w:val="26"/>
            <w:szCs w:val="26"/>
          </w:rPr>
          <w:t xml:space="preserve"> những c</w:t>
        </w:r>
        <w:r w:rsidRPr="002169B5">
          <w:rPr>
            <w:rFonts w:ascii="Times New Roman" w:eastAsiaTheme="minorHAnsi" w:hAnsi="Times New Roman" w:cs="Times New Roman" w:hint="eastAsia"/>
            <w:sz w:val="26"/>
            <w:szCs w:val="26"/>
          </w:rPr>
          <w:t>â</w:t>
        </w:r>
        <w:r w:rsidRPr="002169B5">
          <w:rPr>
            <w:rFonts w:ascii="Times New Roman" w:eastAsiaTheme="minorHAnsi" w:hAnsi="Times New Roman" w:cs="Times New Roman"/>
            <w:sz w:val="26"/>
            <w:szCs w:val="26"/>
          </w:rPr>
          <w:t xml:space="preserve">u chuyện </w:t>
        </w:r>
        <w:r w:rsidRPr="002169B5">
          <w:rPr>
            <w:rFonts w:ascii="Times New Roman" w:eastAsiaTheme="minorHAnsi" w:hAnsi="Times New Roman" w:cs="Times New Roman" w:hint="eastAsia"/>
            <w:sz w:val="26"/>
            <w:szCs w:val="26"/>
          </w:rPr>
          <w:t>đà</w:t>
        </w:r>
        <w:r w:rsidRPr="002169B5">
          <w:rPr>
            <w:rFonts w:ascii="Times New Roman" w:eastAsiaTheme="minorHAnsi" w:hAnsi="Times New Roman" w:cs="Times New Roman"/>
            <w:sz w:val="26"/>
            <w:szCs w:val="26"/>
          </w:rPr>
          <w:t>o tạo cho việc n</w:t>
        </w:r>
        <w:r w:rsidRPr="002169B5">
          <w:rPr>
            <w:rFonts w:ascii="Times New Roman" w:eastAsiaTheme="minorHAnsi" w:hAnsi="Times New Roman" w:cs="Times New Roman" w:hint="eastAsia"/>
            <w:sz w:val="26"/>
            <w:szCs w:val="26"/>
          </w:rPr>
          <w:t>à</w:t>
        </w:r>
        <w:r w:rsidRPr="002169B5">
          <w:rPr>
            <w:rFonts w:ascii="Times New Roman" w:eastAsiaTheme="minorHAnsi" w:hAnsi="Times New Roman" w:cs="Times New Roman"/>
            <w:sz w:val="26"/>
            <w:szCs w:val="26"/>
          </w:rPr>
          <w:t>y, h</w:t>
        </w:r>
        <w:r w:rsidRPr="002169B5">
          <w:rPr>
            <w:rFonts w:ascii="Times New Roman" w:eastAsiaTheme="minorHAnsi" w:hAnsi="Times New Roman" w:cs="Times New Roman" w:hint="eastAsia"/>
            <w:sz w:val="26"/>
            <w:szCs w:val="26"/>
          </w:rPr>
          <w:t>ã</w:t>
        </w:r>
        <w:r w:rsidRPr="002169B5">
          <w:rPr>
            <w:rFonts w:ascii="Times New Roman" w:eastAsiaTheme="minorHAnsi" w:hAnsi="Times New Roman" w:cs="Times New Roman"/>
            <w:sz w:val="26"/>
            <w:szCs w:val="26"/>
          </w:rPr>
          <w:t>y sử dụng chính sách Memization.</w:t>
        </w:r>
      </w:moveTo>
    </w:p>
    <w:moveToRangeEnd w:id="5095"/>
    <w:p w14:paraId="387E38B1" w14:textId="77777777" w:rsidR="003C2A97" w:rsidRPr="00920C63" w:rsidDel="003C2A97" w:rsidRDefault="003C2A97">
      <w:pPr>
        <w:pStyle w:val="HTMLinhdangtrc"/>
        <w:tabs>
          <w:tab w:val="clear" w:pos="916"/>
          <w:tab w:val="clear" w:pos="1832"/>
          <w:tab w:val="clear" w:pos="2748"/>
          <w:tab w:val="clear" w:pos="3664"/>
          <w:tab w:val="clear" w:pos="4580"/>
          <w:tab w:val="clear" w:pos="5496"/>
          <w:tab w:val="clear" w:pos="6412"/>
          <w:tab w:val="clear" w:pos="7328"/>
          <w:tab w:val="clear" w:pos="8244"/>
          <w:tab w:val="clear" w:pos="9160"/>
        </w:tabs>
        <w:spacing w:line="360" w:lineRule="atLeast"/>
        <w:jc w:val="both"/>
        <w:rPr>
          <w:ins w:id="5097" w:author="Admin" w:date="2019-06-11T18:34:00Z"/>
          <w:del w:id="5098" w:author="Ly Tran Thi Ly" w:date="2019-06-20T18:03:00Z"/>
        </w:rPr>
        <w:pPrChange w:id="5099" w:author="Ly Tran Thi Ly" w:date="2019-06-20T18:03:00Z">
          <w:pPr>
            <w:tabs>
              <w:tab w:val="left" w:pos="450"/>
            </w:tabs>
            <w:jc w:val="both"/>
          </w:pPr>
        </w:pPrChange>
      </w:pPr>
    </w:p>
    <w:p w14:paraId="7E724790" w14:textId="0A62AE7C" w:rsidR="008417A5" w:rsidRPr="00BB7E17" w:rsidDel="003C2A97" w:rsidRDefault="008417A5">
      <w:pPr>
        <w:pStyle w:val="HTMLinhdangtrc"/>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s>
        <w:spacing w:line="360" w:lineRule="atLeast"/>
        <w:jc w:val="both"/>
        <w:rPr>
          <w:ins w:id="5100" w:author="Admin" w:date="2019-06-11T18:34:00Z"/>
          <w:moveFrom w:id="5101" w:author="Ly Tran Thi Ly" w:date="2019-06-20T18:03:00Z"/>
          <w:rFonts w:ascii="Times New Roman" w:eastAsiaTheme="minorHAnsi" w:hAnsi="Times New Roman" w:cs="Times New Roman"/>
          <w:sz w:val="26"/>
          <w:szCs w:val="26"/>
          <w:rPrChange w:id="5102" w:author="TRAN THI LY LY" w:date="2019-06-15T23:51:00Z">
            <w:rPr>
              <w:ins w:id="5103" w:author="Admin" w:date="2019-06-11T18:34:00Z"/>
              <w:moveFrom w:id="5104" w:author="Ly Tran Thi Ly" w:date="2019-06-20T18:03:00Z"/>
              <w:rFonts w:ascii="Times New Roman" w:hAnsi="Times New Roman" w:cs="Times New Roman"/>
              <w:sz w:val="26"/>
              <w:szCs w:val="26"/>
            </w:rPr>
          </w:rPrChange>
        </w:rPr>
        <w:pPrChange w:id="5105" w:author="TRAN THI LY LY" w:date="2019-06-15T10:33:00Z">
          <w:pPr>
            <w:pStyle w:val="HTMLinhdangtrc"/>
            <w:shd w:val="clear" w:color="auto" w:fill="F8F9FA"/>
            <w:spacing w:line="360" w:lineRule="atLeast"/>
          </w:pPr>
        </w:pPrChange>
      </w:pPr>
      <w:moveFromRangeStart w:id="5106" w:author="Ly Tran Thi Ly" w:date="2019-06-20T18:03:00Z" w:name="move11946216"/>
      <w:moveFrom w:id="5107" w:author="Ly Tran Thi Ly" w:date="2019-06-20T18:03:00Z">
        <w:ins w:id="5108" w:author="Admin" w:date="2019-06-11T18:34:00Z">
          <w:r w:rsidRPr="00BB7E17" w:rsidDel="003C2A97">
            <w:rPr>
              <w:rFonts w:ascii="Times New Roman" w:eastAsiaTheme="minorHAnsi" w:hAnsi="Times New Roman" w:cs="Times New Roman"/>
              <w:sz w:val="26"/>
              <w:szCs w:val="26"/>
              <w:rPrChange w:id="5109" w:author="TRAN THI LY LY" w:date="2019-06-15T23:51:00Z">
                <w:rPr>
                  <w:rFonts w:ascii="Times New Roman" w:hAnsi="Times New Roman" w:cs="Times New Roman"/>
                  <w:sz w:val="26"/>
                  <w:szCs w:val="26"/>
                </w:rPr>
              </w:rPrChange>
            </w:rPr>
            <w:t>-</w:t>
          </w:r>
          <w:r w:rsidRPr="00BB7E17" w:rsidDel="003C2A97">
            <w:rPr>
              <w:rFonts w:ascii="Times New Roman" w:eastAsiaTheme="minorHAnsi" w:hAnsi="Times New Roman" w:cs="Times New Roman"/>
              <w:sz w:val="26"/>
              <w:szCs w:val="26"/>
              <w:rPrChange w:id="5110" w:author="TRAN THI LY LY" w:date="2019-06-15T23:51:00Z">
                <w:rPr>
                  <w:rFonts w:ascii="Times New Roman" w:hAnsi="Times New Roman" w:cs="Times New Roman"/>
                  <w:sz w:val="26"/>
                  <w:szCs w:val="26"/>
                </w:rPr>
              </w:rPrChange>
            </w:rPr>
            <w:tab/>
            <w:t>Memization Policy sẽ sử dụng các thông tin của Tracker và đưa ra dự đoán phản hồi. Nếu các thông tin ở Tracker trùng khớp hoàn toàn với dữ liệu đã được huấn luyện luyện, khi đó phản hồi sẽ là một danh sách các hành động với độ chính xác là 1.0 với next_action có trong data train và 0.0 cho các action còn lại, ngược lại nếu như không không dự đoán được phản hồi thì sẽ dừng lại và đi tới thành phần Keras Policy. Thành phần này sẽ ghi nhớ chính xác các ví dụ của max_history được chuyển từ dữ liệu stories huấn luyện. Vì Slots đã được ghi nhớ trong tracker được lưu trữ trong các vector đặc trưng cho đến khi nó được đặt lại thành None, ch</w:t>
          </w:r>
          <w:r w:rsidRPr="00BB7E17" w:rsidDel="003C2A97">
            <w:rPr>
              <w:rFonts w:ascii="Times New Roman" w:eastAsiaTheme="minorHAnsi" w:hAnsi="Times New Roman" w:cs="Times New Roman" w:hint="eastAsia"/>
              <w:sz w:val="26"/>
              <w:szCs w:val="26"/>
              <w:rPrChange w:id="5111" w:author="TRAN THI LY LY" w:date="2019-06-15T23:51:00Z">
                <w:rPr>
                  <w:rFonts w:ascii="Times New Roman" w:hAnsi="Times New Roman" w:cs="Times New Roman" w:hint="eastAsia"/>
                  <w:sz w:val="26"/>
                  <w:szCs w:val="26"/>
                </w:rPr>
              </w:rPrChange>
            </w:rPr>
            <w:t>í</w:t>
          </w:r>
          <w:r w:rsidRPr="00BB7E17" w:rsidDel="003C2A97">
            <w:rPr>
              <w:rFonts w:ascii="Times New Roman" w:eastAsiaTheme="minorHAnsi" w:hAnsi="Times New Roman" w:cs="Times New Roman"/>
              <w:sz w:val="26"/>
              <w:szCs w:val="26"/>
              <w:rPrChange w:id="5112" w:author="TRAN THI LY LY" w:date="2019-06-15T23:51:00Z">
                <w:rPr>
                  <w:rFonts w:ascii="Times New Roman" w:hAnsi="Times New Roman" w:cs="Times New Roman"/>
                  <w:sz w:val="26"/>
                  <w:szCs w:val="26"/>
                </w:rPr>
              </w:rPrChange>
            </w:rPr>
            <w:t>nh s</w:t>
          </w:r>
          <w:r w:rsidRPr="00BB7E17" w:rsidDel="003C2A97">
            <w:rPr>
              <w:rFonts w:ascii="Times New Roman" w:eastAsiaTheme="minorHAnsi" w:hAnsi="Times New Roman" w:cs="Times New Roman" w:hint="eastAsia"/>
              <w:sz w:val="26"/>
              <w:szCs w:val="26"/>
              <w:rPrChange w:id="5113" w:author="TRAN THI LY LY" w:date="2019-06-15T23:51:00Z">
                <w:rPr>
                  <w:rFonts w:ascii="Times New Roman" w:hAnsi="Times New Roman" w:cs="Times New Roman" w:hint="eastAsia"/>
                  <w:sz w:val="26"/>
                  <w:szCs w:val="26"/>
                </w:rPr>
              </w:rPrChange>
            </w:rPr>
            <w:t>á</w:t>
          </w:r>
          <w:r w:rsidRPr="00BB7E17" w:rsidDel="003C2A97">
            <w:rPr>
              <w:rFonts w:ascii="Times New Roman" w:eastAsiaTheme="minorHAnsi" w:hAnsi="Times New Roman" w:cs="Times New Roman"/>
              <w:sz w:val="26"/>
              <w:szCs w:val="26"/>
              <w:rPrChange w:id="5114" w:author="TRAN THI LY LY" w:date="2019-06-15T23:51:00Z">
                <w:rPr>
                  <w:rFonts w:ascii="Times New Roman" w:hAnsi="Times New Roman" w:cs="Times New Roman"/>
                  <w:sz w:val="26"/>
                  <w:szCs w:val="26"/>
                </w:rPr>
              </w:rPrChange>
            </w:rPr>
            <w:t>ch n</w:t>
          </w:r>
          <w:r w:rsidRPr="00BB7E17" w:rsidDel="003C2A97">
            <w:rPr>
              <w:rFonts w:ascii="Times New Roman" w:eastAsiaTheme="minorHAnsi" w:hAnsi="Times New Roman" w:cs="Times New Roman" w:hint="eastAsia"/>
              <w:sz w:val="26"/>
              <w:szCs w:val="26"/>
              <w:rPrChange w:id="5115" w:author="TRAN THI LY LY" w:date="2019-06-15T23:51:00Z">
                <w:rPr>
                  <w:rFonts w:ascii="Times New Roman" w:hAnsi="Times New Roman" w:cs="Times New Roman" w:hint="eastAsia"/>
                  <w:sz w:val="26"/>
                  <w:szCs w:val="26"/>
                </w:rPr>
              </w:rPrChange>
            </w:rPr>
            <w:t>à</w:t>
          </w:r>
          <w:r w:rsidRPr="00BB7E17" w:rsidDel="003C2A97">
            <w:rPr>
              <w:rFonts w:ascii="Times New Roman" w:eastAsiaTheme="minorHAnsi" w:hAnsi="Times New Roman" w:cs="Times New Roman"/>
              <w:sz w:val="26"/>
              <w:szCs w:val="26"/>
              <w:rPrChange w:id="5116" w:author="TRAN THI LY LY" w:date="2019-06-15T23:51:00Z">
                <w:rPr>
                  <w:rFonts w:ascii="Times New Roman" w:hAnsi="Times New Roman" w:cs="Times New Roman"/>
                  <w:sz w:val="26"/>
                  <w:szCs w:val="26"/>
                </w:rPr>
              </w:rPrChange>
            </w:rPr>
            <w:t>y sẽ nhớ lại v</w:t>
          </w:r>
          <w:r w:rsidRPr="00BB7E17" w:rsidDel="003C2A97">
            <w:rPr>
              <w:rFonts w:ascii="Times New Roman" w:eastAsiaTheme="minorHAnsi" w:hAnsi="Times New Roman" w:cs="Times New Roman" w:hint="eastAsia"/>
              <w:sz w:val="26"/>
              <w:szCs w:val="26"/>
              <w:rPrChange w:id="5117" w:author="TRAN THI LY LY" w:date="2019-06-15T23:51:00Z">
                <w:rPr>
                  <w:rFonts w:ascii="Times New Roman" w:hAnsi="Times New Roman" w:cs="Times New Roman" w:hint="eastAsia"/>
                  <w:sz w:val="26"/>
                  <w:szCs w:val="26"/>
                </w:rPr>
              </w:rPrChange>
            </w:rPr>
            <w:t>à</w:t>
          </w:r>
          <w:r w:rsidRPr="00BB7E17" w:rsidDel="003C2A97">
            <w:rPr>
              <w:rFonts w:ascii="Times New Roman" w:eastAsiaTheme="minorHAnsi" w:hAnsi="Times New Roman" w:cs="Times New Roman"/>
              <w:sz w:val="26"/>
              <w:szCs w:val="26"/>
              <w:rPrChange w:id="5118" w:author="TRAN THI LY LY" w:date="2019-06-15T23:51:00Z">
                <w:rPr>
                  <w:rFonts w:ascii="Times New Roman" w:hAnsi="Times New Roman" w:cs="Times New Roman"/>
                  <w:sz w:val="26"/>
                  <w:szCs w:val="26"/>
                </w:rPr>
              </w:rPrChange>
            </w:rPr>
            <w:t xml:space="preserve"> quan trọng nhất l</w:t>
          </w:r>
          <w:r w:rsidRPr="00BB7E17" w:rsidDel="003C2A97">
            <w:rPr>
              <w:rFonts w:ascii="Times New Roman" w:eastAsiaTheme="minorHAnsi" w:hAnsi="Times New Roman" w:cs="Times New Roman" w:hint="eastAsia"/>
              <w:sz w:val="26"/>
              <w:szCs w:val="26"/>
              <w:rPrChange w:id="5119" w:author="TRAN THI LY LY" w:date="2019-06-15T23:51:00Z">
                <w:rPr>
                  <w:rFonts w:ascii="Times New Roman" w:hAnsi="Times New Roman" w:cs="Times New Roman" w:hint="eastAsia"/>
                  <w:sz w:val="26"/>
                  <w:szCs w:val="26"/>
                </w:rPr>
              </w:rPrChange>
            </w:rPr>
            <w:t>à</w:t>
          </w:r>
          <w:r w:rsidRPr="00BB7E17" w:rsidDel="003C2A97">
            <w:rPr>
              <w:rFonts w:ascii="Times New Roman" w:eastAsiaTheme="minorHAnsi" w:hAnsi="Times New Roman" w:cs="Times New Roman"/>
              <w:sz w:val="26"/>
              <w:szCs w:val="26"/>
              <w:rPrChange w:id="5120" w:author="TRAN THI LY LY" w:date="2019-06-15T23:51:00Z">
                <w:rPr>
                  <w:rFonts w:ascii="Times New Roman" w:hAnsi="Times New Roman" w:cs="Times New Roman"/>
                  <w:sz w:val="26"/>
                  <w:szCs w:val="26"/>
                </w:rPr>
              </w:rPrChange>
            </w:rPr>
            <w:t xml:space="preserve"> nhớ lại c</w:t>
          </w:r>
          <w:r w:rsidRPr="00BB7E17" w:rsidDel="003C2A97">
            <w:rPr>
              <w:rFonts w:ascii="Times New Roman" w:eastAsiaTheme="minorHAnsi" w:hAnsi="Times New Roman" w:cs="Times New Roman" w:hint="eastAsia"/>
              <w:sz w:val="26"/>
              <w:szCs w:val="26"/>
              <w:rPrChange w:id="5121" w:author="TRAN THI LY LY" w:date="2019-06-15T23:51:00Z">
                <w:rPr>
                  <w:rFonts w:ascii="Times New Roman" w:hAnsi="Times New Roman" w:cs="Times New Roman" w:hint="eastAsia"/>
                  <w:sz w:val="26"/>
                  <w:szCs w:val="26"/>
                </w:rPr>
              </w:rPrChange>
            </w:rPr>
            <w:t>á</w:t>
          </w:r>
          <w:r w:rsidRPr="00BB7E17" w:rsidDel="003C2A97">
            <w:rPr>
              <w:rFonts w:ascii="Times New Roman" w:eastAsiaTheme="minorHAnsi" w:hAnsi="Times New Roman" w:cs="Times New Roman"/>
              <w:sz w:val="26"/>
              <w:szCs w:val="26"/>
              <w:rPrChange w:id="5122" w:author="TRAN THI LY LY" w:date="2019-06-15T23:51:00Z">
                <w:rPr>
                  <w:rFonts w:ascii="Times New Roman" w:hAnsi="Times New Roman" w:cs="Times New Roman"/>
                  <w:sz w:val="26"/>
                  <w:szCs w:val="26"/>
                </w:rPr>
              </w:rPrChange>
            </w:rPr>
            <w:t>c v</w:t>
          </w:r>
          <w:r w:rsidRPr="00BB7E17" w:rsidDel="003C2A97">
            <w:rPr>
              <w:rFonts w:ascii="Times New Roman" w:eastAsiaTheme="minorHAnsi" w:hAnsi="Times New Roman" w:cs="Times New Roman" w:hint="eastAsia"/>
              <w:sz w:val="26"/>
              <w:szCs w:val="26"/>
              <w:rPrChange w:id="5123" w:author="TRAN THI LY LY" w:date="2019-06-15T23:51:00Z">
                <w:rPr>
                  <w:rFonts w:ascii="Times New Roman" w:hAnsi="Times New Roman" w:cs="Times New Roman" w:hint="eastAsia"/>
                  <w:sz w:val="26"/>
                  <w:szCs w:val="26"/>
                </w:rPr>
              </w:rPrChange>
            </w:rPr>
            <w:t>í</w:t>
          </w:r>
          <w:r w:rsidRPr="00BB7E17" w:rsidDel="003C2A97">
            <w:rPr>
              <w:rFonts w:ascii="Times New Roman" w:eastAsiaTheme="minorHAnsi" w:hAnsi="Times New Roman" w:cs="Times New Roman"/>
              <w:sz w:val="26"/>
              <w:szCs w:val="26"/>
              <w:rPrChange w:id="5124" w:author="TRAN THI LY LY" w:date="2019-06-15T23:51:00Z">
                <w:rPr>
                  <w:rFonts w:ascii="Times New Roman" w:hAnsi="Times New Roman" w:cs="Times New Roman"/>
                  <w:sz w:val="26"/>
                  <w:szCs w:val="26"/>
                </w:rPr>
              </w:rPrChange>
            </w:rPr>
            <w:t xml:space="preserve"> dụ trong ngữ cảnh của cuộc </w:t>
          </w:r>
          <w:r w:rsidRPr="00BB7E17" w:rsidDel="003C2A97">
            <w:rPr>
              <w:rFonts w:ascii="Times New Roman" w:eastAsiaTheme="minorHAnsi" w:hAnsi="Times New Roman" w:cs="Times New Roman" w:hint="eastAsia"/>
              <w:sz w:val="26"/>
              <w:szCs w:val="26"/>
              <w:rPrChange w:id="5125" w:author="TRAN THI LY LY" w:date="2019-06-15T23:51:00Z">
                <w:rPr>
                  <w:rFonts w:ascii="Times New Roman" w:hAnsi="Times New Roman" w:cs="Times New Roman" w:hint="eastAsia"/>
                  <w:sz w:val="26"/>
                  <w:szCs w:val="26"/>
                </w:rPr>
              </w:rPrChange>
            </w:rPr>
            <w:t>đ</w:t>
          </w:r>
          <w:r w:rsidRPr="00BB7E17" w:rsidDel="003C2A97">
            <w:rPr>
              <w:rFonts w:ascii="Times New Roman" w:eastAsiaTheme="minorHAnsi" w:hAnsi="Times New Roman" w:cs="Times New Roman"/>
              <w:sz w:val="26"/>
              <w:szCs w:val="26"/>
              <w:rPrChange w:id="5126" w:author="TRAN THI LY LY" w:date="2019-06-15T23:51:00Z">
                <w:rPr>
                  <w:rFonts w:ascii="Times New Roman" w:hAnsi="Times New Roman" w:cs="Times New Roman"/>
                  <w:sz w:val="26"/>
                  <w:szCs w:val="26"/>
                </w:rPr>
              </w:rPrChange>
            </w:rPr>
            <w:t>ối thoại hiện tại d</w:t>
          </w:r>
          <w:r w:rsidRPr="00BB7E17" w:rsidDel="003C2A97">
            <w:rPr>
              <w:rFonts w:ascii="Times New Roman" w:eastAsiaTheme="minorHAnsi" w:hAnsi="Times New Roman" w:cs="Times New Roman" w:hint="eastAsia"/>
              <w:sz w:val="26"/>
              <w:szCs w:val="26"/>
              <w:rPrChange w:id="5127" w:author="TRAN THI LY LY" w:date="2019-06-15T23:51:00Z">
                <w:rPr>
                  <w:rFonts w:ascii="Times New Roman" w:hAnsi="Times New Roman" w:cs="Times New Roman" w:hint="eastAsia"/>
                  <w:sz w:val="26"/>
                  <w:szCs w:val="26"/>
                </w:rPr>
              </w:rPrChange>
            </w:rPr>
            <w:t>à</w:t>
          </w:r>
          <w:r w:rsidRPr="00BB7E17" w:rsidDel="003C2A97">
            <w:rPr>
              <w:rFonts w:ascii="Times New Roman" w:eastAsiaTheme="minorHAnsi" w:hAnsi="Times New Roman" w:cs="Times New Roman"/>
              <w:sz w:val="26"/>
              <w:szCs w:val="26"/>
              <w:rPrChange w:id="5128" w:author="TRAN THI LY LY" w:date="2019-06-15T23:51:00Z">
                <w:rPr>
                  <w:rFonts w:ascii="Times New Roman" w:hAnsi="Times New Roman" w:cs="Times New Roman"/>
                  <w:sz w:val="26"/>
                  <w:szCs w:val="26"/>
                </w:rPr>
              </w:rPrChange>
            </w:rPr>
            <w:t>i h</w:t>
          </w:r>
          <w:r w:rsidRPr="00BB7E17" w:rsidDel="003C2A97">
            <w:rPr>
              <w:rFonts w:ascii="Times New Roman" w:eastAsiaTheme="minorHAnsi" w:hAnsi="Times New Roman" w:cs="Times New Roman" w:hint="eastAsia"/>
              <w:sz w:val="26"/>
              <w:szCs w:val="26"/>
              <w:rPrChange w:id="5129" w:author="TRAN THI LY LY" w:date="2019-06-15T23:51:00Z">
                <w:rPr>
                  <w:rFonts w:ascii="Times New Roman" w:hAnsi="Times New Roman" w:cs="Times New Roman" w:hint="eastAsia"/>
                  <w:sz w:val="26"/>
                  <w:szCs w:val="26"/>
                </w:rPr>
              </w:rPrChange>
            </w:rPr>
            <w:t>ơ</w:t>
          </w:r>
          <w:r w:rsidRPr="00BB7E17" w:rsidDel="003C2A97">
            <w:rPr>
              <w:rFonts w:ascii="Times New Roman" w:eastAsiaTheme="minorHAnsi" w:hAnsi="Times New Roman" w:cs="Times New Roman"/>
              <w:sz w:val="26"/>
              <w:szCs w:val="26"/>
              <w:rPrChange w:id="5130" w:author="TRAN THI LY LY" w:date="2019-06-15T23:51:00Z">
                <w:rPr>
                  <w:rFonts w:ascii="Times New Roman" w:hAnsi="Times New Roman" w:cs="Times New Roman"/>
                  <w:sz w:val="26"/>
                  <w:szCs w:val="26"/>
                </w:rPr>
              </w:rPrChange>
            </w:rPr>
            <w:t>n max_history. Nếu cần phải nhớ lại c</w:t>
          </w:r>
          <w:r w:rsidRPr="00BB7E17" w:rsidDel="003C2A97">
            <w:rPr>
              <w:rFonts w:ascii="Times New Roman" w:eastAsiaTheme="minorHAnsi" w:hAnsi="Times New Roman" w:cs="Times New Roman" w:hint="eastAsia"/>
              <w:sz w:val="26"/>
              <w:szCs w:val="26"/>
              <w:rPrChange w:id="5131" w:author="TRAN THI LY LY" w:date="2019-06-15T23:51:00Z">
                <w:rPr>
                  <w:rFonts w:ascii="Times New Roman" w:hAnsi="Times New Roman" w:cs="Times New Roman" w:hint="eastAsia"/>
                  <w:sz w:val="26"/>
                  <w:szCs w:val="26"/>
                </w:rPr>
              </w:rPrChange>
            </w:rPr>
            <w:t>á</w:t>
          </w:r>
          <w:r w:rsidRPr="00BB7E17" w:rsidDel="003C2A97">
            <w:rPr>
              <w:rFonts w:ascii="Times New Roman" w:eastAsiaTheme="minorHAnsi" w:hAnsi="Times New Roman" w:cs="Times New Roman"/>
              <w:sz w:val="26"/>
              <w:szCs w:val="26"/>
              <w:rPrChange w:id="5132" w:author="TRAN THI LY LY" w:date="2019-06-15T23:51:00Z">
                <w:rPr>
                  <w:rFonts w:ascii="Times New Roman" w:hAnsi="Times New Roman" w:cs="Times New Roman"/>
                  <w:sz w:val="26"/>
                  <w:szCs w:val="26"/>
                </w:rPr>
              </w:rPrChange>
            </w:rPr>
            <w:t>c l</w:t>
          </w:r>
          <w:r w:rsidRPr="00BB7E17" w:rsidDel="003C2A97">
            <w:rPr>
              <w:rFonts w:ascii="Times New Roman" w:eastAsiaTheme="minorHAnsi" w:hAnsi="Times New Roman" w:cs="Times New Roman" w:hint="eastAsia"/>
              <w:sz w:val="26"/>
              <w:szCs w:val="26"/>
              <w:rPrChange w:id="5133" w:author="TRAN THI LY LY" w:date="2019-06-15T23:51:00Z">
                <w:rPr>
                  <w:rFonts w:ascii="Times New Roman" w:hAnsi="Times New Roman" w:cs="Times New Roman" w:hint="eastAsia"/>
                  <w:sz w:val="26"/>
                  <w:szCs w:val="26"/>
                </w:rPr>
              </w:rPrChange>
            </w:rPr>
            <w:t>ư</w:t>
          </w:r>
          <w:r w:rsidRPr="00BB7E17" w:rsidDel="003C2A97">
            <w:rPr>
              <w:rFonts w:ascii="Times New Roman" w:eastAsiaTheme="minorHAnsi" w:hAnsi="Times New Roman" w:cs="Times New Roman"/>
              <w:sz w:val="26"/>
              <w:szCs w:val="26"/>
              <w:rPrChange w:id="5134" w:author="TRAN THI LY LY" w:date="2019-06-15T23:51:00Z">
                <w:rPr>
                  <w:rFonts w:ascii="Times New Roman" w:hAnsi="Times New Roman" w:cs="Times New Roman"/>
                  <w:sz w:val="26"/>
                  <w:szCs w:val="26"/>
                </w:rPr>
              </w:rPrChange>
            </w:rPr>
            <w:t>ợt từ c</w:t>
          </w:r>
          <w:r w:rsidRPr="00BB7E17" w:rsidDel="003C2A97">
            <w:rPr>
              <w:rFonts w:ascii="Times New Roman" w:eastAsiaTheme="minorHAnsi" w:hAnsi="Times New Roman" w:cs="Times New Roman" w:hint="eastAsia"/>
              <w:sz w:val="26"/>
              <w:szCs w:val="26"/>
              <w:rPrChange w:id="5135" w:author="TRAN THI LY LY" w:date="2019-06-15T23:51:00Z">
                <w:rPr>
                  <w:rFonts w:ascii="Times New Roman" w:hAnsi="Times New Roman" w:cs="Times New Roman" w:hint="eastAsia"/>
                  <w:sz w:val="26"/>
                  <w:szCs w:val="26"/>
                </w:rPr>
              </w:rPrChange>
            </w:rPr>
            <w:t>á</w:t>
          </w:r>
          <w:r w:rsidRPr="00BB7E17" w:rsidDel="003C2A97">
            <w:rPr>
              <w:rFonts w:ascii="Times New Roman" w:eastAsiaTheme="minorHAnsi" w:hAnsi="Times New Roman" w:cs="Times New Roman"/>
              <w:sz w:val="26"/>
              <w:szCs w:val="26"/>
              <w:rPrChange w:id="5136" w:author="TRAN THI LY LY" w:date="2019-06-15T23:51:00Z">
                <w:rPr>
                  <w:rFonts w:ascii="Times New Roman" w:hAnsi="Times New Roman" w:cs="Times New Roman"/>
                  <w:sz w:val="26"/>
                  <w:szCs w:val="26"/>
                </w:rPr>
              </w:rPrChange>
            </w:rPr>
            <w:t xml:space="preserve">c hộp thoại huấn luyện trong </w:t>
          </w:r>
          <w:r w:rsidRPr="00BB7E17" w:rsidDel="003C2A97">
            <w:rPr>
              <w:rFonts w:ascii="Times New Roman" w:eastAsiaTheme="minorHAnsi" w:hAnsi="Times New Roman" w:cs="Times New Roman" w:hint="eastAsia"/>
              <w:sz w:val="26"/>
              <w:szCs w:val="26"/>
              <w:rPrChange w:id="5137" w:author="TRAN THI LY LY" w:date="2019-06-15T23:51:00Z">
                <w:rPr>
                  <w:rFonts w:ascii="Times New Roman" w:hAnsi="Times New Roman" w:cs="Times New Roman" w:hint="eastAsia"/>
                  <w:sz w:val="26"/>
                  <w:szCs w:val="26"/>
                </w:rPr>
              </w:rPrChange>
            </w:rPr>
            <w:t>đó</w:t>
          </w:r>
          <w:r w:rsidRPr="00BB7E17" w:rsidDel="003C2A97">
            <w:rPr>
              <w:rFonts w:ascii="Times New Roman" w:eastAsiaTheme="minorHAnsi" w:hAnsi="Times New Roman" w:cs="Times New Roman"/>
              <w:sz w:val="26"/>
              <w:szCs w:val="26"/>
              <w:rPrChange w:id="5138" w:author="TRAN THI LY LY" w:date="2019-06-15T23:51:00Z">
                <w:rPr>
                  <w:rFonts w:ascii="Times New Roman" w:hAnsi="Times New Roman" w:cs="Times New Roman"/>
                  <w:sz w:val="26"/>
                  <w:szCs w:val="26"/>
                </w:rPr>
              </w:rPrChange>
            </w:rPr>
            <w:t xml:space="preserve"> một số vị tr</w:t>
          </w:r>
          <w:r w:rsidRPr="00BB7E17" w:rsidDel="003C2A97">
            <w:rPr>
              <w:rFonts w:ascii="Times New Roman" w:eastAsiaTheme="minorHAnsi" w:hAnsi="Times New Roman" w:cs="Times New Roman" w:hint="eastAsia"/>
              <w:sz w:val="26"/>
              <w:szCs w:val="26"/>
              <w:rPrChange w:id="5139" w:author="TRAN THI LY LY" w:date="2019-06-15T23:51:00Z">
                <w:rPr>
                  <w:rFonts w:ascii="Times New Roman" w:hAnsi="Times New Roman" w:cs="Times New Roman" w:hint="eastAsia"/>
                  <w:sz w:val="26"/>
                  <w:szCs w:val="26"/>
                </w:rPr>
              </w:rPrChange>
            </w:rPr>
            <w:t>í</w:t>
          </w:r>
          <w:r w:rsidRPr="00BB7E17" w:rsidDel="003C2A97">
            <w:rPr>
              <w:rFonts w:ascii="Times New Roman" w:eastAsiaTheme="minorHAnsi" w:hAnsi="Times New Roman" w:cs="Times New Roman"/>
              <w:sz w:val="26"/>
              <w:szCs w:val="26"/>
              <w:rPrChange w:id="5140" w:author="TRAN THI LY LY" w:date="2019-06-15T23:51:00Z">
                <w:rPr>
                  <w:rFonts w:ascii="Times New Roman" w:hAnsi="Times New Roman" w:cs="Times New Roman"/>
                  <w:sz w:val="26"/>
                  <w:szCs w:val="26"/>
                </w:rPr>
              </w:rPrChange>
            </w:rPr>
            <w:t xml:space="preserve"> c</w:t>
          </w:r>
          <w:r w:rsidRPr="00BB7E17" w:rsidDel="003C2A97">
            <w:rPr>
              <w:rFonts w:ascii="Times New Roman" w:eastAsiaTheme="minorHAnsi" w:hAnsi="Times New Roman" w:cs="Times New Roman" w:hint="eastAsia"/>
              <w:sz w:val="26"/>
              <w:szCs w:val="26"/>
              <w:rPrChange w:id="5141" w:author="TRAN THI LY LY" w:date="2019-06-15T23:51:00Z">
                <w:rPr>
                  <w:rFonts w:ascii="Times New Roman" w:hAnsi="Times New Roman" w:cs="Times New Roman" w:hint="eastAsia"/>
                  <w:sz w:val="26"/>
                  <w:szCs w:val="26"/>
                </w:rPr>
              </w:rPrChange>
            </w:rPr>
            <w:t>ó</w:t>
          </w:r>
          <w:r w:rsidRPr="00BB7E17" w:rsidDel="003C2A97">
            <w:rPr>
              <w:rFonts w:ascii="Times New Roman" w:eastAsiaTheme="minorHAnsi" w:hAnsi="Times New Roman" w:cs="Times New Roman"/>
              <w:sz w:val="26"/>
              <w:szCs w:val="26"/>
              <w:rPrChange w:id="5142" w:author="TRAN THI LY LY" w:date="2019-06-15T23:51:00Z">
                <w:rPr>
                  <w:rFonts w:ascii="Times New Roman" w:hAnsi="Times New Roman" w:cs="Times New Roman"/>
                  <w:sz w:val="26"/>
                  <w:szCs w:val="26"/>
                </w:rPr>
              </w:rPrChange>
            </w:rPr>
            <w:t xml:space="preserve"> thể kh</w:t>
          </w:r>
          <w:r w:rsidRPr="00BB7E17" w:rsidDel="003C2A97">
            <w:rPr>
              <w:rFonts w:ascii="Times New Roman" w:eastAsiaTheme="minorHAnsi" w:hAnsi="Times New Roman" w:cs="Times New Roman" w:hint="eastAsia"/>
              <w:sz w:val="26"/>
              <w:szCs w:val="26"/>
              <w:rPrChange w:id="5143" w:author="TRAN THI LY LY" w:date="2019-06-15T23:51:00Z">
                <w:rPr>
                  <w:rFonts w:ascii="Times New Roman" w:hAnsi="Times New Roman" w:cs="Times New Roman" w:hint="eastAsia"/>
                  <w:sz w:val="26"/>
                  <w:szCs w:val="26"/>
                </w:rPr>
              </w:rPrChange>
            </w:rPr>
            <w:t>ô</w:t>
          </w:r>
          <w:r w:rsidRPr="00BB7E17" w:rsidDel="003C2A97">
            <w:rPr>
              <w:rFonts w:ascii="Times New Roman" w:eastAsiaTheme="minorHAnsi" w:hAnsi="Times New Roman" w:cs="Times New Roman"/>
              <w:sz w:val="26"/>
              <w:szCs w:val="26"/>
              <w:rPrChange w:id="5144" w:author="TRAN THI LY LY" w:date="2019-06-15T23:51:00Z">
                <w:rPr>
                  <w:rFonts w:ascii="Times New Roman" w:hAnsi="Times New Roman" w:cs="Times New Roman"/>
                  <w:sz w:val="26"/>
                  <w:szCs w:val="26"/>
                </w:rPr>
              </w:rPrChange>
            </w:rPr>
            <w:t xml:space="preserve">ng </w:t>
          </w:r>
          <w:r w:rsidRPr="00BB7E17" w:rsidDel="003C2A97">
            <w:rPr>
              <w:rFonts w:ascii="Times New Roman" w:eastAsiaTheme="minorHAnsi" w:hAnsi="Times New Roman" w:cs="Times New Roman" w:hint="eastAsia"/>
              <w:sz w:val="26"/>
              <w:szCs w:val="26"/>
              <w:rPrChange w:id="5145" w:author="TRAN THI LY LY" w:date="2019-06-15T23:51:00Z">
                <w:rPr>
                  <w:rFonts w:ascii="Times New Roman" w:hAnsi="Times New Roman" w:cs="Times New Roman" w:hint="eastAsia"/>
                  <w:sz w:val="26"/>
                  <w:szCs w:val="26"/>
                </w:rPr>
              </w:rPrChange>
            </w:rPr>
            <w:t>đư</w:t>
          </w:r>
          <w:r w:rsidRPr="00BB7E17" w:rsidDel="003C2A97">
            <w:rPr>
              <w:rFonts w:ascii="Times New Roman" w:eastAsiaTheme="minorHAnsi" w:hAnsi="Times New Roman" w:cs="Times New Roman"/>
              <w:sz w:val="26"/>
              <w:szCs w:val="26"/>
              <w:rPrChange w:id="5146" w:author="TRAN THI LY LY" w:date="2019-06-15T23:51:00Z">
                <w:rPr>
                  <w:rFonts w:ascii="Times New Roman" w:hAnsi="Times New Roman" w:cs="Times New Roman"/>
                  <w:sz w:val="26"/>
                  <w:szCs w:val="26"/>
                </w:rPr>
              </w:rPrChange>
            </w:rPr>
            <w:t xml:space="preserve">ợc </w:t>
          </w:r>
          <w:r w:rsidRPr="00BB7E17" w:rsidDel="003C2A97">
            <w:rPr>
              <w:rFonts w:ascii="Times New Roman" w:eastAsiaTheme="minorHAnsi" w:hAnsi="Times New Roman" w:cs="Times New Roman" w:hint="eastAsia"/>
              <w:sz w:val="26"/>
              <w:szCs w:val="26"/>
              <w:rPrChange w:id="5147" w:author="TRAN THI LY LY" w:date="2019-06-15T23:51:00Z">
                <w:rPr>
                  <w:rFonts w:ascii="Times New Roman" w:hAnsi="Times New Roman" w:cs="Times New Roman" w:hint="eastAsia"/>
                  <w:sz w:val="26"/>
                  <w:szCs w:val="26"/>
                </w:rPr>
              </w:rPrChange>
            </w:rPr>
            <w:t>đ</w:t>
          </w:r>
          <w:r w:rsidRPr="00BB7E17" w:rsidDel="003C2A97">
            <w:rPr>
              <w:rFonts w:ascii="Times New Roman" w:eastAsiaTheme="minorHAnsi" w:hAnsi="Times New Roman" w:cs="Times New Roman"/>
              <w:sz w:val="26"/>
              <w:szCs w:val="26"/>
              <w:rPrChange w:id="5148" w:author="TRAN THI LY LY" w:date="2019-06-15T23:51:00Z">
                <w:rPr>
                  <w:rFonts w:ascii="Times New Roman" w:hAnsi="Times New Roman" w:cs="Times New Roman"/>
                  <w:sz w:val="26"/>
                  <w:szCs w:val="26"/>
                </w:rPr>
              </w:rPrChange>
            </w:rPr>
            <w:t xml:space="preserve">ặt trong thời gian dự </w:t>
          </w:r>
          <w:r w:rsidRPr="00BB7E17" w:rsidDel="003C2A97">
            <w:rPr>
              <w:rFonts w:ascii="Times New Roman" w:eastAsiaTheme="minorHAnsi" w:hAnsi="Times New Roman" w:cs="Times New Roman" w:hint="eastAsia"/>
              <w:sz w:val="26"/>
              <w:szCs w:val="26"/>
              <w:rPrChange w:id="5149" w:author="TRAN THI LY LY" w:date="2019-06-15T23:51:00Z">
                <w:rPr>
                  <w:rFonts w:ascii="Times New Roman" w:hAnsi="Times New Roman" w:cs="Times New Roman" w:hint="eastAsia"/>
                  <w:sz w:val="26"/>
                  <w:szCs w:val="26"/>
                </w:rPr>
              </w:rPrChange>
            </w:rPr>
            <w:t>đ</w:t>
          </w:r>
          <w:r w:rsidRPr="00BB7E17" w:rsidDel="003C2A97">
            <w:rPr>
              <w:rFonts w:ascii="Times New Roman" w:eastAsiaTheme="minorHAnsi" w:hAnsi="Times New Roman" w:cs="Times New Roman"/>
              <w:sz w:val="26"/>
              <w:szCs w:val="26"/>
              <w:rPrChange w:id="5150" w:author="TRAN THI LY LY" w:date="2019-06-15T23:51:00Z">
                <w:rPr>
                  <w:rFonts w:ascii="Times New Roman" w:hAnsi="Times New Roman" w:cs="Times New Roman"/>
                  <w:sz w:val="26"/>
                  <w:szCs w:val="26"/>
                </w:rPr>
              </w:rPrChange>
            </w:rPr>
            <w:t>o</w:t>
          </w:r>
          <w:r w:rsidRPr="00BB7E17" w:rsidDel="003C2A97">
            <w:rPr>
              <w:rFonts w:ascii="Times New Roman" w:eastAsiaTheme="minorHAnsi" w:hAnsi="Times New Roman" w:cs="Times New Roman" w:hint="eastAsia"/>
              <w:sz w:val="26"/>
              <w:szCs w:val="26"/>
              <w:rPrChange w:id="5151" w:author="TRAN THI LY LY" w:date="2019-06-15T23:51:00Z">
                <w:rPr>
                  <w:rFonts w:ascii="Times New Roman" w:hAnsi="Times New Roman" w:cs="Times New Roman" w:hint="eastAsia"/>
                  <w:sz w:val="26"/>
                  <w:szCs w:val="26"/>
                </w:rPr>
              </w:rPrChange>
            </w:rPr>
            <w:t>á</w:t>
          </w:r>
          <w:r w:rsidRPr="00BB7E17" w:rsidDel="003C2A97">
            <w:rPr>
              <w:rFonts w:ascii="Times New Roman" w:eastAsiaTheme="minorHAnsi" w:hAnsi="Times New Roman" w:cs="Times New Roman"/>
              <w:sz w:val="26"/>
              <w:szCs w:val="26"/>
              <w:rPrChange w:id="5152" w:author="TRAN THI LY LY" w:date="2019-06-15T23:51:00Z">
                <w:rPr>
                  <w:rFonts w:ascii="Times New Roman" w:hAnsi="Times New Roman" w:cs="Times New Roman"/>
                  <w:sz w:val="26"/>
                  <w:szCs w:val="26"/>
                </w:rPr>
              </w:rPrChange>
            </w:rPr>
            <w:t>n v</w:t>
          </w:r>
          <w:r w:rsidRPr="00BB7E17" w:rsidDel="003C2A97">
            <w:rPr>
              <w:rFonts w:ascii="Times New Roman" w:eastAsiaTheme="minorHAnsi" w:hAnsi="Times New Roman" w:cs="Times New Roman" w:hint="eastAsia"/>
              <w:sz w:val="26"/>
              <w:szCs w:val="26"/>
              <w:rPrChange w:id="5153" w:author="TRAN THI LY LY" w:date="2019-06-15T23:51:00Z">
                <w:rPr>
                  <w:rFonts w:ascii="Times New Roman" w:hAnsi="Times New Roman" w:cs="Times New Roman" w:hint="eastAsia"/>
                  <w:sz w:val="26"/>
                  <w:szCs w:val="26"/>
                </w:rPr>
              </w:rPrChange>
            </w:rPr>
            <w:t>à</w:t>
          </w:r>
          <w:r w:rsidRPr="00BB7E17" w:rsidDel="003C2A97">
            <w:rPr>
              <w:rFonts w:ascii="Times New Roman" w:eastAsiaTheme="minorHAnsi" w:hAnsi="Times New Roman" w:cs="Times New Roman"/>
              <w:sz w:val="26"/>
              <w:szCs w:val="26"/>
              <w:rPrChange w:id="5154" w:author="TRAN THI LY LY" w:date="2019-06-15T23:51:00Z">
                <w:rPr>
                  <w:rFonts w:ascii="Times New Roman" w:hAnsi="Times New Roman" w:cs="Times New Roman"/>
                  <w:sz w:val="26"/>
                  <w:szCs w:val="26"/>
                </w:rPr>
              </w:rPrChange>
            </w:rPr>
            <w:t xml:space="preserve"> c</w:t>
          </w:r>
          <w:r w:rsidRPr="00BB7E17" w:rsidDel="003C2A97">
            <w:rPr>
              <w:rFonts w:ascii="Times New Roman" w:eastAsiaTheme="minorHAnsi" w:hAnsi="Times New Roman" w:cs="Times New Roman" w:hint="eastAsia"/>
              <w:sz w:val="26"/>
              <w:szCs w:val="26"/>
              <w:rPrChange w:id="5155" w:author="TRAN THI LY LY" w:date="2019-06-15T23:51:00Z">
                <w:rPr>
                  <w:rFonts w:ascii="Times New Roman" w:hAnsi="Times New Roman" w:cs="Times New Roman" w:hint="eastAsia"/>
                  <w:sz w:val="26"/>
                  <w:szCs w:val="26"/>
                </w:rPr>
              </w:rPrChange>
            </w:rPr>
            <w:t>ó</w:t>
          </w:r>
          <w:r w:rsidRPr="00BB7E17" w:rsidDel="003C2A97">
            <w:rPr>
              <w:rFonts w:ascii="Times New Roman" w:eastAsiaTheme="minorHAnsi" w:hAnsi="Times New Roman" w:cs="Times New Roman"/>
              <w:sz w:val="26"/>
              <w:szCs w:val="26"/>
              <w:rPrChange w:id="5156" w:author="TRAN THI LY LY" w:date="2019-06-15T23:51:00Z">
                <w:rPr>
                  <w:rFonts w:ascii="Times New Roman" w:hAnsi="Times New Roman" w:cs="Times New Roman"/>
                  <w:sz w:val="26"/>
                  <w:szCs w:val="26"/>
                </w:rPr>
              </w:rPrChange>
            </w:rPr>
            <w:t xml:space="preserve"> những c</w:t>
          </w:r>
          <w:r w:rsidRPr="00BB7E17" w:rsidDel="003C2A97">
            <w:rPr>
              <w:rFonts w:ascii="Times New Roman" w:eastAsiaTheme="minorHAnsi" w:hAnsi="Times New Roman" w:cs="Times New Roman" w:hint="eastAsia"/>
              <w:sz w:val="26"/>
              <w:szCs w:val="26"/>
              <w:rPrChange w:id="5157" w:author="TRAN THI LY LY" w:date="2019-06-15T23:51:00Z">
                <w:rPr>
                  <w:rFonts w:ascii="Times New Roman" w:hAnsi="Times New Roman" w:cs="Times New Roman" w:hint="eastAsia"/>
                  <w:sz w:val="26"/>
                  <w:szCs w:val="26"/>
                </w:rPr>
              </w:rPrChange>
            </w:rPr>
            <w:t>â</w:t>
          </w:r>
          <w:r w:rsidRPr="00BB7E17" w:rsidDel="003C2A97">
            <w:rPr>
              <w:rFonts w:ascii="Times New Roman" w:eastAsiaTheme="minorHAnsi" w:hAnsi="Times New Roman" w:cs="Times New Roman"/>
              <w:sz w:val="26"/>
              <w:szCs w:val="26"/>
              <w:rPrChange w:id="5158" w:author="TRAN THI LY LY" w:date="2019-06-15T23:51:00Z">
                <w:rPr>
                  <w:rFonts w:ascii="Times New Roman" w:hAnsi="Times New Roman" w:cs="Times New Roman"/>
                  <w:sz w:val="26"/>
                  <w:szCs w:val="26"/>
                </w:rPr>
              </w:rPrChange>
            </w:rPr>
            <w:t xml:space="preserve">u chuyện </w:t>
          </w:r>
          <w:r w:rsidRPr="00BB7E17" w:rsidDel="003C2A97">
            <w:rPr>
              <w:rFonts w:ascii="Times New Roman" w:eastAsiaTheme="minorHAnsi" w:hAnsi="Times New Roman" w:cs="Times New Roman" w:hint="eastAsia"/>
              <w:sz w:val="26"/>
              <w:szCs w:val="26"/>
              <w:rPrChange w:id="5159" w:author="TRAN THI LY LY" w:date="2019-06-15T23:51:00Z">
                <w:rPr>
                  <w:rFonts w:ascii="Times New Roman" w:hAnsi="Times New Roman" w:cs="Times New Roman" w:hint="eastAsia"/>
                  <w:sz w:val="26"/>
                  <w:szCs w:val="26"/>
                </w:rPr>
              </w:rPrChange>
            </w:rPr>
            <w:t>đà</w:t>
          </w:r>
          <w:r w:rsidRPr="00BB7E17" w:rsidDel="003C2A97">
            <w:rPr>
              <w:rFonts w:ascii="Times New Roman" w:eastAsiaTheme="minorHAnsi" w:hAnsi="Times New Roman" w:cs="Times New Roman"/>
              <w:sz w:val="26"/>
              <w:szCs w:val="26"/>
              <w:rPrChange w:id="5160" w:author="TRAN THI LY LY" w:date="2019-06-15T23:51:00Z">
                <w:rPr>
                  <w:rFonts w:ascii="Times New Roman" w:hAnsi="Times New Roman" w:cs="Times New Roman"/>
                  <w:sz w:val="26"/>
                  <w:szCs w:val="26"/>
                </w:rPr>
              </w:rPrChange>
            </w:rPr>
            <w:t>o tạo cho việc n</w:t>
          </w:r>
          <w:r w:rsidRPr="00BB7E17" w:rsidDel="003C2A97">
            <w:rPr>
              <w:rFonts w:ascii="Times New Roman" w:eastAsiaTheme="minorHAnsi" w:hAnsi="Times New Roman" w:cs="Times New Roman" w:hint="eastAsia"/>
              <w:sz w:val="26"/>
              <w:szCs w:val="26"/>
              <w:rPrChange w:id="5161" w:author="TRAN THI LY LY" w:date="2019-06-15T23:51:00Z">
                <w:rPr>
                  <w:rFonts w:ascii="Times New Roman" w:hAnsi="Times New Roman" w:cs="Times New Roman" w:hint="eastAsia"/>
                  <w:sz w:val="26"/>
                  <w:szCs w:val="26"/>
                </w:rPr>
              </w:rPrChange>
            </w:rPr>
            <w:t>à</w:t>
          </w:r>
          <w:r w:rsidRPr="00BB7E17" w:rsidDel="003C2A97">
            <w:rPr>
              <w:rFonts w:ascii="Times New Roman" w:eastAsiaTheme="minorHAnsi" w:hAnsi="Times New Roman" w:cs="Times New Roman"/>
              <w:sz w:val="26"/>
              <w:szCs w:val="26"/>
              <w:rPrChange w:id="5162" w:author="TRAN THI LY LY" w:date="2019-06-15T23:51:00Z">
                <w:rPr>
                  <w:rFonts w:ascii="Times New Roman" w:hAnsi="Times New Roman" w:cs="Times New Roman"/>
                  <w:sz w:val="26"/>
                  <w:szCs w:val="26"/>
                </w:rPr>
              </w:rPrChange>
            </w:rPr>
            <w:t>y, h</w:t>
          </w:r>
          <w:r w:rsidRPr="00BB7E17" w:rsidDel="003C2A97">
            <w:rPr>
              <w:rFonts w:ascii="Times New Roman" w:eastAsiaTheme="minorHAnsi" w:hAnsi="Times New Roman" w:cs="Times New Roman" w:hint="eastAsia"/>
              <w:sz w:val="26"/>
              <w:szCs w:val="26"/>
              <w:rPrChange w:id="5163" w:author="TRAN THI LY LY" w:date="2019-06-15T23:51:00Z">
                <w:rPr>
                  <w:rFonts w:ascii="Times New Roman" w:hAnsi="Times New Roman" w:cs="Times New Roman" w:hint="eastAsia"/>
                  <w:sz w:val="26"/>
                  <w:szCs w:val="26"/>
                </w:rPr>
              </w:rPrChange>
            </w:rPr>
            <w:t>ã</w:t>
          </w:r>
          <w:r w:rsidRPr="00BB7E17" w:rsidDel="003C2A97">
            <w:rPr>
              <w:rFonts w:ascii="Times New Roman" w:eastAsiaTheme="minorHAnsi" w:hAnsi="Times New Roman" w:cs="Times New Roman"/>
              <w:sz w:val="26"/>
              <w:szCs w:val="26"/>
              <w:rPrChange w:id="5164" w:author="TRAN THI LY LY" w:date="2019-06-15T23:51:00Z">
                <w:rPr>
                  <w:rFonts w:ascii="Times New Roman" w:hAnsi="Times New Roman" w:cs="Times New Roman"/>
                  <w:sz w:val="26"/>
                  <w:szCs w:val="26"/>
                </w:rPr>
              </w:rPrChange>
            </w:rPr>
            <w:t>y sử dụng chính sách Memization.</w:t>
          </w:r>
        </w:ins>
      </w:moveFrom>
    </w:p>
    <w:moveFromRangeEnd w:id="5106"/>
    <w:p w14:paraId="01306BBB" w14:textId="77777777" w:rsidR="008417A5" w:rsidRPr="00D0490F" w:rsidRDefault="008417A5" w:rsidP="008417A5">
      <w:pPr>
        <w:tabs>
          <w:tab w:val="left" w:pos="450"/>
        </w:tabs>
        <w:jc w:val="both"/>
        <w:rPr>
          <w:ins w:id="5165" w:author="Admin" w:date="2019-06-11T18:34:00Z"/>
          <w:rFonts w:ascii="Times New Roman" w:hAnsi="Times New Roman" w:cs="Times New Roman"/>
          <w:sz w:val="26"/>
          <w:szCs w:val="26"/>
        </w:rPr>
      </w:pPr>
    </w:p>
    <w:p w14:paraId="39A1A7B2" w14:textId="77777777" w:rsidR="008417A5" w:rsidRDefault="008417A5" w:rsidP="008417A5">
      <w:pPr>
        <w:tabs>
          <w:tab w:val="left" w:pos="450"/>
        </w:tabs>
        <w:jc w:val="both"/>
        <w:rPr>
          <w:ins w:id="5166" w:author="Admin" w:date="2019-06-11T18:34:00Z"/>
          <w:rFonts w:ascii="Times New Roman" w:hAnsi="Times New Roman" w:cs="Times New Roman"/>
          <w:sz w:val="26"/>
          <w:szCs w:val="26"/>
        </w:rPr>
      </w:pPr>
      <w:ins w:id="5167" w:author="Admin" w:date="2019-06-11T18:34:00Z">
        <w:r w:rsidRPr="00D0490F">
          <w:rPr>
            <w:rFonts w:ascii="Times New Roman" w:hAnsi="Times New Roman" w:cs="Times New Roman"/>
            <w:sz w:val="26"/>
            <w:szCs w:val="26"/>
          </w:rPr>
          <w:t>-</w:t>
        </w:r>
        <w:r w:rsidRPr="00D0490F">
          <w:rPr>
            <w:rFonts w:ascii="Times New Roman" w:hAnsi="Times New Roman" w:cs="Times New Roman"/>
            <w:sz w:val="26"/>
            <w:szCs w:val="26"/>
          </w:rPr>
          <w:tab/>
          <w:t>Keras Policy: Keras Policy sử dụng Neural Network để dự đoán phải hồi của người dùng. Neural Network sử dụng ở đây là LSTM có thể tùy chỉnh hidden layer (thêm, bớt, các hàm activation, loss,</w:t>
        </w:r>
        <w:r>
          <w:rPr>
            <w:rFonts w:ascii="Times New Roman" w:hAnsi="Times New Roman" w:cs="Times New Roman"/>
            <w:sz w:val="26"/>
            <w:szCs w:val="26"/>
          </w:rPr>
          <w:t xml:space="preserve"> </w:t>
        </w:r>
        <w:r w:rsidRPr="00D0490F">
          <w:rPr>
            <w:rFonts w:ascii="Times New Roman" w:hAnsi="Times New Roman" w:cs="Times New Roman"/>
            <w:sz w:val="26"/>
            <w:szCs w:val="26"/>
          </w:rPr>
          <w:t xml:space="preserve">…) do người dùng quyết định. Input của Keras Policy là các stories có chứa các hành động liên tiếp mà chúng ta sinh ra nhờ tool hoặc từ dữ liệu thật. </w:t>
        </w:r>
        <w:r>
          <w:rPr>
            <w:rFonts w:ascii="Times New Roman" w:hAnsi="Times New Roman" w:cs="Times New Roman"/>
            <w:sz w:val="26"/>
            <w:szCs w:val="26"/>
          </w:rPr>
          <w:t>Output của Keras Policy có 2 loại:</w:t>
        </w:r>
      </w:ins>
    </w:p>
    <w:p w14:paraId="09AB2B70" w14:textId="6214EEA1" w:rsidR="008417A5" w:rsidRDefault="008417A5" w:rsidP="008417A5">
      <w:pPr>
        <w:tabs>
          <w:tab w:val="left" w:pos="450"/>
        </w:tabs>
        <w:jc w:val="both"/>
        <w:rPr>
          <w:ins w:id="5168" w:author="Admin" w:date="2019-06-11T18:34:00Z"/>
          <w:rFonts w:ascii="Times New Roman" w:hAnsi="Times New Roman" w:cs="Times New Roman"/>
          <w:sz w:val="26"/>
          <w:szCs w:val="26"/>
        </w:rPr>
      </w:pPr>
      <w:ins w:id="5169" w:author="Admin" w:date="2019-06-11T18:34:00Z">
        <w:r>
          <w:rPr>
            <w:rFonts w:ascii="Times New Roman" w:hAnsi="Times New Roman" w:cs="Times New Roman"/>
            <w:sz w:val="26"/>
            <w:szCs w:val="26"/>
          </w:rPr>
          <w:t xml:space="preserve">+ Nếu ta sử dụng </w:t>
        </w:r>
        <w:r w:rsidRPr="003C2A97">
          <w:rPr>
            <w:rFonts w:ascii="Times New Roman" w:hAnsi="Times New Roman" w:cs="Times New Roman"/>
            <w:b/>
            <w:bCs/>
            <w:color w:val="000000"/>
            <w:sz w:val="26"/>
            <w:szCs w:val="26"/>
            <w:rPrChange w:id="5170" w:author="Ly Tran Thi Ly" w:date="2019-06-20T18:03:00Z">
              <w:rPr>
                <w:rFonts w:ascii="Consolas" w:hAnsi="Consolas"/>
                <w:b/>
                <w:bCs/>
                <w:color w:val="000000"/>
                <w:shd w:val="clear" w:color="auto" w:fill="E7F2FA"/>
              </w:rPr>
            </w:rPrChange>
          </w:rPr>
          <w:t xml:space="preserve">MaxHistoryTrackerFeaturizer </w:t>
        </w:r>
        <w:r w:rsidRPr="00377C0D">
          <w:rPr>
            <w:rFonts w:ascii="Times New Roman" w:hAnsi="Times New Roman" w:cs="Times New Roman"/>
            <w:sz w:val="26"/>
            <w:szCs w:val="26"/>
          </w:rPr>
          <w:t>với</w:t>
        </w:r>
      </w:ins>
      <w:ins w:id="5171" w:author="TRAN THI LY LY" w:date="2019-06-15T14:06:00Z">
        <w:r w:rsidR="004414B0">
          <w:rPr>
            <w:rFonts w:ascii="Times New Roman" w:hAnsi="Times New Roman" w:cs="Times New Roman"/>
            <w:sz w:val="26"/>
            <w:szCs w:val="26"/>
          </w:rPr>
          <w:t xml:space="preserve"> </w:t>
        </w:r>
      </w:ins>
      <w:ins w:id="5172" w:author="Admin" w:date="2019-06-11T18:34:00Z">
        <w:del w:id="5173" w:author="TRAN THI LY LY" w:date="2019-06-15T14:06:00Z">
          <w:r w:rsidDel="004414B0">
            <w:rPr>
              <w:rFonts w:ascii="Consolas" w:hAnsi="Consolas"/>
              <w:b/>
              <w:bCs/>
              <w:color w:val="000000"/>
              <w:shd w:val="clear" w:color="auto" w:fill="E7F2FA"/>
            </w:rPr>
            <w:delText xml:space="preserve"> </w:delText>
          </w:r>
        </w:del>
        <w:r>
          <w:rPr>
            <w:rFonts w:ascii="Times New Roman" w:hAnsi="Times New Roman" w:cs="Times New Roman"/>
            <w:sz w:val="26"/>
            <w:szCs w:val="26"/>
          </w:rPr>
          <w:t>tham số max_history = n: “</w:t>
        </w:r>
        <w:r w:rsidRPr="0023720F">
          <w:rPr>
            <w:rFonts w:ascii="Times New Roman" w:hAnsi="Times New Roman" w:cs="Times New Roman"/>
            <w:sz w:val="26"/>
            <w:szCs w:val="26"/>
          </w:rPr>
          <w:t>Tracker featurizer</w:t>
        </w:r>
        <w:r>
          <w:rPr>
            <w:rFonts w:ascii="Times New Roman" w:hAnsi="Times New Roman" w:cs="Times New Roman"/>
            <w:sz w:val="26"/>
            <w:szCs w:val="26"/>
          </w:rPr>
          <w:t>” sẽ lấy tất cả các lịch sử trong tracker, chia nhỏ thành từng max_history nhỏ, sau đó tạo dữ liệu huấn luyện cho LSTM. Đối với tham số này, chiều dài output sẽ bằng 1 vì nó sử dụng tất cả lịch sử trong tracker để dự đoán hành động tiếp theo dựa vào phân lớp cuối cùng.</w:t>
        </w:r>
      </w:ins>
    </w:p>
    <w:p w14:paraId="06AE297A" w14:textId="77777777" w:rsidR="008417A5" w:rsidRPr="00D0490F" w:rsidRDefault="008417A5" w:rsidP="008417A5">
      <w:pPr>
        <w:tabs>
          <w:tab w:val="left" w:pos="450"/>
        </w:tabs>
        <w:jc w:val="both"/>
        <w:rPr>
          <w:ins w:id="5174" w:author="Admin" w:date="2019-06-11T18:34:00Z"/>
          <w:rFonts w:ascii="Times New Roman" w:hAnsi="Times New Roman" w:cs="Times New Roman"/>
          <w:sz w:val="26"/>
          <w:szCs w:val="26"/>
        </w:rPr>
      </w:pPr>
      <w:ins w:id="5175" w:author="Admin" w:date="2019-06-11T18:34:00Z">
        <w:r>
          <w:rPr>
            <w:rFonts w:ascii="Times New Roman" w:hAnsi="Times New Roman" w:cs="Times New Roman"/>
            <w:sz w:val="26"/>
            <w:szCs w:val="26"/>
          </w:rPr>
          <w:t>+ Nếu ta sử dụng tham số</w:t>
        </w:r>
        <w:del w:id="5176" w:author="TRAN THI LY LY" w:date="2019-06-15T14:06:00Z">
          <w:r w:rsidDel="00123497">
            <w:rPr>
              <w:rFonts w:ascii="Times New Roman" w:hAnsi="Times New Roman" w:cs="Times New Roman"/>
              <w:sz w:val="26"/>
              <w:szCs w:val="26"/>
            </w:rPr>
            <w:delText xml:space="preserve"> </w:delText>
          </w:r>
        </w:del>
        <w:r>
          <w:rPr>
            <w:rFonts w:ascii="Times New Roman" w:hAnsi="Times New Roman" w:cs="Times New Roman"/>
            <w:sz w:val="26"/>
            <w:szCs w:val="26"/>
          </w:rPr>
          <w:t xml:space="preserve"> </w:t>
        </w:r>
        <w:r w:rsidRPr="003C2A97">
          <w:rPr>
            <w:rFonts w:ascii="Times New Roman" w:hAnsi="Times New Roman" w:cs="Times New Roman"/>
            <w:b/>
            <w:bCs/>
            <w:color w:val="000000"/>
            <w:sz w:val="26"/>
            <w:szCs w:val="26"/>
            <w:rPrChange w:id="5177" w:author="Ly Tran Thi Ly" w:date="2019-06-20T18:04:00Z">
              <w:rPr>
                <w:rFonts w:ascii="Consolas" w:hAnsi="Consolas"/>
                <w:b/>
                <w:bCs/>
                <w:color w:val="000000"/>
                <w:shd w:val="clear" w:color="auto" w:fill="E7F2FA"/>
              </w:rPr>
            </w:rPrChange>
          </w:rPr>
          <w:t>FullDialogueTrackerFeaturizer</w:t>
        </w:r>
        <w:del w:id="5178" w:author="TRAN THI LY LY" w:date="2019-06-15T14:06:00Z">
          <w:r w:rsidDel="006235BA">
            <w:rPr>
              <w:rFonts w:ascii="Consolas" w:hAnsi="Consolas"/>
              <w:b/>
              <w:bCs/>
              <w:color w:val="000000"/>
              <w:shd w:val="clear" w:color="auto" w:fill="E7F2FA"/>
            </w:rPr>
            <w:delText xml:space="preserve"> </w:delText>
          </w:r>
        </w:del>
        <w:r>
          <w:rPr>
            <w:rFonts w:ascii="Times New Roman" w:hAnsi="Times New Roman" w:cs="Times New Roman"/>
            <w:sz w:val="26"/>
            <w:szCs w:val="26"/>
          </w:rPr>
          <w:t>: “Tracker featurizer” sẽ lấy tất cả lịch sử trong tracker, tạo thành dữ liệu cuộc đối thoại hoàn chỉnh cho LSTM. Trường hợp này, chiều dài output sẽ bằng 2, tham số này sử dụng hành động trước (previous_action) để dự đoán cho hành động tiếp theo (next_action).</w:t>
        </w:r>
      </w:ins>
    </w:p>
    <w:p w14:paraId="0C032962" w14:textId="1D49D089" w:rsidR="003C02AF" w:rsidRPr="00920C63" w:rsidDel="008417A5" w:rsidRDefault="00920C63" w:rsidP="00A60A16">
      <w:pPr>
        <w:pStyle w:val="u3"/>
        <w:rPr>
          <w:del w:id="5179" w:author="Admin" w:date="2019-06-11T18:34:00Z"/>
        </w:rPr>
      </w:pPr>
      <w:del w:id="5180" w:author="Admin" w:date="2019-06-11T18:34:00Z">
        <w:r w:rsidDel="008417A5">
          <w:delText>3.</w:delText>
        </w:r>
      </w:del>
      <w:ins w:id="5181" w:author="Ly Tran Thi Ly" w:date="2019-06-11T16:14:00Z">
        <w:del w:id="5182" w:author="Admin" w:date="2019-06-11T18:34:00Z">
          <w:r w:rsidR="0058492A" w:rsidDel="008417A5">
            <w:delText>4</w:delText>
          </w:r>
        </w:del>
      </w:ins>
      <w:del w:id="5183" w:author="Admin" w:date="2019-06-11T18:34:00Z">
        <w:r w:rsidDel="008417A5">
          <w:delText>2.</w:delText>
        </w:r>
        <w:r w:rsidR="003C02AF" w:rsidRPr="00920C63" w:rsidDel="008417A5">
          <w:delText>4</w:delText>
        </w:r>
        <w:r w:rsidR="003C02AF" w:rsidRPr="00920C63" w:rsidDel="008417A5">
          <w:tab/>
          <w:delText xml:space="preserve">Rasa </w:delText>
        </w:r>
        <w:r w:rsidR="003C02AF" w:rsidRPr="00DF05B9" w:rsidDel="008417A5">
          <w:delText>Core</w:delText>
        </w:r>
      </w:del>
    </w:p>
    <w:p w14:paraId="70573B1D" w14:textId="724D122A" w:rsidR="003C02AF" w:rsidRPr="00D0490F" w:rsidDel="008417A5" w:rsidRDefault="00920C63" w:rsidP="003C02AF">
      <w:pPr>
        <w:tabs>
          <w:tab w:val="left" w:pos="450"/>
        </w:tabs>
        <w:jc w:val="both"/>
        <w:rPr>
          <w:del w:id="5184" w:author="Admin" w:date="2019-06-11T18:34:00Z"/>
          <w:rFonts w:ascii="Times New Roman" w:hAnsi="Times New Roman" w:cs="Times New Roman"/>
          <w:sz w:val="26"/>
          <w:szCs w:val="26"/>
        </w:rPr>
      </w:pPr>
      <w:del w:id="5185" w:author="Admin" w:date="2019-06-11T18:34:00Z">
        <w:r w:rsidDel="008417A5">
          <w:rPr>
            <w:noProof/>
          </w:rPr>
          <mc:AlternateContent>
            <mc:Choice Requires="wps">
              <w:drawing>
                <wp:anchor distT="0" distB="0" distL="114300" distR="114300" simplePos="0" relativeHeight="251752448" behindDoc="0" locked="0" layoutInCell="1" allowOverlap="1" wp14:anchorId="5F4585BE" wp14:editId="50BF7100">
                  <wp:simplePos x="0" y="0"/>
                  <wp:positionH relativeFrom="column">
                    <wp:posOffset>130175</wp:posOffset>
                  </wp:positionH>
                  <wp:positionV relativeFrom="paragraph">
                    <wp:posOffset>3554095</wp:posOffset>
                  </wp:positionV>
                  <wp:extent cx="5715000" cy="635"/>
                  <wp:effectExtent l="0" t="0" r="0" b="0"/>
                  <wp:wrapTopAndBottom/>
                  <wp:docPr id="215" name="Hộp Văn bản 215"/>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9CF606D" w14:textId="5B5E4951" w:rsidR="009E4E78" w:rsidRPr="002F2612" w:rsidRDefault="009E4E78" w:rsidP="00A60A16">
                              <w:pPr>
                                <w:pStyle w:val="Chuthich"/>
                                <w:rPr>
                                  <w:rFonts w:cs="Times New Roman"/>
                                  <w:noProof/>
                                  <w:szCs w:val="26"/>
                                </w:rPr>
                              </w:pPr>
                              <w:bookmarkStart w:id="5186" w:name="_Toc11535827"/>
                              <w:r>
                                <w:t xml:space="preserve">Hình 3. </w:t>
                              </w:r>
                              <w:fldSimple w:instr=" SEQ Hình_3. \* ARABIC ">
                                <w:ins w:id="5187" w:author="TRAN THI LY LY" w:date="2019-06-20T23:47:00Z">
                                  <w:r w:rsidR="00887B15">
                                    <w:rPr>
                                      <w:noProof/>
                                    </w:rPr>
                                    <w:t>17</w:t>
                                  </w:r>
                                </w:ins>
                                <w:ins w:id="5188" w:author="Ly Tran Thi Ly" w:date="2019-06-13T11:17:00Z">
                                  <w:del w:id="5189" w:author="TRAN THI LY LY" w:date="2019-06-15T23:52:00Z">
                                    <w:r w:rsidDel="00BB7E17">
                                      <w:rPr>
                                        <w:noProof/>
                                      </w:rPr>
                                      <w:delText>16</w:delText>
                                    </w:r>
                                  </w:del>
                                </w:ins>
                                <w:del w:id="5190" w:author="TRAN THI LY LY" w:date="2019-06-15T23:52:00Z">
                                  <w:r w:rsidDel="00BB7E17">
                                    <w:rPr>
                                      <w:noProof/>
                                    </w:rPr>
                                    <w:delText>14</w:delText>
                                  </w:r>
                                </w:del>
                              </w:fldSimple>
                              <w:r>
                                <w:t xml:space="preserve"> Các thành phần của RASA Core</w:t>
                              </w:r>
                              <w:bookmarkEnd w:id="5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585BE" id="_x0000_s1056" type="#_x0000_t202" style="position:absolute;left:0;text-align:left;margin-left:10.25pt;margin-top:279.85pt;width:450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" stroked="f">
                  <v:textbox style="mso-fit-shape-to-text:t" inset="0,0,0,0">
                    <w:txbxContent>
                      <w:p w14:paraId="39CF606D" w14:textId="5B5E4951" w:rsidR="009E4E78" w:rsidRPr="002F2612" w:rsidRDefault="009E4E78" w:rsidP="00A60A16">
                        <w:pPr>
                          <w:pStyle w:val="Chuthich"/>
                          <w:rPr>
                            <w:rFonts w:cs="Times New Roman"/>
                            <w:noProof/>
                            <w:szCs w:val="26"/>
                          </w:rPr>
                        </w:pPr>
                        <w:bookmarkStart w:id="5191" w:name="_Toc11535827"/>
                        <w:r>
                          <w:t xml:space="preserve">Hình 3. </w:t>
                        </w:r>
                        <w:fldSimple w:instr=" SEQ Hình_3. \* ARABIC ">
                          <w:ins w:id="5192" w:author="TRAN THI LY LY" w:date="2019-06-20T23:47:00Z">
                            <w:r w:rsidR="00887B15">
                              <w:rPr>
                                <w:noProof/>
                              </w:rPr>
                              <w:t>17</w:t>
                            </w:r>
                          </w:ins>
                          <w:ins w:id="5193" w:author="Ly Tran Thi Ly" w:date="2019-06-13T11:17:00Z">
                            <w:del w:id="5194" w:author="TRAN THI LY LY" w:date="2019-06-15T23:52:00Z">
                              <w:r w:rsidDel="00BB7E17">
                                <w:rPr>
                                  <w:noProof/>
                                </w:rPr>
                                <w:delText>16</w:delText>
                              </w:r>
                            </w:del>
                          </w:ins>
                          <w:del w:id="5195" w:author="TRAN THI LY LY" w:date="2019-06-15T23:52:00Z">
                            <w:r w:rsidDel="00BB7E17">
                              <w:rPr>
                                <w:noProof/>
                              </w:rPr>
                              <w:delText>14</w:delText>
                            </w:r>
                          </w:del>
                        </w:fldSimple>
                        <w:r>
                          <w:t xml:space="preserve"> Các thành phần của RASA Core</w:t>
                        </w:r>
                        <w:bookmarkEnd w:id="5191"/>
                      </w:p>
                    </w:txbxContent>
                  </v:textbox>
                  <w10:wrap type="topAndBottom"/>
                </v:shape>
              </w:pict>
            </mc:Fallback>
          </mc:AlternateContent>
        </w:r>
        <w:r w:rsidDel="008417A5">
          <w:rPr>
            <w:rFonts w:ascii="Times New Roman" w:hAnsi="Times New Roman" w:cs="Times New Roman"/>
            <w:noProof/>
            <w:sz w:val="26"/>
            <w:szCs w:val="26"/>
          </w:rPr>
          <w:drawing>
            <wp:anchor distT="0" distB="0" distL="114300" distR="114300" simplePos="0" relativeHeight="251750400" behindDoc="1" locked="0" layoutInCell="1" allowOverlap="1" wp14:anchorId="244CEFDB" wp14:editId="73542ABD">
              <wp:simplePos x="0" y="0"/>
              <wp:positionH relativeFrom="column">
                <wp:posOffset>130249</wp:posOffset>
              </wp:positionH>
              <wp:positionV relativeFrom="paragraph">
                <wp:posOffset>1015793</wp:posOffset>
              </wp:positionV>
              <wp:extent cx="5715000" cy="2481580"/>
              <wp:effectExtent l="0" t="0" r="0" b="0"/>
              <wp:wrapTopAndBottom/>
              <wp:docPr id="214" name="Hình ảnh 214" descr="Nf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f89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481580"/>
                      </a:xfrm>
                      <a:prstGeom prst="rect">
                        <a:avLst/>
                      </a:prstGeom>
                      <a:noFill/>
                    </pic:spPr>
                  </pic:pic>
                </a:graphicData>
              </a:graphic>
              <wp14:sizeRelH relativeFrom="page">
                <wp14:pctWidth>0</wp14:pctWidth>
              </wp14:sizeRelH>
              <wp14:sizeRelV relativeFrom="page">
                <wp14:pctHeight>0</wp14:pctHeight>
              </wp14:sizeRelV>
            </wp:anchor>
          </w:drawing>
        </w:r>
        <w:r w:rsidR="003C02AF" w:rsidRPr="00920C63" w:rsidDel="008417A5">
          <w:rPr>
            <w:rFonts w:ascii="Times New Roman" w:hAnsi="Times New Roman" w:cs="Times New Roman"/>
            <w:sz w:val="26"/>
            <w:szCs w:val="26"/>
          </w:rPr>
          <w:delText>-</w:delText>
        </w:r>
        <w:r w:rsidR="003C02AF" w:rsidRPr="00920C63" w:rsidDel="008417A5">
          <w:rPr>
            <w:rFonts w:ascii="Times New Roman" w:hAnsi="Times New Roman" w:cs="Times New Roman"/>
            <w:sz w:val="26"/>
            <w:szCs w:val="26"/>
          </w:rPr>
          <w:tab/>
          <w:delText>Rasa Core là nơi để quản lý cuộc hội thoại, dự đoán và quyết định xem hành động nào tiếp theo sẽ được gọ</w:delText>
        </w:r>
        <w:r w:rsidR="003C02AF" w:rsidRPr="00DF05B9" w:rsidDel="008417A5">
          <w:rPr>
            <w:rFonts w:ascii="Times New Roman" w:hAnsi="Times New Roman" w:cs="Times New Roman"/>
            <w:sz w:val="26"/>
            <w:szCs w:val="26"/>
          </w:rPr>
          <w:delText>i. Và mỗi khi một hành động đượ</w:delText>
        </w:r>
        <w:r w:rsidR="003C02AF" w:rsidRPr="00D0490F" w:rsidDel="008417A5">
          <w:rPr>
            <w:rFonts w:ascii="Times New Roman" w:hAnsi="Times New Roman" w:cs="Times New Roman"/>
            <w:sz w:val="26"/>
            <w:szCs w:val="26"/>
          </w:rPr>
          <w:delText xml:space="preserve">c gọi sẽ được lưu vào tracker, các entity sẽ được lưu vào slots. Các acion tiếp theo diễn ra được quyết định bởi các Policy trong đó Keras Policy là thành phần quan trọng nhất. </w:delText>
        </w:r>
      </w:del>
    </w:p>
    <w:p w14:paraId="39016E22" w14:textId="4FCE897C" w:rsidR="003C02AF" w:rsidRPr="00D0490F" w:rsidDel="008417A5" w:rsidRDefault="003C02AF" w:rsidP="003C02AF">
      <w:pPr>
        <w:tabs>
          <w:tab w:val="left" w:pos="450"/>
        </w:tabs>
        <w:jc w:val="both"/>
        <w:rPr>
          <w:del w:id="5196" w:author="Admin" w:date="2019-06-11T18:34:00Z"/>
          <w:rFonts w:ascii="Times New Roman" w:hAnsi="Times New Roman" w:cs="Times New Roman"/>
          <w:sz w:val="26"/>
          <w:szCs w:val="26"/>
        </w:rPr>
      </w:pPr>
      <w:del w:id="5197" w:author="Admin" w:date="2019-06-11T18:34:00Z">
        <w:r w:rsidRPr="00D0490F" w:rsidDel="008417A5">
          <w:rPr>
            <w:rFonts w:ascii="Times New Roman" w:hAnsi="Times New Roman" w:cs="Times New Roman"/>
            <w:sz w:val="26"/>
            <w:szCs w:val="26"/>
          </w:rPr>
          <w:delText>-</w:delText>
        </w:r>
        <w:r w:rsidRPr="00D0490F" w:rsidDel="008417A5">
          <w:rPr>
            <w:rFonts w:ascii="Times New Roman" w:hAnsi="Times New Roman" w:cs="Times New Roman"/>
            <w:sz w:val="26"/>
            <w:szCs w:val="26"/>
          </w:rPr>
          <w:tab/>
          <w:delText>Fallback Policy: thành phần này giúp tự động trả lời 1 action mặc định khi độ tin cậy của việc dự đoán Rasa NLU &lt; một ngưỡng cho trước, hoặc khi độ tin cậy của next_action &lt; một ngưỡng cho trước, thì Fallback Policy sẽ được gọi và trả respone mặc đinh cho user.</w:delText>
        </w:r>
      </w:del>
    </w:p>
    <w:p w14:paraId="06EAE51F" w14:textId="2C0DDD6C" w:rsidR="003C02AF" w:rsidRPr="00920C63" w:rsidDel="008417A5" w:rsidRDefault="003C02AF" w:rsidP="003C02AF">
      <w:pPr>
        <w:tabs>
          <w:tab w:val="left" w:pos="450"/>
        </w:tabs>
        <w:jc w:val="both"/>
        <w:rPr>
          <w:del w:id="5198" w:author="Admin" w:date="2019-06-11T18:34:00Z"/>
          <w:rFonts w:ascii="Times New Roman" w:hAnsi="Times New Roman" w:cs="Times New Roman"/>
          <w:sz w:val="26"/>
          <w:szCs w:val="26"/>
        </w:rPr>
      </w:pPr>
      <w:del w:id="5199" w:author="Admin" w:date="2019-06-11T18:34:00Z">
        <w:r w:rsidRPr="00D0490F" w:rsidDel="008417A5">
          <w:rPr>
            <w:rFonts w:ascii="Times New Roman" w:hAnsi="Times New Roman" w:cs="Times New Roman"/>
            <w:sz w:val="26"/>
            <w:szCs w:val="26"/>
          </w:rPr>
          <w:delText>V</w:delText>
        </w:r>
        <w:r w:rsidR="00920C63" w:rsidDel="008417A5">
          <w:rPr>
            <w:rFonts w:ascii="Times New Roman" w:hAnsi="Times New Roman" w:cs="Times New Roman"/>
            <w:sz w:val="26"/>
            <w:szCs w:val="26"/>
          </w:rPr>
          <w:delText>í dụ</w:delText>
        </w:r>
        <w:r w:rsidRPr="00920C63" w:rsidDel="008417A5">
          <w:rPr>
            <w:rFonts w:ascii="Times New Roman" w:hAnsi="Times New Roman" w:cs="Times New Roman"/>
            <w:sz w:val="26"/>
            <w:szCs w:val="26"/>
          </w:rPr>
          <w:delText>: user: “hey, stupid bot!”: độ tin cậy dự đoán bởi Rasa Nlu &lt; 0,4</w:delText>
        </w:r>
      </w:del>
    </w:p>
    <w:p w14:paraId="7C6496C6" w14:textId="7811EAB0" w:rsidR="003C02AF" w:rsidRPr="00920C63" w:rsidDel="008417A5" w:rsidRDefault="003C02AF" w:rsidP="003C02AF">
      <w:pPr>
        <w:tabs>
          <w:tab w:val="left" w:pos="450"/>
        </w:tabs>
        <w:jc w:val="both"/>
        <w:rPr>
          <w:del w:id="5200" w:author="Admin" w:date="2019-06-11T18:34:00Z"/>
          <w:rFonts w:ascii="Times New Roman" w:hAnsi="Times New Roman" w:cs="Times New Roman"/>
          <w:sz w:val="26"/>
          <w:szCs w:val="26"/>
        </w:rPr>
      </w:pPr>
      <w:del w:id="5201" w:author="Admin" w:date="2019-06-11T18:34:00Z">
        <w:r w:rsidRPr="00920C63" w:rsidDel="008417A5">
          <w:rPr>
            <w:rFonts w:ascii="Times New Roman" w:hAnsi="Times New Roman" w:cs="Times New Roman"/>
            <w:sz w:val="26"/>
            <w:szCs w:val="26"/>
          </w:rPr>
          <w:delText xml:space="preserve">        bot: “Sorry, I don’t understand that…”</w:delText>
        </w:r>
      </w:del>
    </w:p>
    <w:p w14:paraId="39F912D4" w14:textId="440C0F2F" w:rsidR="003C02AF" w:rsidRPr="00920C63" w:rsidDel="008417A5" w:rsidRDefault="003C02AF" w:rsidP="003C02AF">
      <w:pPr>
        <w:tabs>
          <w:tab w:val="left" w:pos="450"/>
        </w:tabs>
        <w:jc w:val="both"/>
        <w:rPr>
          <w:del w:id="5202" w:author="Admin" w:date="2019-06-11T18:34:00Z"/>
          <w:rFonts w:ascii="Times New Roman" w:hAnsi="Times New Roman" w:cs="Times New Roman"/>
          <w:sz w:val="26"/>
          <w:szCs w:val="26"/>
        </w:rPr>
      </w:pPr>
      <w:del w:id="5203" w:author="Admin" w:date="2019-06-11T18:34:00Z">
        <w:r w:rsidRPr="00920C63" w:rsidDel="008417A5">
          <w:rPr>
            <w:rFonts w:ascii="Times New Roman" w:hAnsi="Times New Roman" w:cs="Times New Roman"/>
            <w:sz w:val="26"/>
            <w:szCs w:val="26"/>
          </w:rPr>
          <w:delText>=&gt; Fallback policy sẽ tự động gọi đến action_fallback trả về câu:”</w:delText>
        </w:r>
        <w:r w:rsidR="00DB7B54" w:rsidDel="008417A5">
          <w:rPr>
            <w:rFonts w:ascii="Times New Roman" w:hAnsi="Times New Roman" w:cs="Times New Roman"/>
            <w:sz w:val="26"/>
            <w:szCs w:val="26"/>
          </w:rPr>
          <w:delText xml:space="preserve"> </w:delText>
        </w:r>
        <w:r w:rsidRPr="00920C63" w:rsidDel="008417A5">
          <w:rPr>
            <w:rFonts w:ascii="Times New Roman" w:hAnsi="Times New Roman" w:cs="Times New Roman"/>
            <w:sz w:val="26"/>
            <w:szCs w:val="26"/>
          </w:rPr>
          <w:delText>Sorry, I don’t understand that…”</w:delText>
        </w:r>
      </w:del>
    </w:p>
    <w:p w14:paraId="2354343F" w14:textId="3D5CE0F0" w:rsidR="003C02AF" w:rsidRPr="00D0490F" w:rsidDel="00301093" w:rsidRDefault="003C02AF" w:rsidP="003C02AF">
      <w:pPr>
        <w:tabs>
          <w:tab w:val="left" w:pos="450"/>
        </w:tabs>
        <w:jc w:val="both"/>
        <w:rPr>
          <w:del w:id="5204" w:author="Admin" w:date="2019-06-10T20:28:00Z"/>
          <w:rFonts w:ascii="Times New Roman" w:hAnsi="Times New Roman" w:cs="Times New Roman"/>
          <w:sz w:val="26"/>
          <w:szCs w:val="26"/>
        </w:rPr>
      </w:pPr>
      <w:del w:id="5205" w:author="Admin" w:date="2019-06-10T20:28:00Z">
        <w:r w:rsidRPr="00920C63" w:rsidDel="00301093">
          <w:rPr>
            <w:rFonts w:ascii="Times New Roman" w:hAnsi="Times New Roman" w:cs="Times New Roman"/>
            <w:sz w:val="26"/>
            <w:szCs w:val="26"/>
          </w:rPr>
          <w:delText>-</w:delText>
        </w:r>
        <w:r w:rsidRPr="00920C63" w:rsidDel="00301093">
          <w:rPr>
            <w:rFonts w:ascii="Times New Roman" w:hAnsi="Times New Roman" w:cs="Times New Roman"/>
            <w:sz w:val="26"/>
            <w:szCs w:val="26"/>
          </w:rPr>
          <w:tab/>
          <w:delText>Memization Policy s</w:delText>
        </w:r>
        <w:r w:rsidRPr="00DF05B9" w:rsidDel="00301093">
          <w:rPr>
            <w:rFonts w:ascii="Times New Roman" w:hAnsi="Times New Roman" w:cs="Times New Roman"/>
            <w:sz w:val="26"/>
            <w:szCs w:val="26"/>
          </w:rPr>
          <w:delText>ẽ sử dụng các thông tin củ</w:delText>
        </w:r>
        <w:r w:rsidRPr="00D0490F" w:rsidDel="00301093">
          <w:rPr>
            <w:rFonts w:ascii="Times New Roman" w:hAnsi="Times New Roman" w:cs="Times New Roman"/>
            <w:sz w:val="26"/>
            <w:szCs w:val="26"/>
          </w:rPr>
          <w:delText xml:space="preserve">a Tracker và đưa ra dự đoán phản hồi nếu các thông tin ở Tracker trùng khớp hoàn toàn với dữ liệu đã được huấn luyện luyện cho mô hình Rasa Core. Khi đó phản hồi được dự đoán với độ chính xác là 1 (100%), ngược lại nếu như không không dự đoán được phản hồi thì sẽ dừng lại và đi tới thành phần Keras Policy. </w:delText>
        </w:r>
      </w:del>
    </w:p>
    <w:p w14:paraId="70651792" w14:textId="745DF05E" w:rsidR="0058492A" w:rsidRDefault="003C02AF" w:rsidP="003C02AF">
      <w:pPr>
        <w:tabs>
          <w:tab w:val="left" w:pos="450"/>
        </w:tabs>
        <w:jc w:val="both"/>
        <w:rPr>
          <w:ins w:id="5206" w:author="Ly Tran Thi Ly" w:date="2019-06-11T16:15:00Z"/>
          <w:rFonts w:ascii="Times New Roman" w:hAnsi="Times New Roman" w:cs="Times New Roman"/>
          <w:sz w:val="26"/>
          <w:szCs w:val="26"/>
        </w:rPr>
      </w:pPr>
      <w:del w:id="5207" w:author="Admin" w:date="2019-06-10T20:28:00Z">
        <w:r w:rsidRPr="00D0490F" w:rsidDel="00301093">
          <w:rPr>
            <w:rFonts w:ascii="Times New Roman" w:hAnsi="Times New Roman" w:cs="Times New Roman"/>
            <w:sz w:val="26"/>
            <w:szCs w:val="26"/>
          </w:rPr>
          <w:delText>-</w:delText>
        </w:r>
        <w:r w:rsidRPr="00D0490F" w:rsidDel="00301093">
          <w:rPr>
            <w:rFonts w:ascii="Times New Roman" w:hAnsi="Times New Roman" w:cs="Times New Roman"/>
            <w:sz w:val="26"/>
            <w:szCs w:val="26"/>
          </w:rPr>
          <w:tab/>
          <w:delText>Keras Policy: Keras Policy sử dụng Neural Network để dự đoán phải hồi của người dùng. Neural Network sử dụng ở đây là LSTM có thể tùy chỉnh hidden layer (thêm, bớt, các hàm activation, loss,</w:delText>
        </w:r>
        <w:r w:rsidR="00DB7B54" w:rsidDel="00301093">
          <w:rPr>
            <w:rFonts w:ascii="Times New Roman" w:hAnsi="Times New Roman" w:cs="Times New Roman"/>
            <w:sz w:val="26"/>
            <w:szCs w:val="26"/>
          </w:rPr>
          <w:delText xml:space="preserve"> </w:delText>
        </w:r>
        <w:r w:rsidRPr="00D0490F" w:rsidDel="00301093">
          <w:rPr>
            <w:rFonts w:ascii="Times New Roman" w:hAnsi="Times New Roman" w:cs="Times New Roman"/>
            <w:sz w:val="26"/>
            <w:szCs w:val="26"/>
          </w:rPr>
          <w:delText xml:space="preserve">…) do người dùng quyết định. Input của Keras Policy là các stories có chứa các hành động liên tiếp mà chúng ta sinh ra nhờ tool hoặc từ dữ liệu thật. Output của Keras Policy là một next_action (nếu chiều dài output &gt;1) hoặc là một đánh giá độ hài lòng của người dùng (nếu chiều dài output =1). </w:delText>
        </w:r>
      </w:del>
    </w:p>
    <w:p w14:paraId="1D3E26A9" w14:textId="2E3005AA" w:rsidR="003C02AF" w:rsidRPr="00D0490F" w:rsidDel="0058492A" w:rsidRDefault="0058492A">
      <w:pPr>
        <w:rPr>
          <w:del w:id="5208" w:author="Ly Tran Thi Ly" w:date="2019-06-11T16:15:00Z"/>
          <w:rFonts w:ascii="Times New Roman" w:hAnsi="Times New Roman" w:cs="Times New Roman"/>
          <w:sz w:val="26"/>
          <w:szCs w:val="26"/>
        </w:rPr>
        <w:pPrChange w:id="5209" w:author="Ly Tran Thi Ly" w:date="2019-06-11T16:15:00Z">
          <w:pPr>
            <w:tabs>
              <w:tab w:val="left" w:pos="450"/>
            </w:tabs>
            <w:jc w:val="both"/>
          </w:pPr>
        </w:pPrChange>
      </w:pPr>
      <w:ins w:id="5210" w:author="Ly Tran Thi Ly" w:date="2019-06-11T16:15:00Z">
        <w:r>
          <w:rPr>
            <w:rFonts w:ascii="Times New Roman" w:hAnsi="Times New Roman" w:cs="Times New Roman"/>
            <w:sz w:val="26"/>
            <w:szCs w:val="26"/>
          </w:rPr>
          <w:br w:type="page"/>
        </w:r>
      </w:ins>
    </w:p>
    <w:p w14:paraId="62896476" w14:textId="14D917C8" w:rsidR="003C02AF" w:rsidRPr="00A9201D" w:rsidDel="0058492A" w:rsidRDefault="003C02AF" w:rsidP="007D3873">
      <w:pPr>
        <w:tabs>
          <w:tab w:val="left" w:pos="450"/>
        </w:tabs>
        <w:jc w:val="both"/>
        <w:rPr>
          <w:del w:id="5211" w:author="Ly Tran Thi Ly" w:date="2019-06-11T16:15:00Z"/>
          <w:rFonts w:ascii="Times New Roman" w:hAnsi="Times New Roman" w:cs="Times New Roman"/>
          <w:sz w:val="26"/>
          <w:szCs w:val="26"/>
        </w:rPr>
      </w:pPr>
    </w:p>
    <w:p w14:paraId="1E5B76A1" w14:textId="4469E2E2" w:rsidR="00FF2A8D" w:rsidRDefault="0014418A" w:rsidP="00333618">
      <w:pPr>
        <w:pStyle w:val="u1"/>
        <w:rPr>
          <w:rFonts w:cs="Times New Roman"/>
        </w:rPr>
      </w:pPr>
      <w:bookmarkStart w:id="5212" w:name="_Toc11966329"/>
      <w:commentRangeStart w:id="5213"/>
      <w:r w:rsidRPr="00C85AB0">
        <w:rPr>
          <w:rFonts w:cs="Times New Roman"/>
        </w:rPr>
        <w:t>C</w:t>
      </w:r>
      <w:ins w:id="5214" w:author="TRAN THI LY LY" w:date="2019-06-17T21:29:00Z">
        <w:r w:rsidR="00A13F57">
          <w:rPr>
            <w:rFonts w:cs="Times New Roman"/>
          </w:rPr>
          <w:t>HƯƠNG 4: CÀI ĐẶT ỨNG DỤNG</w:t>
        </w:r>
      </w:ins>
      <w:bookmarkEnd w:id="5212"/>
      <w:del w:id="5215" w:author="TRAN THI LY LY" w:date="2019-06-17T21:29:00Z">
        <w:r w:rsidRPr="00C85AB0" w:rsidDel="00A13F57">
          <w:rPr>
            <w:rFonts w:cs="Times New Roman"/>
          </w:rPr>
          <w:delText xml:space="preserve">hương </w:delText>
        </w:r>
        <w:r w:rsidR="0054259B" w:rsidRPr="00C85AB0" w:rsidDel="00A13F57">
          <w:rPr>
            <w:rFonts w:cs="Times New Roman"/>
          </w:rPr>
          <w:delText>4</w:delText>
        </w:r>
        <w:r w:rsidR="00FF2A8D" w:rsidRPr="00C85AB0" w:rsidDel="00A13F57">
          <w:rPr>
            <w:rFonts w:cs="Times New Roman"/>
          </w:rPr>
          <w:delText>: Cài đặt ứ</w:delText>
        </w:r>
        <w:r w:rsidR="00FF2A8D" w:rsidRPr="00A15433" w:rsidDel="00A13F57">
          <w:rPr>
            <w:rFonts w:cs="Times New Roman"/>
          </w:rPr>
          <w:delText>ng dụ</w:delText>
        </w:r>
        <w:r w:rsidR="00FF2A8D" w:rsidRPr="000B797C" w:rsidDel="00A13F57">
          <w:rPr>
            <w:rFonts w:cs="Times New Roman"/>
          </w:rPr>
          <w:delText>ng</w:delText>
        </w:r>
        <w:commentRangeEnd w:id="5213"/>
        <w:r w:rsidR="002D0A27" w:rsidDel="00A13F57">
          <w:rPr>
            <w:rStyle w:val="ThamchiuChuthich"/>
            <w:rFonts w:asciiTheme="minorHAnsi" w:eastAsiaTheme="minorHAnsi" w:hAnsiTheme="minorHAnsi" w:cstheme="minorBidi"/>
            <w:b w:val="0"/>
            <w:color w:val="auto"/>
            <w:u w:val="none"/>
          </w:rPr>
          <w:commentReference w:id="5213"/>
        </w:r>
      </w:del>
    </w:p>
    <w:p w14:paraId="63E061D5" w14:textId="67EDA548" w:rsidR="009E7282" w:rsidRPr="00A60A16" w:rsidRDefault="009E7282" w:rsidP="00A60A16">
      <w:pPr>
        <w:ind w:firstLine="720"/>
        <w:rPr>
          <w:rFonts w:cs="Times New Roman"/>
          <w:i/>
          <w:sz w:val="26"/>
          <w:szCs w:val="26"/>
        </w:rPr>
      </w:pPr>
      <w:r w:rsidRPr="00A60A16">
        <w:rPr>
          <w:rFonts w:ascii="Times New Roman" w:hAnsi="Times New Roman" w:cs="Times New Roman"/>
          <w:i/>
          <w:sz w:val="26"/>
          <w:szCs w:val="26"/>
        </w:rPr>
        <w:t>Chương này sẽ trình bày về quá trình</w:t>
      </w:r>
      <w:r w:rsidR="008C72F0">
        <w:rPr>
          <w:rFonts w:ascii="Times New Roman" w:hAnsi="Times New Roman" w:cs="Times New Roman"/>
          <w:i/>
          <w:sz w:val="26"/>
          <w:szCs w:val="26"/>
        </w:rPr>
        <w:t xml:space="preserve"> xây dựng và</w:t>
      </w:r>
      <w:r w:rsidRPr="00A60A16">
        <w:rPr>
          <w:rFonts w:ascii="Times New Roman" w:hAnsi="Times New Roman" w:cs="Times New Roman"/>
          <w:i/>
          <w:sz w:val="26"/>
          <w:szCs w:val="26"/>
        </w:rPr>
        <w:t xml:space="preserve"> cài đặt ứng dụng</w:t>
      </w:r>
      <w:r w:rsidR="003C06DE" w:rsidRPr="00A60A16">
        <w:rPr>
          <w:rFonts w:ascii="Times New Roman" w:hAnsi="Times New Roman" w:cs="Times New Roman"/>
          <w:i/>
          <w:sz w:val="26"/>
          <w:szCs w:val="26"/>
        </w:rPr>
        <w:t>, t</w:t>
      </w:r>
      <w:r w:rsidRPr="00A60A16">
        <w:rPr>
          <w:rFonts w:ascii="Times New Roman" w:hAnsi="Times New Roman" w:cs="Times New Roman"/>
          <w:i/>
          <w:sz w:val="26"/>
          <w:szCs w:val="26"/>
        </w:rPr>
        <w:t xml:space="preserve">ừ phần </w:t>
      </w:r>
      <w:r w:rsidR="003C06DE" w:rsidRPr="00A60A16">
        <w:rPr>
          <w:rFonts w:ascii="Times New Roman" w:hAnsi="Times New Roman" w:cs="Times New Roman"/>
          <w:i/>
          <w:sz w:val="26"/>
          <w:szCs w:val="26"/>
        </w:rPr>
        <w:t>xây dựng cơ sở tri thức</w:t>
      </w:r>
      <w:r w:rsidRPr="00A60A16">
        <w:rPr>
          <w:rFonts w:ascii="Times New Roman" w:hAnsi="Times New Roman" w:cs="Times New Roman"/>
          <w:i/>
          <w:sz w:val="26"/>
          <w:szCs w:val="26"/>
        </w:rPr>
        <w:t xml:space="preserve"> đến </w:t>
      </w:r>
      <w:r w:rsidR="003C06DE" w:rsidRPr="00A60A16">
        <w:rPr>
          <w:rFonts w:ascii="Times New Roman" w:hAnsi="Times New Roman" w:cs="Times New Roman"/>
          <w:i/>
          <w:sz w:val="26"/>
          <w:szCs w:val="26"/>
        </w:rPr>
        <w:t>phần xử lí ngôn ngữ tự nhiên, xây dựng phản hồi và phần giao diện người dùng.</w:t>
      </w:r>
      <w:r w:rsidR="008C72F0">
        <w:rPr>
          <w:rFonts w:ascii="Times New Roman" w:hAnsi="Times New Roman" w:cs="Times New Roman"/>
          <w:i/>
          <w:sz w:val="26"/>
          <w:szCs w:val="26"/>
        </w:rPr>
        <w:t xml:space="preserve"> Sau đó chúng tôi sẽ trình bày về quá trình deploy, publish ứng dụng để mọi người có thể cùng xem và sử dụng.</w:t>
      </w:r>
    </w:p>
    <w:p w14:paraId="35E2CF7D" w14:textId="29554EBD" w:rsidR="001A3956" w:rsidRPr="00A9201D" w:rsidDel="00404505" w:rsidRDefault="0054259B" w:rsidP="007D3873">
      <w:pPr>
        <w:pStyle w:val="u2"/>
        <w:tabs>
          <w:tab w:val="left" w:pos="450"/>
        </w:tabs>
        <w:spacing w:before="0"/>
        <w:jc w:val="both"/>
        <w:rPr>
          <w:del w:id="5216" w:author="Ly Tran Thi Ly" w:date="2019-06-14T17:17:00Z"/>
          <w:rFonts w:cs="Times New Roman"/>
          <w:b w:val="0"/>
          <w:color w:val="000000" w:themeColor="text1"/>
        </w:rPr>
      </w:pPr>
      <w:del w:id="5217" w:author="Ly Tran Thi Ly" w:date="2019-06-14T17:17:00Z">
        <w:r w:rsidRPr="00A9201D" w:rsidDel="00404505">
          <w:rPr>
            <w:rFonts w:cs="Times New Roman"/>
            <w:b w:val="0"/>
            <w:color w:val="000000" w:themeColor="text1"/>
          </w:rPr>
          <w:delText>4</w:delText>
        </w:r>
        <w:r w:rsidR="001A3956" w:rsidRPr="00A9201D" w:rsidDel="00404505">
          <w:rPr>
            <w:rFonts w:cs="Times New Roman"/>
            <w:b w:val="0"/>
            <w:color w:val="000000" w:themeColor="text1"/>
          </w:rPr>
          <w:delText>.1 Sơ đồ tổng quát hoạt động của ứng dụng</w:delText>
        </w:r>
      </w:del>
    </w:p>
    <w:p w14:paraId="593EAF72" w14:textId="76E0949D" w:rsidR="00944BCE" w:rsidRPr="00A60A16" w:rsidDel="00404505" w:rsidRDefault="00944BCE" w:rsidP="00944BCE">
      <w:pPr>
        <w:rPr>
          <w:del w:id="5218" w:author="Ly Tran Thi Ly" w:date="2019-06-14T17:17:00Z"/>
          <w:rFonts w:ascii="Times New Roman" w:hAnsi="Times New Roman" w:cs="Times New Roman"/>
        </w:rPr>
      </w:pPr>
    </w:p>
    <w:p w14:paraId="54DD9BBA" w14:textId="32307DE1" w:rsidR="0054259B" w:rsidRPr="00A60A16" w:rsidDel="00404505" w:rsidRDefault="00FD7195" w:rsidP="0054259B">
      <w:pPr>
        <w:keepNext/>
        <w:tabs>
          <w:tab w:val="left" w:pos="450"/>
        </w:tabs>
        <w:jc w:val="both"/>
        <w:rPr>
          <w:del w:id="5219" w:author="Ly Tran Thi Ly" w:date="2019-06-14T17:17:00Z"/>
          <w:rFonts w:ascii="Times New Roman" w:hAnsi="Times New Roman" w:cs="Times New Roman"/>
        </w:rPr>
      </w:pPr>
      <w:commentRangeStart w:id="5220"/>
      <w:del w:id="5221" w:author="Ly Tran Thi Ly" w:date="2019-06-14T17:17:00Z">
        <w:r w:rsidRPr="00FF35D0" w:rsidDel="00404505">
          <w:rPr>
            <w:rFonts w:ascii="Times New Roman" w:hAnsi="Times New Roman" w:cs="Times New Roman"/>
            <w:noProof/>
            <w:sz w:val="26"/>
            <w:szCs w:val="26"/>
          </w:rPr>
          <w:drawing>
            <wp:inline distT="0" distB="0" distL="0" distR="0" wp14:anchorId="7D006715" wp14:editId="137F8752">
              <wp:extent cx="5600700" cy="3549650"/>
              <wp:effectExtent l="0" t="0" r="0" b="0"/>
              <wp:docPr id="197" name="Hình ảnh 2">
                <a:extLst xmlns:a="http://schemas.openxmlformats.org/drawingml/2006/main">
                  <a:ext uri="{FF2B5EF4-FFF2-40B4-BE49-F238E27FC236}">
                    <a16:creationId xmlns:a16="http://schemas.microsoft.com/office/drawing/2014/main" id="{50690121-0A75-488A-B718-8A5F50DE4D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50690121-0A75-488A-B718-8A5F50DE4DAB}"/>
                          </a:ext>
                        </a:extLst>
                      </pic:cNvPr>
                      <pic:cNvPicPr>
                        <a:picLocks noChangeAspect="1"/>
                      </pic:cNvPicPr>
                    </pic:nvPicPr>
                    <pic:blipFill rotWithShape="1">
                      <a:blip r:embed="rId42"/>
                      <a:srcRect t="1545" r="-2" b="-2"/>
                      <a:stretch/>
                    </pic:blipFill>
                    <pic:spPr>
                      <a:xfrm>
                        <a:off x="0" y="0"/>
                        <a:ext cx="5600700" cy="3549650"/>
                      </a:xfrm>
                      <a:prstGeom prst="rect">
                        <a:avLst/>
                      </a:prstGeom>
                    </pic:spPr>
                  </pic:pic>
                </a:graphicData>
              </a:graphic>
            </wp:inline>
          </w:drawing>
        </w:r>
        <w:commentRangeEnd w:id="5220"/>
        <w:r w:rsidR="002D0A27" w:rsidDel="00404505">
          <w:rPr>
            <w:rStyle w:val="ThamchiuChuthich"/>
          </w:rPr>
          <w:commentReference w:id="5220"/>
        </w:r>
      </w:del>
    </w:p>
    <w:p w14:paraId="54AC1D50" w14:textId="395F57AB" w:rsidR="009802D3" w:rsidRPr="00986EB6" w:rsidDel="00404505" w:rsidRDefault="0054259B" w:rsidP="00944BCE">
      <w:pPr>
        <w:pStyle w:val="Chuthich"/>
        <w:rPr>
          <w:del w:id="5222" w:author="Ly Tran Thi Ly" w:date="2019-06-14T17:17:00Z"/>
          <w:rFonts w:cs="Times New Roman"/>
          <w:szCs w:val="26"/>
          <w:lang w:val="vi-VN"/>
          <w:rPrChange w:id="5223" w:author="Ly Tran Thi Ly" w:date="2019-06-14T16:57:00Z">
            <w:rPr>
              <w:del w:id="5224" w:author="Ly Tran Thi Ly" w:date="2019-06-14T17:17:00Z"/>
              <w:rFonts w:cs="Times New Roman"/>
              <w:szCs w:val="26"/>
            </w:rPr>
          </w:rPrChange>
        </w:rPr>
      </w:pPr>
      <w:bookmarkStart w:id="5225" w:name="_Toc9667927"/>
      <w:del w:id="5226" w:author="Ly Tran Thi Ly" w:date="2019-06-14T17:17:00Z">
        <w:r w:rsidRPr="00FF35D0" w:rsidDel="00404505">
          <w:rPr>
            <w:rFonts w:cs="Times New Roman"/>
          </w:rPr>
          <w:delText xml:space="preserve">Hình 4. </w:delText>
        </w:r>
        <w:r w:rsidR="00A9201D" w:rsidRPr="00FF35D0" w:rsidDel="00404505">
          <w:rPr>
            <w:rFonts w:cs="Times New Roman"/>
            <w:i w:val="0"/>
            <w:iCs w:val="0"/>
          </w:rPr>
          <w:fldChar w:fldCharType="begin"/>
        </w:r>
        <w:r w:rsidR="00A9201D" w:rsidRPr="00A60A16" w:rsidDel="00404505">
          <w:rPr>
            <w:rFonts w:cs="Times New Roman"/>
          </w:rPr>
          <w:delInstrText xml:space="preserve"> SEQ Hình_4. \* ARABIC </w:delInstrText>
        </w:r>
        <w:r w:rsidR="00A9201D" w:rsidRPr="00FF35D0" w:rsidDel="00404505">
          <w:rPr>
            <w:rFonts w:cs="Times New Roman"/>
            <w:i w:val="0"/>
            <w:iCs w:val="0"/>
          </w:rPr>
          <w:fldChar w:fldCharType="separate"/>
        </w:r>
        <w:r w:rsidR="00D0490F" w:rsidDel="00404505">
          <w:rPr>
            <w:rFonts w:cs="Times New Roman"/>
            <w:noProof/>
          </w:rPr>
          <w:delText>2</w:delText>
        </w:r>
        <w:r w:rsidR="00A9201D" w:rsidRPr="00FF35D0" w:rsidDel="00404505">
          <w:rPr>
            <w:rFonts w:cs="Times New Roman"/>
            <w:i w:val="0"/>
            <w:iCs w:val="0"/>
            <w:noProof/>
          </w:rPr>
          <w:fldChar w:fldCharType="end"/>
        </w:r>
        <w:r w:rsidR="00944BCE" w:rsidRPr="00FF35D0" w:rsidDel="00404505">
          <w:rPr>
            <w:rFonts w:cs="Times New Roman"/>
          </w:rPr>
          <w:delText xml:space="preserve"> Sơ đồ </w:delText>
        </w:r>
      </w:del>
      <w:del w:id="5227" w:author="Ly Tran Thi Ly" w:date="2019-06-14T16:57:00Z">
        <w:r w:rsidR="00944BCE" w:rsidRPr="00FF35D0" w:rsidDel="00986EB6">
          <w:rPr>
            <w:rFonts w:cs="Times New Roman"/>
          </w:rPr>
          <w:delText xml:space="preserve">usecase </w:delText>
        </w:r>
      </w:del>
      <w:del w:id="5228" w:author="Ly Tran Thi Ly" w:date="2019-06-14T17:17:00Z">
        <w:r w:rsidR="00944BCE" w:rsidRPr="00FF35D0" w:rsidDel="00404505">
          <w:rPr>
            <w:rFonts w:cs="Times New Roman"/>
          </w:rPr>
          <w:delText>hệ</w:delText>
        </w:r>
        <w:r w:rsidR="00944BCE" w:rsidRPr="004C6674" w:rsidDel="00404505">
          <w:rPr>
            <w:rFonts w:cs="Times New Roman"/>
          </w:rPr>
          <w:delText xml:space="preserve"> th</w:delText>
        </w:r>
        <w:r w:rsidR="00944BCE" w:rsidRPr="00C85AB0" w:rsidDel="00404505">
          <w:rPr>
            <w:rFonts w:cs="Times New Roman"/>
          </w:rPr>
          <w:delText>ống</w:delText>
        </w:r>
        <w:bookmarkEnd w:id="5225"/>
      </w:del>
    </w:p>
    <w:p w14:paraId="69ED71BB" w14:textId="3E2A12A1" w:rsidR="009802D3" w:rsidRPr="00986EB6" w:rsidDel="00986EB6" w:rsidRDefault="009802D3" w:rsidP="007D3873">
      <w:pPr>
        <w:tabs>
          <w:tab w:val="left" w:pos="450"/>
        </w:tabs>
        <w:jc w:val="both"/>
        <w:rPr>
          <w:del w:id="5229" w:author="Ly Tran Thi Ly" w:date="2019-06-14T16:57:00Z"/>
          <w:rFonts w:ascii="Times New Roman" w:hAnsi="Times New Roman" w:cs="Times New Roman"/>
          <w:sz w:val="26"/>
          <w:szCs w:val="26"/>
          <w:lang w:val="vi-VN"/>
          <w:rPrChange w:id="5230" w:author="Ly Tran Thi Ly" w:date="2019-06-14T16:57:00Z">
            <w:rPr>
              <w:del w:id="5231" w:author="Ly Tran Thi Ly" w:date="2019-06-14T16:57:00Z"/>
              <w:rFonts w:ascii="Times New Roman" w:hAnsi="Times New Roman" w:cs="Times New Roman"/>
              <w:sz w:val="26"/>
              <w:szCs w:val="26"/>
            </w:rPr>
          </w:rPrChange>
        </w:rPr>
      </w:pPr>
    </w:p>
    <w:p w14:paraId="553113CF" w14:textId="19B30CCC" w:rsidR="009802D3" w:rsidRPr="00A9201D" w:rsidDel="00404505" w:rsidRDefault="009802D3" w:rsidP="007D3873">
      <w:pPr>
        <w:tabs>
          <w:tab w:val="left" w:pos="450"/>
        </w:tabs>
        <w:jc w:val="both"/>
        <w:rPr>
          <w:del w:id="5232" w:author="Ly Tran Thi Ly" w:date="2019-06-14T17:17:00Z"/>
          <w:rFonts w:ascii="Times New Roman" w:hAnsi="Times New Roman" w:cs="Times New Roman"/>
          <w:sz w:val="26"/>
          <w:szCs w:val="26"/>
        </w:rPr>
      </w:pPr>
    </w:p>
    <w:p w14:paraId="56D1D639" w14:textId="677A365D" w:rsidR="00944BCE" w:rsidRPr="00A60A16" w:rsidDel="00404505" w:rsidRDefault="009802D3" w:rsidP="00944BCE">
      <w:pPr>
        <w:keepNext/>
        <w:tabs>
          <w:tab w:val="left" w:pos="450"/>
        </w:tabs>
        <w:jc w:val="both"/>
        <w:rPr>
          <w:del w:id="5233" w:author="Ly Tran Thi Ly" w:date="2019-06-14T17:17:00Z"/>
          <w:rFonts w:ascii="Times New Roman" w:hAnsi="Times New Roman" w:cs="Times New Roman"/>
        </w:rPr>
      </w:pPr>
      <w:commentRangeStart w:id="5234"/>
      <w:del w:id="5235" w:author="Ly Tran Thi Ly" w:date="2019-06-14T17:17:00Z">
        <w:r w:rsidRPr="00FF35D0" w:rsidDel="00404505">
          <w:rPr>
            <w:rFonts w:ascii="Times New Roman" w:hAnsi="Times New Roman" w:cs="Times New Roman"/>
            <w:noProof/>
            <w:sz w:val="26"/>
            <w:szCs w:val="26"/>
          </w:rPr>
          <w:drawing>
            <wp:inline distT="0" distB="0" distL="0" distR="0" wp14:anchorId="1E76FD7A" wp14:editId="55E6FCFF">
              <wp:extent cx="5600700" cy="3305810"/>
              <wp:effectExtent l="0" t="0" r="0" b="8890"/>
              <wp:docPr id="198" name="Chỗ dành sẵn cho Nội dung 3">
                <a:extLst xmlns:a="http://schemas.openxmlformats.org/drawingml/2006/main">
                  <a:ext uri="{FF2B5EF4-FFF2-40B4-BE49-F238E27FC236}">
                    <a16:creationId xmlns:a16="http://schemas.microsoft.com/office/drawing/2014/main" id="{12591C68-2D63-45CA-B133-4E602F1262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hỗ dành sẵn cho Nội dung 3">
                        <a:extLst>
                          <a:ext uri="{FF2B5EF4-FFF2-40B4-BE49-F238E27FC236}">
                            <a16:creationId xmlns:a16="http://schemas.microsoft.com/office/drawing/2014/main" id="{12591C68-2D63-45CA-B133-4E602F12629E}"/>
                          </a:ext>
                        </a:extLst>
                      </pic:cNvPr>
                      <pic:cNvPicPr>
                        <a:picLocks noGrp="1" noChangeAspect="1"/>
                      </pic:cNvPicPr>
                    </pic:nvPicPr>
                    <pic:blipFill>
                      <a:blip r:embed="rId43"/>
                      <a:stretch>
                        <a:fillRect/>
                      </a:stretch>
                    </pic:blipFill>
                    <pic:spPr>
                      <a:xfrm>
                        <a:off x="0" y="0"/>
                        <a:ext cx="5600700" cy="3305810"/>
                      </a:xfrm>
                      <a:prstGeom prst="rect">
                        <a:avLst/>
                      </a:prstGeom>
                    </pic:spPr>
                  </pic:pic>
                </a:graphicData>
              </a:graphic>
            </wp:inline>
          </w:drawing>
        </w:r>
        <w:commentRangeEnd w:id="5234"/>
        <w:r w:rsidR="002D0A27" w:rsidDel="00404505">
          <w:rPr>
            <w:rStyle w:val="ThamchiuChuthich"/>
          </w:rPr>
          <w:commentReference w:id="5234"/>
        </w:r>
      </w:del>
    </w:p>
    <w:p w14:paraId="4B14235F" w14:textId="4CF144F3" w:rsidR="009802D3" w:rsidRPr="00A9201D" w:rsidDel="00404505" w:rsidRDefault="00944BCE" w:rsidP="00FF2091">
      <w:pPr>
        <w:pStyle w:val="Chuthich"/>
        <w:rPr>
          <w:del w:id="5236" w:author="Ly Tran Thi Ly" w:date="2019-06-14T17:17:00Z"/>
          <w:rFonts w:cs="Times New Roman"/>
          <w:szCs w:val="26"/>
        </w:rPr>
      </w:pPr>
      <w:bookmarkStart w:id="5237" w:name="_Toc9667928"/>
      <w:del w:id="5238" w:author="Ly Tran Thi Ly" w:date="2019-06-14T17:17:00Z">
        <w:r w:rsidRPr="00FF35D0" w:rsidDel="00404505">
          <w:rPr>
            <w:rFonts w:cs="Times New Roman"/>
          </w:rPr>
          <w:delText xml:space="preserve">Hình 4. </w:delText>
        </w:r>
        <w:r w:rsidR="00A9201D" w:rsidRPr="00FF35D0" w:rsidDel="00404505">
          <w:rPr>
            <w:rFonts w:cs="Times New Roman"/>
            <w:i w:val="0"/>
            <w:iCs w:val="0"/>
          </w:rPr>
          <w:fldChar w:fldCharType="begin"/>
        </w:r>
        <w:r w:rsidR="00A9201D" w:rsidRPr="00A60A16" w:rsidDel="00404505">
          <w:rPr>
            <w:rFonts w:cs="Times New Roman"/>
          </w:rPr>
          <w:delInstrText xml:space="preserve"> SEQ Hình_4. \* ARABIC </w:delInstrText>
        </w:r>
        <w:r w:rsidR="00A9201D" w:rsidRPr="00FF35D0" w:rsidDel="00404505">
          <w:rPr>
            <w:rFonts w:cs="Times New Roman"/>
            <w:i w:val="0"/>
            <w:iCs w:val="0"/>
          </w:rPr>
          <w:fldChar w:fldCharType="separate"/>
        </w:r>
        <w:r w:rsidR="00D0490F" w:rsidDel="00404505">
          <w:rPr>
            <w:rFonts w:cs="Times New Roman"/>
            <w:noProof/>
          </w:rPr>
          <w:delText>3</w:delText>
        </w:r>
        <w:r w:rsidR="00A9201D" w:rsidRPr="00FF35D0" w:rsidDel="00404505">
          <w:rPr>
            <w:rFonts w:cs="Times New Roman"/>
            <w:i w:val="0"/>
            <w:iCs w:val="0"/>
            <w:noProof/>
          </w:rPr>
          <w:fldChar w:fldCharType="end"/>
        </w:r>
        <w:r w:rsidRPr="00FF35D0" w:rsidDel="00404505">
          <w:rPr>
            <w:rFonts w:cs="Times New Roman"/>
          </w:rPr>
          <w:delText xml:space="preserve"> </w:delText>
        </w:r>
        <w:r w:rsidRPr="00FF35D0" w:rsidDel="00404505">
          <w:rPr>
            <w:rFonts w:cs="Times New Roman"/>
            <w:szCs w:val="26"/>
          </w:rPr>
          <w:delText>Sơ đ</w:delText>
        </w:r>
        <w:r w:rsidRPr="004C6674" w:rsidDel="00404505">
          <w:rPr>
            <w:rFonts w:cs="Times New Roman"/>
            <w:szCs w:val="26"/>
          </w:rPr>
          <w:delText>ồ</w:delText>
        </w:r>
        <w:r w:rsidRPr="00A9201D" w:rsidDel="00404505">
          <w:rPr>
            <w:rFonts w:cs="Times New Roman"/>
            <w:szCs w:val="26"/>
          </w:rPr>
          <w:delText xml:space="preserve"> xử lí Intent classification and Name Entity Recognized</w:delText>
        </w:r>
        <w:bookmarkEnd w:id="5237"/>
      </w:del>
    </w:p>
    <w:p w14:paraId="5E9DC51B" w14:textId="15D60176" w:rsidR="009802D3" w:rsidRPr="00A9201D" w:rsidDel="00404505" w:rsidRDefault="009802D3" w:rsidP="007D3873">
      <w:pPr>
        <w:tabs>
          <w:tab w:val="left" w:pos="450"/>
        </w:tabs>
        <w:jc w:val="both"/>
        <w:rPr>
          <w:del w:id="5239" w:author="Ly Tran Thi Ly" w:date="2019-06-14T17:17:00Z"/>
          <w:rFonts w:ascii="Times New Roman" w:hAnsi="Times New Roman" w:cs="Times New Roman"/>
          <w:sz w:val="26"/>
          <w:szCs w:val="26"/>
        </w:rPr>
      </w:pPr>
    </w:p>
    <w:p w14:paraId="659F9597" w14:textId="4E02D047" w:rsidR="009802D3" w:rsidRPr="00A9201D" w:rsidDel="00404505" w:rsidRDefault="009802D3" w:rsidP="007D3873">
      <w:pPr>
        <w:tabs>
          <w:tab w:val="left" w:pos="450"/>
        </w:tabs>
        <w:jc w:val="both"/>
        <w:rPr>
          <w:del w:id="5240" w:author="Ly Tran Thi Ly" w:date="2019-06-14T17:17:00Z"/>
          <w:rFonts w:ascii="Times New Roman" w:hAnsi="Times New Roman" w:cs="Times New Roman"/>
          <w:sz w:val="26"/>
          <w:szCs w:val="26"/>
        </w:rPr>
      </w:pPr>
    </w:p>
    <w:p w14:paraId="363ABA91" w14:textId="0C13E7D2" w:rsidR="00944BCE" w:rsidRPr="00A60A16" w:rsidDel="00404505" w:rsidRDefault="009802D3" w:rsidP="00944BCE">
      <w:pPr>
        <w:keepNext/>
        <w:tabs>
          <w:tab w:val="left" w:pos="450"/>
        </w:tabs>
        <w:jc w:val="both"/>
        <w:rPr>
          <w:del w:id="5241" w:author="Ly Tran Thi Ly" w:date="2019-06-14T17:17:00Z"/>
          <w:rFonts w:ascii="Times New Roman" w:hAnsi="Times New Roman" w:cs="Times New Roman"/>
        </w:rPr>
      </w:pPr>
      <w:commentRangeStart w:id="5242"/>
      <w:del w:id="5243" w:author="Ly Tran Thi Ly" w:date="2019-06-14T17:17:00Z">
        <w:r w:rsidRPr="00FF35D0" w:rsidDel="00404505">
          <w:rPr>
            <w:rFonts w:ascii="Times New Roman" w:hAnsi="Times New Roman" w:cs="Times New Roman"/>
            <w:noProof/>
            <w:sz w:val="26"/>
            <w:szCs w:val="26"/>
          </w:rPr>
          <w:drawing>
            <wp:inline distT="0" distB="0" distL="0" distR="0" wp14:anchorId="1984AE03" wp14:editId="121467BC">
              <wp:extent cx="5600700" cy="3423920"/>
              <wp:effectExtent l="0" t="0" r="0" b="5080"/>
              <wp:docPr id="199" name="Hình ảnh 6">
                <a:extLst xmlns:a="http://schemas.openxmlformats.org/drawingml/2006/main">
                  <a:ext uri="{FF2B5EF4-FFF2-40B4-BE49-F238E27FC236}">
                    <a16:creationId xmlns:a16="http://schemas.microsoft.com/office/drawing/2014/main" id="{7855E883-AF9D-4F30-B663-93808C17D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7855E883-AF9D-4F30-B663-93808C17D9B8}"/>
                          </a:ext>
                        </a:extLst>
                      </pic:cNvPr>
                      <pic:cNvPicPr>
                        <a:picLocks noChangeAspect="1"/>
                      </pic:cNvPicPr>
                    </pic:nvPicPr>
                    <pic:blipFill>
                      <a:blip r:embed="rId44"/>
                      <a:stretch>
                        <a:fillRect/>
                      </a:stretch>
                    </pic:blipFill>
                    <pic:spPr>
                      <a:xfrm>
                        <a:off x="0" y="0"/>
                        <a:ext cx="5600700" cy="3423920"/>
                      </a:xfrm>
                      <a:prstGeom prst="rect">
                        <a:avLst/>
                      </a:prstGeom>
                    </pic:spPr>
                  </pic:pic>
                </a:graphicData>
              </a:graphic>
            </wp:inline>
          </w:drawing>
        </w:r>
        <w:commentRangeEnd w:id="5242"/>
        <w:r w:rsidR="002D0A27" w:rsidDel="00404505">
          <w:rPr>
            <w:rStyle w:val="ThamchiuChuthich"/>
          </w:rPr>
          <w:commentReference w:id="5242"/>
        </w:r>
      </w:del>
    </w:p>
    <w:p w14:paraId="0614180F" w14:textId="27605891" w:rsidR="009802D3" w:rsidRPr="00A9201D" w:rsidDel="00404505" w:rsidRDefault="00944BCE" w:rsidP="00944BCE">
      <w:pPr>
        <w:pStyle w:val="Chuthich"/>
        <w:rPr>
          <w:del w:id="5244" w:author="Ly Tran Thi Ly" w:date="2019-06-14T17:17:00Z"/>
          <w:rFonts w:cs="Times New Roman"/>
          <w:szCs w:val="26"/>
        </w:rPr>
      </w:pPr>
      <w:bookmarkStart w:id="5245" w:name="_Toc9667929"/>
      <w:del w:id="5246" w:author="Ly Tran Thi Ly" w:date="2019-06-14T17:17:00Z">
        <w:r w:rsidRPr="00FF35D0" w:rsidDel="00404505">
          <w:rPr>
            <w:rFonts w:cs="Times New Roman"/>
          </w:rPr>
          <w:delText xml:space="preserve">Hình 4. </w:delText>
        </w:r>
        <w:r w:rsidR="00A9201D" w:rsidRPr="00FF35D0" w:rsidDel="00404505">
          <w:rPr>
            <w:rFonts w:cs="Times New Roman"/>
            <w:i w:val="0"/>
            <w:iCs w:val="0"/>
          </w:rPr>
          <w:fldChar w:fldCharType="begin"/>
        </w:r>
        <w:r w:rsidR="00A9201D" w:rsidRPr="00A60A16" w:rsidDel="00404505">
          <w:rPr>
            <w:rFonts w:cs="Times New Roman"/>
          </w:rPr>
          <w:delInstrText xml:space="preserve"> SEQ Hình_4. \* ARABIC </w:delInstrText>
        </w:r>
        <w:r w:rsidR="00A9201D" w:rsidRPr="00FF35D0" w:rsidDel="00404505">
          <w:rPr>
            <w:rFonts w:cs="Times New Roman"/>
            <w:i w:val="0"/>
            <w:iCs w:val="0"/>
          </w:rPr>
          <w:fldChar w:fldCharType="separate"/>
        </w:r>
        <w:r w:rsidR="00D0490F" w:rsidDel="00404505">
          <w:rPr>
            <w:rFonts w:cs="Times New Roman"/>
            <w:noProof/>
          </w:rPr>
          <w:delText>4</w:delText>
        </w:r>
        <w:r w:rsidR="00A9201D" w:rsidRPr="00FF35D0" w:rsidDel="00404505">
          <w:rPr>
            <w:rFonts w:cs="Times New Roman"/>
            <w:i w:val="0"/>
            <w:iCs w:val="0"/>
            <w:noProof/>
          </w:rPr>
          <w:fldChar w:fldCharType="end"/>
        </w:r>
        <w:r w:rsidRPr="00FF35D0" w:rsidDel="00404505">
          <w:rPr>
            <w:rFonts w:cs="Times New Roman"/>
          </w:rPr>
          <w:delText xml:space="preserve"> </w:delText>
        </w:r>
        <w:r w:rsidRPr="00FF35D0" w:rsidDel="00404505">
          <w:rPr>
            <w:rFonts w:cs="Times New Roman"/>
            <w:szCs w:val="26"/>
          </w:rPr>
          <w:delText>Sơ đ</w:delText>
        </w:r>
        <w:r w:rsidRPr="004C6674" w:rsidDel="00404505">
          <w:rPr>
            <w:rFonts w:cs="Times New Roman"/>
            <w:szCs w:val="26"/>
          </w:rPr>
          <w:delText>ồ</w:delText>
        </w:r>
        <w:r w:rsidRPr="00A9201D" w:rsidDel="00404505">
          <w:rPr>
            <w:rFonts w:cs="Times New Roman"/>
            <w:szCs w:val="26"/>
          </w:rPr>
          <w:delText xml:space="preserve"> xử lí What Question</w:delText>
        </w:r>
        <w:bookmarkEnd w:id="5245"/>
      </w:del>
    </w:p>
    <w:p w14:paraId="4BEBA096" w14:textId="2378A10D" w:rsidR="009802D3" w:rsidRPr="00A9201D" w:rsidDel="00404505" w:rsidRDefault="009802D3" w:rsidP="007D3873">
      <w:pPr>
        <w:tabs>
          <w:tab w:val="left" w:pos="450"/>
        </w:tabs>
        <w:jc w:val="both"/>
        <w:rPr>
          <w:del w:id="5247" w:author="Ly Tran Thi Ly" w:date="2019-06-14T17:17:00Z"/>
          <w:rFonts w:ascii="Times New Roman" w:hAnsi="Times New Roman" w:cs="Times New Roman"/>
          <w:sz w:val="26"/>
          <w:szCs w:val="26"/>
        </w:rPr>
      </w:pPr>
    </w:p>
    <w:p w14:paraId="297C699E" w14:textId="21FA093D" w:rsidR="00944BCE" w:rsidRPr="00A60A16" w:rsidDel="00404505" w:rsidRDefault="009802D3" w:rsidP="00944BCE">
      <w:pPr>
        <w:keepNext/>
        <w:tabs>
          <w:tab w:val="left" w:pos="450"/>
        </w:tabs>
        <w:jc w:val="both"/>
        <w:rPr>
          <w:del w:id="5248" w:author="Ly Tran Thi Ly" w:date="2019-06-14T17:17:00Z"/>
          <w:rFonts w:ascii="Times New Roman" w:hAnsi="Times New Roman" w:cs="Times New Roman"/>
        </w:rPr>
      </w:pPr>
      <w:commentRangeStart w:id="5249"/>
      <w:del w:id="5250" w:author="Ly Tran Thi Ly" w:date="2019-06-14T17:17:00Z">
        <w:r w:rsidRPr="00FF35D0" w:rsidDel="00404505">
          <w:rPr>
            <w:rFonts w:ascii="Times New Roman" w:hAnsi="Times New Roman" w:cs="Times New Roman"/>
            <w:noProof/>
            <w:sz w:val="26"/>
            <w:szCs w:val="26"/>
          </w:rPr>
          <w:drawing>
            <wp:inline distT="0" distB="0" distL="0" distR="0" wp14:anchorId="33DC4514" wp14:editId="2452E96F">
              <wp:extent cx="5600700" cy="2748915"/>
              <wp:effectExtent l="0" t="0" r="0" b="0"/>
              <wp:docPr id="200" name="Hình ảnh 3">
                <a:extLst xmlns:a="http://schemas.openxmlformats.org/drawingml/2006/main">
                  <a:ext uri="{FF2B5EF4-FFF2-40B4-BE49-F238E27FC236}">
                    <a16:creationId xmlns:a16="http://schemas.microsoft.com/office/drawing/2014/main" id="{882EE989-112D-4866-99A8-CCF2B7891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a:extLst>
                          <a:ext uri="{FF2B5EF4-FFF2-40B4-BE49-F238E27FC236}">
                            <a16:creationId xmlns:a16="http://schemas.microsoft.com/office/drawing/2014/main" id="{882EE989-112D-4866-99A8-CCF2B7891A7D}"/>
                          </a:ext>
                        </a:extLst>
                      </pic:cNvPr>
                      <pic:cNvPicPr>
                        <a:picLocks noChangeAspect="1"/>
                      </pic:cNvPicPr>
                    </pic:nvPicPr>
                    <pic:blipFill>
                      <a:blip r:embed="rId45"/>
                      <a:stretch>
                        <a:fillRect/>
                      </a:stretch>
                    </pic:blipFill>
                    <pic:spPr>
                      <a:xfrm>
                        <a:off x="0" y="0"/>
                        <a:ext cx="5600700" cy="2748915"/>
                      </a:xfrm>
                      <a:prstGeom prst="rect">
                        <a:avLst/>
                      </a:prstGeom>
                    </pic:spPr>
                  </pic:pic>
                </a:graphicData>
              </a:graphic>
            </wp:inline>
          </w:drawing>
        </w:r>
        <w:commentRangeEnd w:id="5249"/>
        <w:r w:rsidR="002D0A27" w:rsidDel="00404505">
          <w:rPr>
            <w:rStyle w:val="ThamchiuChuthich"/>
          </w:rPr>
          <w:commentReference w:id="5249"/>
        </w:r>
      </w:del>
    </w:p>
    <w:p w14:paraId="24ECA50C" w14:textId="56B503DF" w:rsidR="009802D3" w:rsidRPr="00A9201D" w:rsidDel="00404505" w:rsidRDefault="00944BCE" w:rsidP="00944BCE">
      <w:pPr>
        <w:pStyle w:val="Chuthich"/>
        <w:rPr>
          <w:del w:id="5251" w:author="Ly Tran Thi Ly" w:date="2019-06-14T17:17:00Z"/>
          <w:rFonts w:cs="Times New Roman"/>
          <w:szCs w:val="26"/>
        </w:rPr>
      </w:pPr>
      <w:bookmarkStart w:id="5252" w:name="_Toc9667930"/>
      <w:del w:id="5253" w:author="Ly Tran Thi Ly" w:date="2019-06-14T17:17:00Z">
        <w:r w:rsidRPr="00FF35D0" w:rsidDel="00404505">
          <w:rPr>
            <w:rFonts w:cs="Times New Roman"/>
          </w:rPr>
          <w:delText xml:space="preserve">Hình 4. </w:delText>
        </w:r>
        <w:r w:rsidR="00A9201D" w:rsidRPr="00FF35D0" w:rsidDel="00404505">
          <w:rPr>
            <w:rFonts w:cs="Times New Roman"/>
            <w:i w:val="0"/>
            <w:iCs w:val="0"/>
          </w:rPr>
          <w:fldChar w:fldCharType="begin"/>
        </w:r>
        <w:r w:rsidR="00A9201D" w:rsidRPr="00A60A16" w:rsidDel="00404505">
          <w:rPr>
            <w:rFonts w:cs="Times New Roman"/>
          </w:rPr>
          <w:delInstrText xml:space="preserve"> SEQ Hình_4. \* ARABIC </w:delInstrText>
        </w:r>
        <w:r w:rsidR="00A9201D" w:rsidRPr="00FF35D0" w:rsidDel="00404505">
          <w:rPr>
            <w:rFonts w:cs="Times New Roman"/>
            <w:i w:val="0"/>
            <w:iCs w:val="0"/>
          </w:rPr>
          <w:fldChar w:fldCharType="separate"/>
        </w:r>
        <w:r w:rsidR="00D0490F" w:rsidDel="00404505">
          <w:rPr>
            <w:rFonts w:cs="Times New Roman"/>
            <w:noProof/>
          </w:rPr>
          <w:delText>5</w:delText>
        </w:r>
        <w:r w:rsidR="00A9201D" w:rsidRPr="00FF35D0" w:rsidDel="00404505">
          <w:rPr>
            <w:rFonts w:cs="Times New Roman"/>
            <w:i w:val="0"/>
            <w:iCs w:val="0"/>
            <w:noProof/>
          </w:rPr>
          <w:fldChar w:fldCharType="end"/>
        </w:r>
        <w:r w:rsidRPr="00FF35D0" w:rsidDel="00404505">
          <w:rPr>
            <w:rFonts w:cs="Times New Roman"/>
          </w:rPr>
          <w:delText xml:space="preserve"> </w:delText>
        </w:r>
        <w:r w:rsidRPr="00FF35D0" w:rsidDel="00404505">
          <w:rPr>
            <w:rFonts w:cs="Times New Roman"/>
            <w:szCs w:val="26"/>
          </w:rPr>
          <w:delText>Sơ đ</w:delText>
        </w:r>
        <w:r w:rsidRPr="004C6674" w:rsidDel="00404505">
          <w:rPr>
            <w:rFonts w:cs="Times New Roman"/>
            <w:szCs w:val="26"/>
          </w:rPr>
          <w:delText>ồ</w:delText>
        </w:r>
        <w:r w:rsidRPr="00A9201D" w:rsidDel="00404505">
          <w:rPr>
            <w:rFonts w:cs="Times New Roman"/>
            <w:szCs w:val="26"/>
          </w:rPr>
          <w:delText xml:space="preserve"> xử lí How – Question</w:delText>
        </w:r>
        <w:bookmarkEnd w:id="5252"/>
      </w:del>
    </w:p>
    <w:p w14:paraId="25847E40" w14:textId="5BF8F80C" w:rsidR="00944BCE" w:rsidRPr="00A60A16" w:rsidDel="00404505" w:rsidRDefault="009802D3" w:rsidP="00944BCE">
      <w:pPr>
        <w:keepNext/>
        <w:tabs>
          <w:tab w:val="left" w:pos="450"/>
        </w:tabs>
        <w:jc w:val="both"/>
        <w:rPr>
          <w:del w:id="5254" w:author="Ly Tran Thi Ly" w:date="2019-06-14T17:17:00Z"/>
          <w:rFonts w:ascii="Times New Roman" w:hAnsi="Times New Roman" w:cs="Times New Roman"/>
        </w:rPr>
      </w:pPr>
      <w:del w:id="5255" w:author="Ly Tran Thi Ly" w:date="2019-06-14T17:17:00Z">
        <w:r w:rsidRPr="00FF35D0" w:rsidDel="00404505">
          <w:rPr>
            <w:rFonts w:ascii="Times New Roman" w:hAnsi="Times New Roman" w:cs="Times New Roman"/>
            <w:noProof/>
            <w:sz w:val="26"/>
            <w:szCs w:val="26"/>
          </w:rPr>
          <w:drawing>
            <wp:inline distT="0" distB="0" distL="0" distR="0" wp14:anchorId="1BD200A6" wp14:editId="626F920E">
              <wp:extent cx="5600700" cy="3789045"/>
              <wp:effectExtent l="0" t="0" r="0" b="1905"/>
              <wp:docPr id="201" name="Hình ảnh 6">
                <a:extLst xmlns:a="http://schemas.openxmlformats.org/drawingml/2006/main">
                  <a:ext uri="{FF2B5EF4-FFF2-40B4-BE49-F238E27FC236}">
                    <a16:creationId xmlns:a16="http://schemas.microsoft.com/office/drawing/2014/main" id="{7D034A80-9262-485A-9E65-8B7D45768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7D034A80-9262-485A-9E65-8B7D45768027}"/>
                          </a:ext>
                        </a:extLst>
                      </pic:cNvPr>
                      <pic:cNvPicPr>
                        <a:picLocks noChangeAspect="1"/>
                      </pic:cNvPicPr>
                    </pic:nvPicPr>
                    <pic:blipFill>
                      <a:blip r:embed="rId46"/>
                      <a:stretch>
                        <a:fillRect/>
                      </a:stretch>
                    </pic:blipFill>
                    <pic:spPr>
                      <a:xfrm>
                        <a:off x="0" y="0"/>
                        <a:ext cx="5600700" cy="3789045"/>
                      </a:xfrm>
                      <a:prstGeom prst="rect">
                        <a:avLst/>
                      </a:prstGeom>
                    </pic:spPr>
                  </pic:pic>
                </a:graphicData>
              </a:graphic>
            </wp:inline>
          </w:drawing>
        </w:r>
      </w:del>
    </w:p>
    <w:p w14:paraId="66EC1C43" w14:textId="0B32F738" w:rsidR="009802D3" w:rsidRPr="00A9201D" w:rsidDel="00404505" w:rsidRDefault="00944BCE" w:rsidP="00944BCE">
      <w:pPr>
        <w:pStyle w:val="Chuthich"/>
        <w:rPr>
          <w:del w:id="5256" w:author="Ly Tran Thi Ly" w:date="2019-06-14T17:17:00Z"/>
          <w:rFonts w:cs="Times New Roman"/>
          <w:szCs w:val="26"/>
        </w:rPr>
      </w:pPr>
      <w:bookmarkStart w:id="5257" w:name="_Toc9667931"/>
      <w:del w:id="5258" w:author="Ly Tran Thi Ly" w:date="2019-06-14T17:17:00Z">
        <w:r w:rsidRPr="00FF35D0" w:rsidDel="00404505">
          <w:rPr>
            <w:rFonts w:cs="Times New Roman"/>
          </w:rPr>
          <w:delText xml:space="preserve">Hình 4. </w:delText>
        </w:r>
        <w:r w:rsidR="00A9201D" w:rsidRPr="00FF35D0" w:rsidDel="00404505">
          <w:rPr>
            <w:rFonts w:cs="Times New Roman"/>
            <w:i w:val="0"/>
            <w:iCs w:val="0"/>
          </w:rPr>
          <w:fldChar w:fldCharType="begin"/>
        </w:r>
        <w:r w:rsidR="00A9201D" w:rsidRPr="00A60A16" w:rsidDel="00404505">
          <w:rPr>
            <w:rFonts w:cs="Times New Roman"/>
          </w:rPr>
          <w:delInstrText xml:space="preserve"> SEQ Hình_4. \* ARABIC </w:delInstrText>
        </w:r>
        <w:r w:rsidR="00A9201D" w:rsidRPr="00FF35D0" w:rsidDel="00404505">
          <w:rPr>
            <w:rFonts w:cs="Times New Roman"/>
            <w:i w:val="0"/>
            <w:iCs w:val="0"/>
          </w:rPr>
          <w:fldChar w:fldCharType="separate"/>
        </w:r>
        <w:r w:rsidR="00D0490F" w:rsidDel="00404505">
          <w:rPr>
            <w:rFonts w:cs="Times New Roman"/>
            <w:noProof/>
          </w:rPr>
          <w:delText>6</w:delText>
        </w:r>
        <w:r w:rsidR="00A9201D" w:rsidRPr="00FF35D0" w:rsidDel="00404505">
          <w:rPr>
            <w:rFonts w:cs="Times New Roman"/>
            <w:i w:val="0"/>
            <w:iCs w:val="0"/>
            <w:noProof/>
          </w:rPr>
          <w:fldChar w:fldCharType="end"/>
        </w:r>
        <w:r w:rsidRPr="00FF35D0" w:rsidDel="00404505">
          <w:rPr>
            <w:rFonts w:cs="Times New Roman"/>
          </w:rPr>
          <w:delText xml:space="preserve"> Sơ đồ</w:delText>
        </w:r>
        <w:r w:rsidRPr="004C6674" w:rsidDel="00404505">
          <w:rPr>
            <w:rFonts w:cs="Times New Roman"/>
          </w:rPr>
          <w:delText xml:space="preserve"> x</w:delText>
        </w:r>
        <w:r w:rsidRPr="00C85AB0" w:rsidDel="00404505">
          <w:rPr>
            <w:rFonts w:cs="Times New Roman"/>
          </w:rPr>
          <w:delText>ử lý context processing</w:delText>
        </w:r>
        <w:bookmarkEnd w:id="5257"/>
      </w:del>
    </w:p>
    <w:p w14:paraId="0B052D54" w14:textId="1C85CCB5" w:rsidR="001A3956" w:rsidRPr="00A9201D" w:rsidDel="00404505" w:rsidRDefault="0054259B" w:rsidP="007D3873">
      <w:pPr>
        <w:pStyle w:val="u2"/>
        <w:tabs>
          <w:tab w:val="left" w:pos="450"/>
        </w:tabs>
        <w:spacing w:before="0"/>
        <w:jc w:val="both"/>
        <w:rPr>
          <w:del w:id="5259" w:author="Ly Tran Thi Ly" w:date="2019-06-14T17:18:00Z"/>
          <w:rFonts w:cs="Times New Roman"/>
        </w:rPr>
      </w:pPr>
      <w:del w:id="5260" w:author="Ly Tran Thi Ly" w:date="2019-06-14T17:18:00Z">
        <w:r w:rsidRPr="00A9201D" w:rsidDel="00404505">
          <w:rPr>
            <w:rFonts w:cs="Times New Roman"/>
            <w:b w:val="0"/>
            <w:color w:val="000000" w:themeColor="text1"/>
          </w:rPr>
          <w:delText>4</w:delText>
        </w:r>
        <w:r w:rsidR="001A3956" w:rsidRPr="00A9201D" w:rsidDel="00404505">
          <w:rPr>
            <w:rFonts w:cs="Times New Roman"/>
            <w:b w:val="0"/>
            <w:color w:val="000000" w:themeColor="text1"/>
          </w:rPr>
          <w:delText>.2 Quá trình cài đặt</w:delText>
        </w:r>
      </w:del>
    </w:p>
    <w:p w14:paraId="60A8B413" w14:textId="0331398C" w:rsidR="0023779D" w:rsidRPr="00D779D8" w:rsidRDefault="0054259B">
      <w:pPr>
        <w:pStyle w:val="u2"/>
        <w:rPr>
          <w:rFonts w:cs="Times New Roman"/>
        </w:rPr>
        <w:pPrChange w:id="5261" w:author="Ly Tran Thi Ly" w:date="2019-06-14T17:32:00Z">
          <w:pPr>
            <w:pStyle w:val="u3"/>
          </w:pPr>
        </w:pPrChange>
      </w:pPr>
      <w:bookmarkStart w:id="5262" w:name="_Toc11966330"/>
      <w:r w:rsidRPr="00E25F1F">
        <w:rPr>
          <w:rFonts w:cs="Times New Roman"/>
          <w:color w:val="000000" w:themeColor="text1"/>
          <w:rPrChange w:id="5263" w:author="Ly Tran Thi Ly" w:date="2019-06-14T17:34:00Z">
            <w:rPr>
              <w:rFonts w:cs="Times New Roman"/>
            </w:rPr>
          </w:rPrChange>
        </w:rPr>
        <w:t>4</w:t>
      </w:r>
      <w:del w:id="5264" w:author="Ly Tran Thi Ly" w:date="2019-06-14T17:18:00Z">
        <w:r w:rsidR="001A3956" w:rsidRPr="00E25F1F" w:rsidDel="00404505">
          <w:rPr>
            <w:rFonts w:cs="Times New Roman"/>
            <w:color w:val="000000" w:themeColor="text1"/>
            <w:rPrChange w:id="5265" w:author="Ly Tran Thi Ly" w:date="2019-06-14T17:34:00Z">
              <w:rPr>
                <w:rFonts w:cs="Times New Roman"/>
              </w:rPr>
            </w:rPrChange>
          </w:rPr>
          <w:delText>.2</w:delText>
        </w:r>
      </w:del>
      <w:r w:rsidR="001A3956" w:rsidRPr="00E25F1F">
        <w:rPr>
          <w:rFonts w:cs="Times New Roman"/>
          <w:color w:val="000000" w:themeColor="text1"/>
          <w:rPrChange w:id="5266" w:author="Ly Tran Thi Ly" w:date="2019-06-14T17:34:00Z">
            <w:rPr>
              <w:rFonts w:cs="Times New Roman"/>
            </w:rPr>
          </w:rPrChange>
        </w:rPr>
        <w:t>.1 Quá trình chuẩn bị</w:t>
      </w:r>
      <w:bookmarkEnd w:id="5262"/>
    </w:p>
    <w:p w14:paraId="43111E76" w14:textId="12795BB2" w:rsidR="001A3956" w:rsidRPr="00A9201D" w:rsidRDefault="0054259B">
      <w:pPr>
        <w:pStyle w:val="u3"/>
        <w:rPr>
          <w:rFonts w:cs="Times New Roman"/>
          <w:szCs w:val="26"/>
        </w:rPr>
        <w:pPrChange w:id="5267" w:author="Ly Tran Thi Ly" w:date="2019-06-14T17:32:00Z">
          <w:pPr>
            <w:pStyle w:val="u4"/>
            <w:tabs>
              <w:tab w:val="left" w:pos="450"/>
            </w:tabs>
            <w:spacing w:before="0"/>
            <w:jc w:val="both"/>
          </w:pPr>
        </w:pPrChange>
      </w:pPr>
      <w:bookmarkStart w:id="5268" w:name="_Toc11966331"/>
      <w:r w:rsidRPr="00A9201D">
        <w:rPr>
          <w:rFonts w:cs="Times New Roman"/>
          <w:szCs w:val="26"/>
        </w:rPr>
        <w:t>4</w:t>
      </w:r>
      <w:del w:id="5269" w:author="Ly Tran Thi Ly" w:date="2019-06-14T17:18:00Z">
        <w:r w:rsidR="001A3956" w:rsidRPr="00A9201D" w:rsidDel="00404505">
          <w:rPr>
            <w:rFonts w:cs="Times New Roman"/>
            <w:szCs w:val="26"/>
          </w:rPr>
          <w:delText>.2</w:delText>
        </w:r>
      </w:del>
      <w:r w:rsidR="001A3956" w:rsidRPr="00A9201D">
        <w:rPr>
          <w:rFonts w:cs="Times New Roman"/>
          <w:szCs w:val="26"/>
        </w:rPr>
        <w:t>.1.1 Về dữ liệu ontology</w:t>
      </w:r>
      <w:bookmarkEnd w:id="5268"/>
    </w:p>
    <w:p w14:paraId="02CA5B61" w14:textId="38712625" w:rsidR="0023779D" w:rsidRPr="00A9201D" w:rsidRDefault="00E80AD8" w:rsidP="007D3873">
      <w:pPr>
        <w:tabs>
          <w:tab w:val="left" w:pos="450"/>
        </w:tabs>
        <w:jc w:val="both"/>
        <w:rPr>
          <w:rFonts w:ascii="Times New Roman" w:hAnsi="Times New Roman" w:cs="Times New Roman"/>
          <w:sz w:val="26"/>
          <w:szCs w:val="26"/>
        </w:rPr>
      </w:pPr>
      <w:r w:rsidRPr="00A60A16">
        <w:rPr>
          <w:rFonts w:ascii="Times New Roman" w:hAnsi="Times New Roman" w:cs="Times New Roman"/>
          <w:noProof/>
        </w:rPr>
        <w:drawing>
          <wp:anchor distT="0" distB="0" distL="114300" distR="114300" simplePos="0" relativeHeight="251682816" behindDoc="0" locked="0" layoutInCell="1" allowOverlap="1" wp14:anchorId="6D43144D" wp14:editId="416EB96C">
            <wp:simplePos x="0" y="0"/>
            <wp:positionH relativeFrom="page">
              <wp:align>center</wp:align>
            </wp:positionH>
            <wp:positionV relativeFrom="paragraph">
              <wp:posOffset>1419860</wp:posOffset>
            </wp:positionV>
            <wp:extent cx="2990850" cy="2619375"/>
            <wp:effectExtent l="0" t="0" r="0" b="9525"/>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90850" cy="2619375"/>
                    </a:xfrm>
                    <a:prstGeom prst="rect">
                      <a:avLst/>
                    </a:prstGeom>
                  </pic:spPr>
                </pic:pic>
              </a:graphicData>
            </a:graphic>
          </wp:anchor>
        </w:drawing>
      </w:r>
      <w:r w:rsidR="00652374" w:rsidRPr="00FF35D0">
        <w:rPr>
          <w:rFonts w:ascii="Times New Roman" w:hAnsi="Times New Roman" w:cs="Times New Roman"/>
          <w:sz w:val="26"/>
          <w:szCs w:val="26"/>
        </w:rPr>
        <w:tab/>
        <w:t>Dữ</w:t>
      </w:r>
      <w:r w:rsidR="00652374" w:rsidRPr="004C6674">
        <w:rPr>
          <w:rFonts w:ascii="Times New Roman" w:hAnsi="Times New Roman" w:cs="Times New Roman"/>
          <w:sz w:val="26"/>
          <w:szCs w:val="26"/>
        </w:rPr>
        <w:t xml:space="preserve"> li</w:t>
      </w:r>
      <w:r w:rsidR="00652374" w:rsidRPr="00A9201D">
        <w:rPr>
          <w:rFonts w:ascii="Times New Roman" w:hAnsi="Times New Roman" w:cs="Times New Roman"/>
          <w:sz w:val="26"/>
          <w:szCs w:val="26"/>
        </w:rPr>
        <w:t>ệu dùng cho ontology chủ yếu được lấy trên website hướng dẫn của Adobe Photoshop</w:t>
      </w:r>
      <w:r w:rsidR="00214D57" w:rsidRPr="00A9201D">
        <w:rPr>
          <w:rFonts w:ascii="Times New Roman" w:hAnsi="Times New Roman" w:cs="Times New Roman"/>
          <w:sz w:val="26"/>
          <w:szCs w:val="26"/>
        </w:rPr>
        <w:t xml:space="preserve"> </w:t>
      </w:r>
      <w:sdt>
        <w:sdtPr>
          <w:rPr>
            <w:rFonts w:ascii="Times New Roman" w:hAnsi="Times New Roman" w:cs="Times New Roman"/>
            <w:sz w:val="26"/>
            <w:szCs w:val="26"/>
          </w:rPr>
          <w:id w:val="-8293471"/>
          <w:citation/>
        </w:sdtPr>
        <w:sdtContent>
          <w:r w:rsidR="00214D57" w:rsidRPr="004C6674">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Ado \l 1033 </w:instrText>
          </w:r>
          <w:r w:rsidR="00214D57"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[12]</w:t>
          </w:r>
          <w:r w:rsidR="00214D57" w:rsidRPr="004C6674">
            <w:rPr>
              <w:rFonts w:ascii="Times New Roman" w:hAnsi="Times New Roman" w:cs="Times New Roman"/>
              <w:sz w:val="26"/>
              <w:szCs w:val="26"/>
            </w:rPr>
            <w:fldChar w:fldCharType="end"/>
          </w:r>
        </w:sdtContent>
      </w:sdt>
      <w:r w:rsidR="00652374" w:rsidRPr="00FF35D0">
        <w:rPr>
          <w:rFonts w:ascii="Times New Roman" w:hAnsi="Times New Roman" w:cs="Times New Roman"/>
          <w:sz w:val="26"/>
          <w:szCs w:val="26"/>
        </w:rPr>
        <w:t>, dự</w:t>
      </w:r>
      <w:r w:rsidR="00652374" w:rsidRPr="004C6674">
        <w:rPr>
          <w:rFonts w:ascii="Times New Roman" w:hAnsi="Times New Roman" w:cs="Times New Roman"/>
          <w:sz w:val="26"/>
          <w:szCs w:val="26"/>
        </w:rPr>
        <w:t>a trên tài li</w:t>
      </w:r>
      <w:r w:rsidR="00652374" w:rsidRPr="00A9201D">
        <w:rPr>
          <w:rFonts w:ascii="Times New Roman" w:hAnsi="Times New Roman" w:cs="Times New Roman"/>
          <w:sz w:val="26"/>
          <w:szCs w:val="26"/>
        </w:rPr>
        <w:t>ệu thống kê của thầy Thắng, chúng tôi dễ dàng nhận biết đâu là câu hỏi how, đâu là câu hỏi what, và chúng gồm những object hay operation nào. Sau đó chúng tôi truy cập vào website hướng dẫn để lấy câu trả lời</w:t>
      </w:r>
      <w:r w:rsidR="0059729A" w:rsidRPr="00A9201D">
        <w:rPr>
          <w:rFonts w:ascii="Times New Roman" w:hAnsi="Times New Roman" w:cs="Times New Roman"/>
          <w:sz w:val="26"/>
          <w:szCs w:val="26"/>
        </w:rPr>
        <w:t>, đọc hiểu xem đâu là response, process, talk, image, video và thêm vào ontology. Dưới đây là bảng thống kê lượng dữ liệu đã được thêm vào:</w:t>
      </w:r>
    </w:p>
    <w:p w14:paraId="282048CB" w14:textId="5EAF67EC" w:rsidR="0059729A" w:rsidRPr="00A9201D" w:rsidRDefault="00AA175C" w:rsidP="00AA175C">
      <w:pPr>
        <w:pStyle w:val="Chuthich"/>
        <w:rPr>
          <w:rFonts w:cs="Times New Roman"/>
          <w:szCs w:val="26"/>
        </w:rPr>
      </w:pPr>
      <w:bookmarkStart w:id="5270" w:name="_Toc9586007"/>
      <w:bookmarkStart w:id="5271" w:name="_Toc9586068"/>
      <w:bookmarkStart w:id="5272" w:name="_Toc9689140"/>
      <w:bookmarkStart w:id="5273" w:name="_Toc10751690"/>
      <w:r w:rsidRPr="00C85AB0">
        <w:rPr>
          <w:rFonts w:cs="Times New Roman"/>
        </w:rPr>
        <w:t xml:space="preserve">Table </w:t>
      </w:r>
      <w:r w:rsidR="00D0490F">
        <w:rPr>
          <w:rFonts w:cs="Times New Roman"/>
        </w:rPr>
        <w:fldChar w:fldCharType="begin"/>
      </w:r>
      <w:r w:rsidR="00D0490F">
        <w:rPr>
          <w:rFonts w:cs="Times New Roman"/>
        </w:rPr>
        <w:instrText xml:space="preserve"> SEQ Table \* ARABIC </w:instrText>
      </w:r>
      <w:r w:rsidR="00D0490F">
        <w:rPr>
          <w:rFonts w:cs="Times New Roman"/>
        </w:rPr>
        <w:fldChar w:fldCharType="separate"/>
      </w:r>
      <w:r w:rsidR="00887B15">
        <w:rPr>
          <w:rFonts w:cs="Times New Roman"/>
          <w:noProof/>
        </w:rPr>
        <w:t>3</w:t>
      </w:r>
      <w:r w:rsidR="00D0490F">
        <w:rPr>
          <w:rFonts w:cs="Times New Roman"/>
        </w:rPr>
        <w:fldChar w:fldCharType="end"/>
      </w:r>
      <w:r w:rsidRPr="00FF35D0">
        <w:rPr>
          <w:rFonts w:cs="Times New Roman"/>
        </w:rPr>
        <w:t>: Thố</w:t>
      </w:r>
      <w:r w:rsidRPr="004C6674">
        <w:rPr>
          <w:rFonts w:cs="Times New Roman"/>
        </w:rPr>
        <w:t>ng kê s</w:t>
      </w:r>
      <w:r w:rsidRPr="00C85AB0">
        <w:rPr>
          <w:rFonts w:cs="Times New Roman"/>
        </w:rPr>
        <w:t>ố lượng dữ li</w:t>
      </w:r>
      <w:r w:rsidRPr="00A15433">
        <w:rPr>
          <w:rFonts w:cs="Times New Roman"/>
        </w:rPr>
        <w:t>ệ</w:t>
      </w:r>
      <w:r w:rsidRPr="000B797C">
        <w:rPr>
          <w:rFonts w:cs="Times New Roman"/>
        </w:rPr>
        <w:t xml:space="preserve">u </w:t>
      </w:r>
      <w:r w:rsidR="00AD1C51" w:rsidRPr="00920C63">
        <w:rPr>
          <w:rFonts w:cs="Times New Roman"/>
        </w:rPr>
        <w:t>ontology đã chuẩn b</w:t>
      </w:r>
      <w:r w:rsidR="00AD1C51" w:rsidRPr="00DF05B9">
        <w:rPr>
          <w:rFonts w:cs="Times New Roman"/>
        </w:rPr>
        <w:t>ị</w:t>
      </w:r>
      <w:bookmarkEnd w:id="5270"/>
      <w:bookmarkEnd w:id="5271"/>
      <w:bookmarkEnd w:id="5272"/>
      <w:bookmarkEnd w:id="5273"/>
    </w:p>
    <w:p w14:paraId="79956232" w14:textId="614289DD" w:rsidR="0023779D" w:rsidRDefault="0054259B">
      <w:pPr>
        <w:pStyle w:val="u3"/>
        <w:rPr>
          <w:ins w:id="5274" w:author="Admin" w:date="2019-06-15T16:06:00Z"/>
          <w:rFonts w:cs="Times New Roman"/>
          <w:szCs w:val="26"/>
        </w:rPr>
        <w:pPrChange w:id="5275" w:author="Ly Tran Thi Ly" w:date="2019-06-14T17:32:00Z">
          <w:pPr>
            <w:pStyle w:val="u4"/>
            <w:tabs>
              <w:tab w:val="left" w:pos="450"/>
            </w:tabs>
            <w:spacing w:before="0"/>
            <w:jc w:val="both"/>
          </w:pPr>
        </w:pPrChange>
      </w:pPr>
      <w:bookmarkStart w:id="5276" w:name="_Toc11966332"/>
      <w:r w:rsidRPr="00A9201D">
        <w:rPr>
          <w:rFonts w:cs="Times New Roman"/>
          <w:szCs w:val="26"/>
        </w:rPr>
        <w:t>4</w:t>
      </w:r>
      <w:del w:id="5277" w:author="Ly Tran Thi Ly" w:date="2019-06-14T17:18:00Z">
        <w:r w:rsidR="001A3956" w:rsidRPr="00A9201D" w:rsidDel="00404505">
          <w:rPr>
            <w:rFonts w:cs="Times New Roman"/>
            <w:szCs w:val="26"/>
          </w:rPr>
          <w:delText>.2</w:delText>
        </w:r>
      </w:del>
      <w:r w:rsidR="001A3956" w:rsidRPr="00A9201D">
        <w:rPr>
          <w:rFonts w:cs="Times New Roman"/>
          <w:szCs w:val="26"/>
        </w:rPr>
        <w:t>.1.</w:t>
      </w:r>
      <w:ins w:id="5278" w:author="TRAN THI LY LY" w:date="2019-06-15T14:05:00Z">
        <w:r w:rsidR="00F14BEA">
          <w:rPr>
            <w:rFonts w:cs="Times New Roman"/>
            <w:szCs w:val="26"/>
          </w:rPr>
          <w:t>2</w:t>
        </w:r>
      </w:ins>
      <w:del w:id="5279" w:author="TRAN THI LY LY" w:date="2019-06-15T14:05:00Z">
        <w:r w:rsidR="001A3956" w:rsidRPr="00A9201D" w:rsidDel="00F14BEA">
          <w:rPr>
            <w:rFonts w:cs="Times New Roman"/>
            <w:szCs w:val="26"/>
          </w:rPr>
          <w:delText>1</w:delText>
        </w:r>
      </w:del>
      <w:r w:rsidR="001A3956" w:rsidRPr="00A9201D">
        <w:rPr>
          <w:rFonts w:cs="Times New Roman"/>
          <w:szCs w:val="26"/>
        </w:rPr>
        <w:t xml:space="preserve"> Về dữ liệu training </w:t>
      </w:r>
      <w:r w:rsidR="0023779D" w:rsidRPr="00A9201D">
        <w:rPr>
          <w:rFonts w:cs="Times New Roman"/>
          <w:szCs w:val="26"/>
        </w:rPr>
        <w:t>xử lí câu hỏi</w:t>
      </w:r>
      <w:bookmarkEnd w:id="5276"/>
    </w:p>
    <w:p w14:paraId="50AFCE22" w14:textId="05DB351E" w:rsidR="00F020EA" w:rsidRPr="00246963" w:rsidRDefault="00F020EA">
      <w:pPr>
        <w:rPr>
          <w:ins w:id="5280" w:author="Admin" w:date="2019-06-15T16:33:00Z"/>
          <w:rFonts w:cs="Times New Roman"/>
          <w:szCs w:val="26"/>
        </w:rPr>
        <w:pPrChange w:id="5281" w:author="Admin" w:date="2019-06-15T16:06:00Z">
          <w:pPr>
            <w:pStyle w:val="u4"/>
            <w:tabs>
              <w:tab w:val="left" w:pos="450"/>
            </w:tabs>
            <w:spacing w:before="0"/>
            <w:jc w:val="both"/>
          </w:pPr>
        </w:pPrChange>
      </w:pPr>
      <w:ins w:id="5282" w:author="Admin" w:date="2019-06-15T16:07:00Z">
        <w:r>
          <w:t xml:space="preserve">         </w:t>
        </w:r>
        <w:r w:rsidRPr="00ED2A38">
          <w:rPr>
            <w:rFonts w:ascii="Times New Roman" w:hAnsi="Times New Roman" w:cs="Times New Roman"/>
            <w:sz w:val="26"/>
            <w:szCs w:val="26"/>
            <w:rPrChange w:id="5283" w:author="Admin" w:date="2019-06-15T21:38:00Z">
              <w:rPr/>
            </w:rPrChange>
          </w:rPr>
          <w:t>Dữ liệu training được trích xuất từ forum Adobe Photoshop</w:t>
        </w:r>
      </w:ins>
      <w:ins w:id="5284" w:author="Admin" w:date="2019-06-15T21:39:00Z">
        <w:r w:rsidR="00ED2A38">
          <w:rPr>
            <w:rFonts w:ascii="Times New Roman" w:hAnsi="Times New Roman" w:cs="Times New Roman"/>
            <w:sz w:val="26"/>
            <w:szCs w:val="26"/>
          </w:rPr>
          <w:t xml:space="preserve"> và các nguồn khác</w:t>
        </w:r>
      </w:ins>
      <w:ins w:id="5285" w:author="Admin" w:date="2019-06-15T16:07:00Z">
        <w:r w:rsidRPr="00ED2A38">
          <w:rPr>
            <w:rFonts w:ascii="Times New Roman" w:hAnsi="Times New Roman" w:cs="Times New Roman"/>
            <w:sz w:val="26"/>
            <w:szCs w:val="26"/>
            <w:rPrChange w:id="5286" w:author="Admin" w:date="2019-06-15T21:38:00Z">
              <w:rPr/>
            </w:rPrChange>
          </w:rPr>
          <w:t>, đó là các câu hỏi của người dùng, được lọc lại để sử dụng làm dữ liệu huấn luyện.</w:t>
        </w:r>
      </w:ins>
    </w:p>
    <w:p w14:paraId="61DF5AEE" w14:textId="5726D64E" w:rsidR="00686B82" w:rsidRPr="00246963" w:rsidDel="00BB7E17" w:rsidRDefault="00686B82">
      <w:pPr>
        <w:rPr>
          <w:ins w:id="5287" w:author="Admin" w:date="2019-06-15T21:33:00Z"/>
          <w:del w:id="5288" w:author="TRAN THI LY LY" w:date="2019-06-15T23:54:00Z"/>
          <w:rFonts w:cs="Times New Roman"/>
          <w:szCs w:val="26"/>
        </w:rPr>
        <w:pPrChange w:id="5289" w:author="TRAN THI LY LY" w:date="2019-06-15T23:54:00Z">
          <w:pPr>
            <w:pStyle w:val="u4"/>
            <w:tabs>
              <w:tab w:val="left" w:pos="450"/>
            </w:tabs>
            <w:spacing w:before="0"/>
            <w:jc w:val="both"/>
          </w:pPr>
        </w:pPrChange>
      </w:pPr>
      <w:ins w:id="5290" w:author="Admin" w:date="2019-06-15T16:33:00Z">
        <w:r w:rsidRPr="00ED2A38">
          <w:rPr>
            <w:rFonts w:ascii="Times New Roman" w:hAnsi="Times New Roman" w:cs="Times New Roman"/>
            <w:sz w:val="26"/>
            <w:szCs w:val="26"/>
            <w:rPrChange w:id="5291" w:author="Admin" w:date="2019-06-15T21:38:00Z">
              <w:rPr/>
            </w:rPrChange>
          </w:rPr>
          <w:t xml:space="preserve">        Tổng số câu có được là 1437 câu train </w:t>
        </w:r>
      </w:ins>
      <w:ins w:id="5292" w:author="Admin" w:date="2019-06-15T21:39:00Z">
        <w:r w:rsidR="00ED2A38">
          <w:rPr>
            <w:rFonts w:ascii="Times New Roman" w:hAnsi="Times New Roman" w:cs="Times New Roman"/>
            <w:sz w:val="26"/>
            <w:szCs w:val="26"/>
          </w:rPr>
          <w:t xml:space="preserve">lấy từ forum của Adobe </w:t>
        </w:r>
      </w:ins>
      <w:ins w:id="5293" w:author="Admin" w:date="2019-06-15T16:33:00Z">
        <w:r w:rsidR="00ED2A38">
          <w:rPr>
            <w:rFonts w:ascii="Times New Roman" w:hAnsi="Times New Roman" w:cs="Times New Roman"/>
            <w:sz w:val="26"/>
            <w:szCs w:val="26"/>
            <w:rPrChange w:id="5294" w:author="Admin" w:date="2019-06-15T21:38:00Z">
              <w:rPr>
                <w:rFonts w:cs="Times New Roman"/>
                <w:szCs w:val="26"/>
              </w:rPr>
            </w:rPrChange>
          </w:rPr>
          <w:t>và 195 câu test được lấy từ một số nguồn khác như stackoverflow</w:t>
        </w:r>
        <w:del w:id="5295" w:author="TRAN THI LY LY" w:date="2019-06-15T23:55:00Z">
          <w:r w:rsidR="00ED2A38" w:rsidDel="00BB7E17">
            <w:rPr>
              <w:rFonts w:ascii="Times New Roman" w:hAnsi="Times New Roman" w:cs="Times New Roman"/>
              <w:sz w:val="26"/>
              <w:szCs w:val="26"/>
              <w:rPrChange w:id="5296" w:author="Admin" w:date="2019-06-15T21:38:00Z">
                <w:rPr>
                  <w:rFonts w:cs="Times New Roman"/>
                  <w:szCs w:val="26"/>
                </w:rPr>
              </w:rPrChange>
            </w:rPr>
            <w:delText>,</w:delText>
          </w:r>
        </w:del>
      </w:ins>
      <w:ins w:id="5297" w:author="Admin" w:date="2019-06-15T21:40:00Z">
        <w:r w:rsidR="00ED2A38">
          <w:rPr>
            <w:rFonts w:ascii="Times New Roman" w:hAnsi="Times New Roman" w:cs="Times New Roman"/>
            <w:sz w:val="26"/>
            <w:szCs w:val="26"/>
          </w:rPr>
          <w:t>…</w:t>
        </w:r>
      </w:ins>
      <w:ins w:id="5298" w:author="TRAN THI LY LY" w:date="2019-06-15T23:55:00Z">
        <w:r w:rsidR="00BB7E17">
          <w:rPr>
            <w:rFonts w:ascii="Times New Roman" w:hAnsi="Times New Roman" w:cs="Times New Roman"/>
            <w:sz w:val="26"/>
            <w:szCs w:val="26"/>
          </w:rPr>
          <w:t xml:space="preserve"> </w:t>
        </w:r>
        <w:r w:rsidR="00BB7E17" w:rsidRPr="00BB7E17">
          <w:rPr>
            <w:rFonts w:ascii="Times New Roman" w:hAnsi="Times New Roman" w:cs="Times New Roman"/>
            <w:sz w:val="26"/>
            <w:szCs w:val="26"/>
            <w:rPrChange w:id="5299" w:author="TRAN THI LY LY" w:date="2019-06-15T23:55:00Z">
              <w:rPr>
                <w:rFonts w:cs="Times New Roman"/>
                <w:b w:val="0"/>
                <w:iCs w:val="0"/>
                <w:szCs w:val="26"/>
              </w:rPr>
            </w:rPrChange>
          </w:rPr>
          <w:t>S</w:t>
        </w:r>
      </w:ins>
    </w:p>
    <w:p w14:paraId="367CA6FC" w14:textId="47BE3DF1" w:rsidR="00ED2A38" w:rsidRPr="00246963" w:rsidDel="00BB7E17" w:rsidRDefault="00C36969">
      <w:pPr>
        <w:rPr>
          <w:del w:id="5300" w:author="TRAN THI LY LY" w:date="2019-06-15T23:54:00Z"/>
          <w:rFonts w:cs="Times New Roman"/>
          <w:szCs w:val="26"/>
        </w:rPr>
        <w:pPrChange w:id="5301" w:author="TRAN THI LY LY" w:date="2019-06-15T23:54:00Z">
          <w:pPr>
            <w:pStyle w:val="u4"/>
            <w:tabs>
              <w:tab w:val="left" w:pos="450"/>
            </w:tabs>
            <w:spacing w:before="0"/>
            <w:jc w:val="both"/>
          </w:pPr>
        </w:pPrChange>
      </w:pPr>
      <w:ins w:id="5302" w:author="Admin" w:date="2019-06-15T21:33:00Z">
        <w:del w:id="5303" w:author="TRAN THI LY LY" w:date="2019-06-15T23:54:00Z">
          <w:r>
            <w:rPr>
              <w:rFonts w:ascii="Times New Roman" w:hAnsi="Times New Roman" w:cs="Times New Roman"/>
              <w:sz w:val="26"/>
              <w:szCs w:val="26"/>
            </w:rPr>
            <w:pict w14:anchorId="5DDF6B6B">
              <v:shape id="_x0000_s1027" type="#_x0000_t75" style="position:absolute;margin-left:-4.5pt;margin-top:0;width:449.25pt;height:158.25pt;z-index:-251460608;mso-position-horizontal-relative:text;mso-position-vertical-relative:text;mso-width-relative:page;mso-height-relative:page" wrapcoords="-36 0 -36 21498 21600 21498 21600 0 -36 0">
                <v:imagedata r:id="rId48" o:title="Untitled"/>
                <w10:wrap type="tight"/>
              </v:shape>
            </w:pict>
          </w:r>
          <w:r w:rsidR="00ED2A38" w:rsidRPr="00BB7E17" w:rsidDel="00BB7E17">
            <w:rPr>
              <w:rFonts w:ascii="Times New Roman" w:hAnsi="Times New Roman" w:cs="Times New Roman"/>
              <w:sz w:val="26"/>
              <w:szCs w:val="26"/>
              <w:rPrChange w:id="5304" w:author="TRAN THI LY LY" w:date="2019-06-15T23:55:00Z">
                <w:rPr>
                  <w:b w:val="0"/>
                  <w:iCs w:val="0"/>
                </w:rPr>
              </w:rPrChange>
            </w:rPr>
            <w:delText xml:space="preserve">- </w:delText>
          </w:r>
          <w:r w:rsidR="00ED2A38" w:rsidRPr="00BB7E17" w:rsidDel="00BB7E17">
            <w:rPr>
              <w:rFonts w:ascii="Times New Roman" w:hAnsi="Times New Roman" w:cs="Times New Roman"/>
              <w:sz w:val="26"/>
              <w:szCs w:val="26"/>
              <w:rPrChange w:id="5305" w:author="TRAN THI LY LY" w:date="2019-06-15T23:54:00Z">
                <w:rPr>
                  <w:b w:val="0"/>
                  <w:iCs w:val="0"/>
                </w:rPr>
              </w:rPrChange>
            </w:rPr>
            <w:delText xml:space="preserve">hình ảnh data lấy từ </w:delText>
          </w:r>
          <w:commentRangeStart w:id="5306"/>
          <w:r w:rsidR="00ED2A38" w:rsidRPr="00BB7E17" w:rsidDel="00BB7E17">
            <w:rPr>
              <w:rFonts w:ascii="Times New Roman" w:hAnsi="Times New Roman" w:cs="Times New Roman"/>
              <w:sz w:val="26"/>
              <w:szCs w:val="26"/>
              <w:rPrChange w:id="5307" w:author="TRAN THI LY LY" w:date="2019-06-15T23:54:00Z">
                <w:rPr>
                  <w:b w:val="0"/>
                  <w:iCs w:val="0"/>
                </w:rPr>
              </w:rPrChange>
            </w:rPr>
            <w:delText>forum</w:delText>
          </w:r>
        </w:del>
      </w:ins>
      <w:commentRangeEnd w:id="5306"/>
      <w:del w:id="5308" w:author="TRAN THI LY LY" w:date="2019-06-15T23:54:00Z">
        <w:r w:rsidR="00BB7E17" w:rsidRPr="00BB7E17" w:rsidDel="00BB7E17">
          <w:rPr>
            <w:rFonts w:cs="Times New Roman"/>
            <w:sz w:val="26"/>
            <w:szCs w:val="26"/>
            <w:rPrChange w:id="5309" w:author="TRAN THI LY LY" w:date="2019-06-15T23:55:00Z">
              <w:rPr>
                <w:rStyle w:val="ThamchiuChuthich"/>
                <w:b w:val="0"/>
                <w:iCs w:val="0"/>
              </w:rPr>
            </w:rPrChange>
          </w:rPr>
          <w:commentReference w:id="5306"/>
        </w:r>
      </w:del>
    </w:p>
    <w:p w14:paraId="72E50FD2" w14:textId="7C664D37" w:rsidR="0023779D" w:rsidRDefault="00ED2A38">
      <w:pPr>
        <w:rPr>
          <w:ins w:id="5310" w:author="Admin" w:date="2019-06-15T21:34:00Z"/>
          <w:rFonts w:ascii="Times New Roman" w:hAnsi="Times New Roman" w:cs="Times New Roman"/>
          <w:sz w:val="26"/>
          <w:szCs w:val="26"/>
        </w:rPr>
        <w:pPrChange w:id="5311" w:author="TRAN THI LY LY" w:date="2019-06-15T23:54:00Z">
          <w:pPr>
            <w:tabs>
              <w:tab w:val="left" w:pos="450"/>
            </w:tabs>
            <w:jc w:val="both"/>
          </w:pPr>
        </w:pPrChange>
      </w:pPr>
      <w:ins w:id="5312" w:author="Admin" w:date="2019-06-15T21:33:00Z">
        <w:del w:id="5313" w:author="TRAN THI LY LY" w:date="2019-06-15T23:54:00Z">
          <w:r w:rsidDel="00BB7E17">
            <w:rPr>
              <w:rFonts w:ascii="Times New Roman" w:hAnsi="Times New Roman" w:cs="Times New Roman"/>
              <w:sz w:val="26"/>
              <w:szCs w:val="26"/>
            </w:rPr>
            <w:delText>- S</w:delText>
          </w:r>
        </w:del>
        <w:r>
          <w:rPr>
            <w:rFonts w:ascii="Times New Roman" w:hAnsi="Times New Roman" w:cs="Times New Roman"/>
            <w:sz w:val="26"/>
            <w:szCs w:val="26"/>
          </w:rPr>
          <w:t xml:space="preserve">au đó tiến hành đánh nhãn các </w:t>
        </w:r>
        <w:r>
          <w:rPr>
            <w:rFonts w:ascii="Times New Roman" w:hAnsi="Times New Roman" w:cs="Times New Roman"/>
            <w:sz w:val="26"/>
            <w:szCs w:val="26"/>
          </w:rPr>
          <w:lastRenderedPageBreak/>
          <w:t>câu hỏi đã trích được từ forum</w:t>
        </w:r>
      </w:ins>
      <w:ins w:id="5314" w:author="Admin" w:date="2019-06-15T21:34:00Z">
        <w:r>
          <w:rPr>
            <w:rFonts w:ascii="Times New Roman" w:hAnsi="Times New Roman" w:cs="Times New Roman"/>
            <w:sz w:val="26"/>
            <w:szCs w:val="26"/>
          </w:rPr>
          <w:t xml:space="preserve"> – được thể hiện dưới dạng json hoặc .md như hình bên </w:t>
        </w:r>
      </w:ins>
      <w:ins w:id="5315" w:author="TRAN THI LY LY" w:date="2019-06-15T23:56:00Z">
        <w:r w:rsidR="00BB7E17">
          <w:rPr>
            <w:noProof/>
          </w:rPr>
          <mc:AlternateContent>
            <mc:Choice Requires="wps">
              <w:drawing>
                <wp:anchor distT="0" distB="0" distL="114300" distR="114300" simplePos="0" relativeHeight="251863040" behindDoc="1" locked="0" layoutInCell="1" allowOverlap="1" wp14:anchorId="7BAD232C" wp14:editId="33D80F70">
                  <wp:simplePos x="0" y="0"/>
                  <wp:positionH relativeFrom="column">
                    <wp:posOffset>0</wp:posOffset>
                  </wp:positionH>
                  <wp:positionV relativeFrom="paragraph">
                    <wp:posOffset>3656330</wp:posOffset>
                  </wp:positionV>
                  <wp:extent cx="5705475" cy="635"/>
                  <wp:effectExtent l="0" t="0" r="0" b="0"/>
                  <wp:wrapTight wrapText="bothSides">
                    <wp:wrapPolygon edited="0">
                      <wp:start x="0" y="0"/>
                      <wp:lineTo x="0" y="21600"/>
                      <wp:lineTo x="21600" y="21600"/>
                      <wp:lineTo x="21600" y="0"/>
                    </wp:wrapPolygon>
                  </wp:wrapTight>
                  <wp:docPr id="271" name="Hộp Văn bản 271"/>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5D9725DD" w14:textId="634AB4D4" w:rsidR="009E4E78" w:rsidRPr="003E4889" w:rsidRDefault="009E4E78">
                              <w:pPr>
                                <w:pStyle w:val="Chuthich"/>
                                <w:rPr>
                                  <w:rFonts w:cs="Times New Roman"/>
                                  <w:szCs w:val="26"/>
                                </w:rPr>
                                <w:pPrChange w:id="5316" w:author="TRAN THI LY LY" w:date="2019-06-15T23:56:00Z">
                                  <w:pPr/>
                                </w:pPrChange>
                              </w:pPr>
                              <w:bookmarkStart w:id="5317" w:name="_Toc11537396"/>
                              <w:ins w:id="5318" w:author="TRAN THI LY LY" w:date="2019-06-15T23:56:00Z">
                                <w:r>
                                  <w:t xml:space="preserve">Hình 4. </w:t>
                                </w:r>
                                <w:r>
                                  <w:fldChar w:fldCharType="begin"/>
                                </w:r>
                                <w:r>
                                  <w:instrText xml:space="preserve"> SEQ Hình_4. \* ARABIC </w:instrText>
                                </w:r>
                              </w:ins>
                              <w:r>
                                <w:fldChar w:fldCharType="separate"/>
                              </w:r>
                              <w:ins w:id="5319" w:author="TRAN THI LY LY" w:date="2019-06-20T23:47:00Z">
                                <w:r w:rsidR="00887B15">
                                  <w:rPr>
                                    <w:noProof/>
                                  </w:rPr>
                                  <w:t>1</w:t>
                                </w:r>
                              </w:ins>
                              <w:ins w:id="5320" w:author="TRAN THI LY LY" w:date="2019-06-15T23:56:00Z">
                                <w:r>
                                  <w:fldChar w:fldCharType="end"/>
                                </w:r>
                                <w:r>
                                  <w:t xml:space="preserve"> Hình ảnh</w:t>
                                </w:r>
                              </w:ins>
                              <w:ins w:id="5321" w:author="TRAN THI LY LY" w:date="2019-06-15T23:57:00Z">
                                <w:r>
                                  <w:t xml:space="preserve"> của dữ liệu được đánh nhãn</w:t>
                                </w:r>
                              </w:ins>
                              <w:bookmarkEnd w:id="5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D232C" id="Hộp Văn bản 271" o:spid="_x0000_s1057" type="#_x0000_t202" style="position:absolute;margin-left:0;margin-top:287.9pt;width:449.25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" stroked="f">
                  <v:textbox style="mso-fit-shape-to-text:t" inset="0,0,0,0">
                    <w:txbxContent>
                      <w:p w14:paraId="5D9725DD" w14:textId="634AB4D4" w:rsidR="009E4E78" w:rsidRPr="003E4889" w:rsidRDefault="009E4E78">
                        <w:pPr>
                          <w:pStyle w:val="Chuthich"/>
                          <w:rPr>
                            <w:rFonts w:cs="Times New Roman"/>
                            <w:szCs w:val="26"/>
                          </w:rPr>
                          <w:pPrChange w:id="5322" w:author="TRAN THI LY LY" w:date="2019-06-15T23:56:00Z">
                            <w:pPr/>
                          </w:pPrChange>
                        </w:pPr>
                        <w:bookmarkStart w:id="5323" w:name="_Toc11537396"/>
                        <w:ins w:id="5324" w:author="TRAN THI LY LY" w:date="2019-06-15T23:56:00Z">
                          <w:r>
                            <w:t xml:space="preserve">Hình 4. </w:t>
                          </w:r>
                          <w:r>
                            <w:fldChar w:fldCharType="begin"/>
                          </w:r>
                          <w:r>
                            <w:instrText xml:space="preserve"> SEQ Hình_4. \* ARABIC </w:instrText>
                          </w:r>
                        </w:ins>
                        <w:r>
                          <w:fldChar w:fldCharType="separate"/>
                        </w:r>
                        <w:ins w:id="5325" w:author="TRAN THI LY LY" w:date="2019-06-20T23:47:00Z">
                          <w:r w:rsidR="00887B15">
                            <w:rPr>
                              <w:noProof/>
                            </w:rPr>
                            <w:t>1</w:t>
                          </w:r>
                        </w:ins>
                        <w:ins w:id="5326" w:author="TRAN THI LY LY" w:date="2019-06-15T23:56:00Z">
                          <w:r>
                            <w:fldChar w:fldCharType="end"/>
                          </w:r>
                          <w:r>
                            <w:t xml:space="preserve"> Hình ảnh</w:t>
                          </w:r>
                        </w:ins>
                        <w:ins w:id="5327" w:author="TRAN THI LY LY" w:date="2019-06-15T23:57:00Z">
                          <w:r>
                            <w:t xml:space="preserve"> của dữ liệu được đánh nhãn</w:t>
                          </w:r>
                        </w:ins>
                        <w:bookmarkEnd w:id="5323"/>
                      </w:p>
                    </w:txbxContent>
                  </v:textbox>
                  <w10:wrap type="tight"/>
                </v:shape>
              </w:pict>
            </mc:Fallback>
          </mc:AlternateContent>
        </w:r>
        <w:r w:rsidR="00BB7E17">
          <w:rPr>
            <w:noProof/>
          </w:rPr>
          <w:drawing>
            <wp:anchor distT="0" distB="0" distL="114300" distR="114300" simplePos="0" relativeHeight="251860992" behindDoc="0" locked="0" layoutInCell="1" allowOverlap="1" wp14:anchorId="1DF7499A" wp14:editId="1C16B4D4">
              <wp:simplePos x="0" y="0"/>
              <wp:positionH relativeFrom="margin">
                <wp:align>right</wp:align>
              </wp:positionH>
              <wp:positionV relativeFrom="paragraph">
                <wp:posOffset>522605</wp:posOffset>
              </wp:positionV>
              <wp:extent cx="5705475" cy="3076575"/>
              <wp:effectExtent l="0" t="0" r="9525" b="9525"/>
              <wp:wrapTight wrapText="bothSides">
                <wp:wrapPolygon edited="0">
                  <wp:start x="0" y="0"/>
                  <wp:lineTo x="0" y="21533"/>
                  <wp:lineTo x="21564" y="21533"/>
                  <wp:lineTo x="21564" y="0"/>
                  <wp:lineTo x="0" y="0"/>
                </wp:wrapPolygon>
              </wp:wrapTight>
              <wp:docPr id="270" name="Hình ảnh 270" descr="QT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T76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076575"/>
                      </a:xfrm>
                      <a:prstGeom prst="rect">
                        <a:avLst/>
                      </a:prstGeom>
                      <a:noFill/>
                    </pic:spPr>
                  </pic:pic>
                </a:graphicData>
              </a:graphic>
              <wp14:sizeRelH relativeFrom="page">
                <wp14:pctWidth>0</wp14:pctWidth>
              </wp14:sizeRelH>
              <wp14:sizeRelV relativeFrom="page">
                <wp14:pctHeight>0</wp14:pctHeight>
              </wp14:sizeRelV>
            </wp:anchor>
          </w:drawing>
        </w:r>
      </w:ins>
      <w:ins w:id="5328" w:author="Admin" w:date="2019-06-15T21:34:00Z">
        <w:r>
          <w:rPr>
            <w:rFonts w:ascii="Times New Roman" w:hAnsi="Times New Roman" w:cs="Times New Roman"/>
            <w:sz w:val="26"/>
            <w:szCs w:val="26"/>
          </w:rPr>
          <w:t>dưới:</w:t>
        </w:r>
      </w:ins>
    </w:p>
    <w:p w14:paraId="1D33507B" w14:textId="34626FB9" w:rsidR="00ED2A38" w:rsidRDefault="00C36969" w:rsidP="007D3873">
      <w:pPr>
        <w:tabs>
          <w:tab w:val="left" w:pos="450"/>
        </w:tabs>
        <w:jc w:val="both"/>
        <w:rPr>
          <w:ins w:id="5329" w:author="Admin" w:date="2019-06-15T21:36:00Z"/>
          <w:rFonts w:ascii="Times New Roman" w:hAnsi="Times New Roman" w:cs="Times New Roman"/>
          <w:sz w:val="26"/>
          <w:szCs w:val="26"/>
        </w:rPr>
      </w:pPr>
      <w:ins w:id="5330" w:author="Admin" w:date="2019-06-15T21:36:00Z">
        <w:del w:id="5331" w:author="TRAN THI LY LY" w:date="2019-06-15T23:56:00Z">
          <w:r>
            <w:rPr>
              <w:noProof/>
            </w:rPr>
            <w:pict w14:anchorId="1DF7499A">
              <v:shape id="_x0000_s1028" type="#_x0000_t75" style="position:absolute;left:0;text-align:left;margin-left:0;margin-top:-.65pt;width:449.25pt;height:242.25pt;z-index:251857920;mso-position-horizontal:absolute;mso-position-horizontal-relative:text;mso-position-vertical:absolute;mso-position-vertical-relative:text;mso-width-relative:page;mso-height-relative:page" wrapcoords="-36 0 -36 21533 21600 21533 21600 0 -36 0">
                <v:imagedata r:id="rId50" o:title="QT7636"/>
                <w10:wrap type="tight"/>
              </v:shape>
            </w:pict>
          </w:r>
        </w:del>
      </w:ins>
    </w:p>
    <w:p w14:paraId="26847B06" w14:textId="61DABC25" w:rsidR="00ED2A38" w:rsidRPr="00A9201D" w:rsidDel="00BB7E17" w:rsidRDefault="00ED2A38" w:rsidP="007D3873">
      <w:pPr>
        <w:tabs>
          <w:tab w:val="left" w:pos="450"/>
        </w:tabs>
        <w:jc w:val="both"/>
        <w:rPr>
          <w:del w:id="5332" w:author="TRAN THI LY LY" w:date="2019-06-15T23:55:00Z"/>
          <w:rFonts w:ascii="Times New Roman" w:hAnsi="Times New Roman" w:cs="Times New Roman"/>
          <w:sz w:val="26"/>
          <w:szCs w:val="26"/>
        </w:rPr>
      </w:pPr>
      <w:ins w:id="5333" w:author="Admin" w:date="2019-06-15T21:36:00Z">
        <w:del w:id="5334" w:author="TRAN THI LY LY" w:date="2019-06-15T23:55:00Z">
          <w:r w:rsidDel="00BB7E17">
            <w:rPr>
              <w:rFonts w:ascii="Times New Roman" w:hAnsi="Times New Roman" w:cs="Times New Roman"/>
              <w:sz w:val="26"/>
              <w:szCs w:val="26"/>
            </w:rPr>
            <w:delText>Hình ảnh data đánh nhãn được thể hiện dưới dạng file data.md</w:delText>
          </w:r>
        </w:del>
      </w:ins>
    </w:p>
    <w:p w14:paraId="589CEEA3" w14:textId="141A26D2" w:rsidR="0023779D" w:rsidRPr="00D779D8" w:rsidRDefault="0054259B">
      <w:pPr>
        <w:pStyle w:val="u2"/>
        <w:rPr>
          <w:rFonts w:cs="Times New Roman"/>
        </w:rPr>
        <w:pPrChange w:id="5335" w:author="Ly Tran Thi Ly" w:date="2019-06-14T17:32:00Z">
          <w:pPr>
            <w:pStyle w:val="u3"/>
          </w:pPr>
        </w:pPrChange>
      </w:pPr>
      <w:bookmarkStart w:id="5336" w:name="_Toc11966333"/>
      <w:r w:rsidRPr="00E25F1F">
        <w:rPr>
          <w:rFonts w:cs="Times New Roman"/>
          <w:color w:val="000000" w:themeColor="text1"/>
          <w:rPrChange w:id="5337" w:author="Ly Tran Thi Ly" w:date="2019-06-14T17:34:00Z">
            <w:rPr>
              <w:rFonts w:cs="Times New Roman"/>
            </w:rPr>
          </w:rPrChange>
        </w:rPr>
        <w:t>4</w:t>
      </w:r>
      <w:del w:id="5338" w:author="Ly Tran Thi Ly" w:date="2019-06-14T17:18:00Z">
        <w:r w:rsidR="0023779D" w:rsidRPr="00E25F1F" w:rsidDel="00404505">
          <w:rPr>
            <w:rFonts w:cs="Times New Roman"/>
            <w:color w:val="000000" w:themeColor="text1"/>
            <w:rPrChange w:id="5339" w:author="Ly Tran Thi Ly" w:date="2019-06-14T17:34:00Z">
              <w:rPr>
                <w:rFonts w:cs="Times New Roman"/>
              </w:rPr>
            </w:rPrChange>
          </w:rPr>
          <w:delText>.2</w:delText>
        </w:r>
      </w:del>
      <w:r w:rsidR="0023779D" w:rsidRPr="00E25F1F">
        <w:rPr>
          <w:rFonts w:cs="Times New Roman"/>
          <w:color w:val="000000" w:themeColor="text1"/>
          <w:rPrChange w:id="5340" w:author="Ly Tran Thi Ly" w:date="2019-06-14T17:34:00Z">
            <w:rPr>
              <w:rFonts w:cs="Times New Roman"/>
            </w:rPr>
          </w:rPrChange>
        </w:rPr>
        <w:t>.2 Quá trình cài đặt chi tiết</w:t>
      </w:r>
      <w:bookmarkEnd w:id="5336"/>
    </w:p>
    <w:p w14:paraId="177BCD17" w14:textId="37AF8847" w:rsidR="00812728" w:rsidRPr="00A9201D" w:rsidRDefault="0054259B">
      <w:pPr>
        <w:pStyle w:val="u3"/>
        <w:rPr>
          <w:rFonts w:cs="Times New Roman"/>
          <w:szCs w:val="26"/>
        </w:rPr>
        <w:pPrChange w:id="5341" w:author="Ly Tran Thi Ly" w:date="2019-06-14T17:32:00Z">
          <w:pPr>
            <w:pStyle w:val="u4"/>
            <w:tabs>
              <w:tab w:val="left" w:pos="450"/>
            </w:tabs>
            <w:spacing w:before="0"/>
            <w:jc w:val="both"/>
          </w:pPr>
        </w:pPrChange>
      </w:pPr>
      <w:bookmarkStart w:id="5342" w:name="_Toc11966334"/>
      <w:r w:rsidRPr="00A9201D">
        <w:rPr>
          <w:rFonts w:cs="Times New Roman"/>
          <w:szCs w:val="26"/>
        </w:rPr>
        <w:t>4</w:t>
      </w:r>
      <w:del w:id="5343" w:author="Ly Tran Thi Ly" w:date="2019-06-14T17:18:00Z">
        <w:r w:rsidR="0023779D" w:rsidRPr="00A9201D" w:rsidDel="00404505">
          <w:rPr>
            <w:rFonts w:cs="Times New Roman"/>
            <w:szCs w:val="26"/>
          </w:rPr>
          <w:delText>.2</w:delText>
        </w:r>
      </w:del>
      <w:r w:rsidR="0023779D" w:rsidRPr="00A9201D">
        <w:rPr>
          <w:rFonts w:cs="Times New Roman"/>
          <w:szCs w:val="26"/>
        </w:rPr>
        <w:t>.2.1 Cài đặt ontology</w:t>
      </w:r>
      <w:bookmarkEnd w:id="5342"/>
    </w:p>
    <w:p w14:paraId="0377B816" w14:textId="60565825" w:rsidR="00812728" w:rsidRPr="00FF35D0" w:rsidRDefault="00812728" w:rsidP="007D3873">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r>
      <w:r w:rsidRPr="00A60A16">
        <w:rPr>
          <w:rFonts w:ascii="Times New Roman" w:hAnsi="Times New Roman" w:cs="Times New Roman"/>
          <w:sz w:val="26"/>
          <w:szCs w:val="26"/>
        </w:rPr>
        <w:t>Công cụ sử dụng: Protégé – định dạng file .owl</w:t>
      </w:r>
    </w:p>
    <w:p w14:paraId="22DDD778" w14:textId="1F8C6F9D" w:rsidR="00037E73" w:rsidRPr="00A60A16" w:rsidRDefault="00812728" w:rsidP="007D3873">
      <w:pPr>
        <w:tabs>
          <w:tab w:val="left" w:pos="450"/>
        </w:tabs>
        <w:jc w:val="both"/>
        <w:rPr>
          <w:rFonts w:ascii="Times New Roman" w:hAnsi="Times New Roman" w:cs="Times New Roman"/>
          <w:sz w:val="26"/>
          <w:szCs w:val="26"/>
        </w:rPr>
      </w:pPr>
      <w:r w:rsidRPr="00FF35D0">
        <w:rPr>
          <w:rFonts w:ascii="Times New Roman" w:hAnsi="Times New Roman" w:cs="Times New Roman"/>
          <w:sz w:val="26"/>
          <w:szCs w:val="26"/>
        </w:rPr>
        <w:tab/>
      </w:r>
      <w:r w:rsidRPr="00A60A16">
        <w:rPr>
          <w:rFonts w:ascii="Times New Roman" w:hAnsi="Times New Roman" w:cs="Times New Roman"/>
          <w:sz w:val="26"/>
          <w:szCs w:val="26"/>
        </w:rPr>
        <w:t>Với mô hình ontology đã đề xuất ở chương 3.3, chúng tôi tiến hành cài đặt như sau:</w:t>
      </w:r>
    </w:p>
    <w:p w14:paraId="339FE844" w14:textId="141454B9" w:rsidR="004452E1" w:rsidRPr="00A60A16" w:rsidRDefault="002002CE" w:rsidP="00B2305C">
      <w:pPr>
        <w:pStyle w:val="oancuaDanhsach"/>
        <w:numPr>
          <w:ilvl w:val="0"/>
          <w:numId w:val="23"/>
        </w:numPr>
        <w:tabs>
          <w:tab w:val="left" w:pos="450"/>
        </w:tabs>
        <w:jc w:val="both"/>
        <w:rPr>
          <w:rFonts w:ascii="Times New Roman" w:hAnsi="Times New Roman" w:cs="Times New Roman"/>
          <w:sz w:val="26"/>
          <w:szCs w:val="26"/>
        </w:rPr>
      </w:pPr>
      <w:ins w:id="5344" w:author="TRAN THI LY LY" w:date="2019-06-15T23:58:00Z">
        <w:r>
          <w:rPr>
            <w:noProof/>
          </w:rPr>
          <w:lastRenderedPageBreak/>
          <mc:AlternateContent>
            <mc:Choice Requires="wps">
              <w:drawing>
                <wp:anchor distT="0" distB="0" distL="114300" distR="114300" simplePos="0" relativeHeight="251867136" behindDoc="0" locked="0" layoutInCell="1" allowOverlap="1" wp14:anchorId="6C3135E5" wp14:editId="54397FDE">
                  <wp:simplePos x="0" y="0"/>
                  <wp:positionH relativeFrom="column">
                    <wp:posOffset>762000</wp:posOffset>
                  </wp:positionH>
                  <wp:positionV relativeFrom="paragraph">
                    <wp:posOffset>3301365</wp:posOffset>
                  </wp:positionV>
                  <wp:extent cx="3286125" cy="304800"/>
                  <wp:effectExtent l="0" t="0" r="9525" b="0"/>
                  <wp:wrapTopAndBottom/>
                  <wp:docPr id="273" name="Hộp Văn bản 273"/>
                  <wp:cNvGraphicFramePr/>
                  <a:graphic xmlns:a="http://schemas.openxmlformats.org/drawingml/2006/main">
                    <a:graphicData uri="http://schemas.microsoft.com/office/word/2010/wordprocessingShape">
                      <wps:wsp>
                        <wps:cNvSpPr txBox="1"/>
                        <wps:spPr>
                          <a:xfrm>
                            <a:off x="0" y="0"/>
                            <a:ext cx="3286125" cy="304800"/>
                          </a:xfrm>
                          <a:prstGeom prst="rect">
                            <a:avLst/>
                          </a:prstGeom>
                          <a:solidFill>
                            <a:prstClr val="white"/>
                          </a:solidFill>
                          <a:ln>
                            <a:noFill/>
                          </a:ln>
                        </wps:spPr>
                        <wps:txbx>
                          <w:txbxContent>
                            <w:p w14:paraId="7F9AD8EE" w14:textId="7E8058F9" w:rsidR="009E4E78" w:rsidRPr="00E03520" w:rsidRDefault="009E4E78">
                              <w:pPr>
                                <w:pStyle w:val="Chuthich"/>
                                <w:rPr>
                                  <w:rFonts w:cs="Times New Roman"/>
                                  <w:noProof/>
                                </w:rPr>
                                <w:pPrChange w:id="5345" w:author="TRAN THI LY LY" w:date="2019-06-15T23:58:00Z">
                                  <w:pPr>
                                    <w:pStyle w:val="oancuaDanhsach"/>
                                    <w:numPr>
                                      <w:numId w:val="23"/>
                                    </w:numPr>
                                    <w:tabs>
                                      <w:tab w:val="left" w:pos="450"/>
                                    </w:tabs>
                                    <w:ind w:left="1080" w:hanging="360"/>
                                    <w:jc w:val="both"/>
                                  </w:pPr>
                                </w:pPrChange>
                              </w:pPr>
                              <w:bookmarkStart w:id="5346" w:name="_Toc11537397"/>
                              <w:ins w:id="5347" w:author="TRAN THI LY LY" w:date="2019-06-15T23:58:00Z">
                                <w:r>
                                  <w:t xml:space="preserve">Hình 4. </w:t>
                                </w:r>
                                <w:r>
                                  <w:fldChar w:fldCharType="begin"/>
                                </w:r>
                                <w:r>
                                  <w:instrText xml:space="preserve"> SEQ Hình_4. \* ARABIC </w:instrText>
                                </w:r>
                              </w:ins>
                              <w:r>
                                <w:fldChar w:fldCharType="separate"/>
                              </w:r>
                              <w:ins w:id="5348" w:author="TRAN THI LY LY" w:date="2019-06-20T23:47:00Z">
                                <w:r w:rsidR="00887B15">
                                  <w:rPr>
                                    <w:noProof/>
                                  </w:rPr>
                                  <w:t>2</w:t>
                                </w:r>
                              </w:ins>
                              <w:ins w:id="5349" w:author="TRAN THI LY LY" w:date="2019-06-15T23:58:00Z">
                                <w:r>
                                  <w:fldChar w:fldCharType="end"/>
                                </w:r>
                                <w:r>
                                  <w:t xml:space="preserve"> Cấu trúc các class trong ontology</w:t>
                                </w:r>
                              </w:ins>
                              <w:bookmarkEnd w:id="5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35E5" id="Hộp Văn bản 273" o:spid="_x0000_s1058" type="#_x0000_t202" style="position:absolute;left:0;text-align:left;margin-left:60pt;margin-top:259.95pt;width:258.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" stroked="f">
                  <v:textbox inset="0,0,0,0">
                    <w:txbxContent>
                      <w:p w14:paraId="7F9AD8EE" w14:textId="7E8058F9" w:rsidR="009E4E78" w:rsidRPr="00E03520" w:rsidRDefault="009E4E78">
                        <w:pPr>
                          <w:pStyle w:val="Chuthich"/>
                          <w:rPr>
                            <w:rFonts w:cs="Times New Roman"/>
                            <w:noProof/>
                          </w:rPr>
                          <w:pPrChange w:id="5350" w:author="TRAN THI LY LY" w:date="2019-06-15T23:58:00Z">
                            <w:pPr>
                              <w:pStyle w:val="oancuaDanhsach"/>
                              <w:numPr>
                                <w:numId w:val="23"/>
                              </w:numPr>
                              <w:tabs>
                                <w:tab w:val="left" w:pos="450"/>
                              </w:tabs>
                              <w:ind w:left="1080" w:hanging="360"/>
                              <w:jc w:val="both"/>
                            </w:pPr>
                          </w:pPrChange>
                        </w:pPr>
                        <w:bookmarkStart w:id="5351" w:name="_Toc11537397"/>
                        <w:ins w:id="5352" w:author="TRAN THI LY LY" w:date="2019-06-15T23:58:00Z">
                          <w:r>
                            <w:t xml:space="preserve">Hình 4. </w:t>
                          </w:r>
                          <w:r>
                            <w:fldChar w:fldCharType="begin"/>
                          </w:r>
                          <w:r>
                            <w:instrText xml:space="preserve"> SEQ Hình_4. \* ARABIC </w:instrText>
                          </w:r>
                        </w:ins>
                        <w:r>
                          <w:fldChar w:fldCharType="separate"/>
                        </w:r>
                        <w:ins w:id="5353" w:author="TRAN THI LY LY" w:date="2019-06-20T23:47:00Z">
                          <w:r w:rsidR="00887B15">
                            <w:rPr>
                              <w:noProof/>
                            </w:rPr>
                            <w:t>2</w:t>
                          </w:r>
                        </w:ins>
                        <w:ins w:id="5354" w:author="TRAN THI LY LY" w:date="2019-06-15T23:58:00Z">
                          <w:r>
                            <w:fldChar w:fldCharType="end"/>
                          </w:r>
                          <w:r>
                            <w:t xml:space="preserve"> Cấu trúc các class trong ontology</w:t>
                          </w:r>
                        </w:ins>
                        <w:bookmarkEnd w:id="5351"/>
                      </w:p>
                    </w:txbxContent>
                  </v:textbox>
                  <w10:wrap type="topAndBottom"/>
                </v:shape>
              </w:pict>
            </mc:Fallback>
          </mc:AlternateContent>
        </w:r>
      </w:ins>
      <w:del w:id="5355" w:author="TRAN THI LY LY" w:date="2019-06-15T23:58:00Z">
        <w:r w:rsidR="00733A29" w:rsidRPr="00A60A16" w:rsidDel="002002CE">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FCC29FE" wp14:editId="7CF977FD">
                  <wp:simplePos x="0" y="0"/>
                  <wp:positionH relativeFrom="column">
                    <wp:posOffset>533400</wp:posOffset>
                  </wp:positionH>
                  <wp:positionV relativeFrom="paragraph">
                    <wp:posOffset>3301365</wp:posOffset>
                  </wp:positionV>
                  <wp:extent cx="3552825" cy="635"/>
                  <wp:effectExtent l="0" t="0" r="9525" b="7620"/>
                  <wp:wrapTopAndBottom/>
                  <wp:docPr id="32" name="Text Box 32"/>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793CFF2A" w14:textId="4ACA4F98" w:rsidR="009E4E78" w:rsidRPr="00FE7E12" w:rsidRDefault="009E4E78" w:rsidP="00733A29">
                              <w:pPr>
                                <w:pStyle w:val="Chuthich"/>
                                <w:rPr>
                                  <w:noProof/>
                                </w:rPr>
                              </w:pPr>
                              <w:r>
                                <w:t xml:space="preserve">Hình </w:t>
                              </w:r>
                              <w:ins w:id="5356" w:author="TRAN THI LY LY" w:date="2019-06-15T23:57:00Z">
                                <w:r>
                                  <w:t>4</w:t>
                                </w:r>
                              </w:ins>
                              <w:del w:id="5357" w:author="TRAN THI LY LY" w:date="2019-06-15T23:57:00Z">
                                <w:r w:rsidDel="00BB7E17">
                                  <w:delText>5</w:delText>
                                </w:r>
                              </w:del>
                              <w:r>
                                <w:t xml:space="preserve">. </w:t>
                              </w:r>
                              <w:del w:id="5358" w:author="TRAN THI LY LY" w:date="2019-06-15T23:57:00Z">
                                <w:r w:rsidDel="00BB7E17">
                                  <w:fldChar w:fldCharType="begin"/>
                                </w:r>
                                <w:r w:rsidDel="00BB7E17">
                                  <w:delInstrText xml:space="preserve"> SEQ Hình_5. \* ARABIC </w:delInstrText>
                                </w:r>
                                <w:r w:rsidDel="00BB7E17">
                                  <w:fldChar w:fldCharType="separate"/>
                                </w:r>
                                <w:r w:rsidDel="00BB7E17">
                                  <w:rPr>
                                    <w:noProof/>
                                  </w:rPr>
                                  <w:delText>1</w:delText>
                                </w:r>
                                <w:r w:rsidDel="00BB7E17">
                                  <w:rPr>
                                    <w:noProof/>
                                  </w:rPr>
                                  <w:fldChar w:fldCharType="end"/>
                                </w:r>
                                <w:r w:rsidDel="00BB7E17">
                                  <w:delText xml:space="preserve"> </w:delText>
                                </w:r>
                              </w:del>
                              <w:ins w:id="5359" w:author="TRAN THI LY LY" w:date="2019-06-15T23:57:00Z">
                                <w:r>
                                  <w:t xml:space="preserve">2 </w:t>
                                </w:r>
                              </w:ins>
                              <w:r>
                                <w:t>Cấu trúc các class trong ontology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C29FE" id="Text Box 32" o:spid="_x0000_s1059" type="#_x0000_t202" style="position:absolute;left:0;text-align:left;margin-left:42pt;margin-top:259.95pt;width:279.7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" stroked="f">
                  <v:textbox style="mso-fit-shape-to-text:t" inset="0,0,0,0">
                    <w:txbxContent>
                      <w:p w14:paraId="793CFF2A" w14:textId="4ACA4F98" w:rsidR="009E4E78" w:rsidRPr="00FE7E12" w:rsidRDefault="009E4E78" w:rsidP="00733A29">
                        <w:pPr>
                          <w:pStyle w:val="Chuthich"/>
                          <w:rPr>
                            <w:noProof/>
                          </w:rPr>
                        </w:pPr>
                        <w:r>
                          <w:t xml:space="preserve">Hình </w:t>
                        </w:r>
                        <w:ins w:id="5360" w:author="TRAN THI LY LY" w:date="2019-06-15T23:57:00Z">
                          <w:r>
                            <w:t>4</w:t>
                          </w:r>
                        </w:ins>
                        <w:del w:id="5361" w:author="TRAN THI LY LY" w:date="2019-06-15T23:57:00Z">
                          <w:r w:rsidDel="00BB7E17">
                            <w:delText>5</w:delText>
                          </w:r>
                        </w:del>
                        <w:r>
                          <w:t xml:space="preserve">. </w:t>
                        </w:r>
                        <w:del w:id="5362" w:author="TRAN THI LY LY" w:date="2019-06-15T23:57:00Z">
                          <w:r w:rsidDel="00BB7E17">
                            <w:fldChar w:fldCharType="begin"/>
                          </w:r>
                          <w:r w:rsidDel="00BB7E17">
                            <w:delInstrText xml:space="preserve"> SEQ Hình_5. \* ARABIC </w:delInstrText>
                          </w:r>
                          <w:r w:rsidDel="00BB7E17">
                            <w:fldChar w:fldCharType="separate"/>
                          </w:r>
                          <w:r w:rsidDel="00BB7E17">
                            <w:rPr>
                              <w:noProof/>
                            </w:rPr>
                            <w:delText>1</w:delText>
                          </w:r>
                          <w:r w:rsidDel="00BB7E17">
                            <w:rPr>
                              <w:noProof/>
                            </w:rPr>
                            <w:fldChar w:fldCharType="end"/>
                          </w:r>
                          <w:r w:rsidDel="00BB7E17">
                            <w:delText xml:space="preserve"> </w:delText>
                          </w:r>
                        </w:del>
                        <w:ins w:id="5363" w:author="TRAN THI LY LY" w:date="2019-06-15T23:57:00Z">
                          <w:r>
                            <w:t xml:space="preserve">2 </w:t>
                          </w:r>
                        </w:ins>
                        <w:r>
                          <w:t>Cấu trúc các class trong ontology</w:t>
                        </w:r>
                      </w:p>
                    </w:txbxContent>
                  </v:textbox>
                  <w10:wrap type="topAndBottom"/>
                </v:shape>
              </w:pict>
            </mc:Fallback>
          </mc:AlternateContent>
        </w:r>
      </w:del>
      <w:r w:rsidR="00095EA9" w:rsidRPr="00A60A16">
        <w:rPr>
          <w:rFonts w:ascii="Times New Roman" w:hAnsi="Times New Roman" w:cs="Times New Roman"/>
          <w:noProof/>
        </w:rPr>
        <w:drawing>
          <wp:anchor distT="0" distB="0" distL="114300" distR="114300" simplePos="0" relativeHeight="251674624" behindDoc="0" locked="0" layoutInCell="1" allowOverlap="1" wp14:anchorId="047B7619" wp14:editId="0F6E53A2">
            <wp:simplePos x="0" y="0"/>
            <wp:positionH relativeFrom="margin">
              <wp:posOffset>762000</wp:posOffset>
            </wp:positionH>
            <wp:positionV relativeFrom="paragraph">
              <wp:posOffset>384175</wp:posOffset>
            </wp:positionV>
            <wp:extent cx="2124075" cy="2857500"/>
            <wp:effectExtent l="0" t="0" r="9525" b="0"/>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24075" cy="2857500"/>
                    </a:xfrm>
                    <a:prstGeom prst="rect">
                      <a:avLst/>
                    </a:prstGeom>
                  </pic:spPr>
                </pic:pic>
              </a:graphicData>
            </a:graphic>
            <wp14:sizeRelH relativeFrom="margin">
              <wp14:pctWidth>0</wp14:pctWidth>
            </wp14:sizeRelH>
          </wp:anchor>
        </w:drawing>
      </w:r>
      <w:r w:rsidR="00812728" w:rsidRPr="00A60A16">
        <w:rPr>
          <w:rFonts w:ascii="Times New Roman" w:hAnsi="Times New Roman" w:cs="Times New Roman"/>
          <w:sz w:val="26"/>
          <w:szCs w:val="26"/>
        </w:rPr>
        <w:t>Classes</w:t>
      </w:r>
      <w:r w:rsidR="00095EA9" w:rsidRPr="00A60A16">
        <w:rPr>
          <w:rFonts w:ascii="Times New Roman" w:hAnsi="Times New Roman" w:cs="Times New Roman"/>
          <w:sz w:val="26"/>
          <w:szCs w:val="26"/>
        </w:rPr>
        <w:t>:</w:t>
      </w:r>
    </w:p>
    <w:p w14:paraId="189E5218" w14:textId="77777777" w:rsidR="00C1237B" w:rsidRPr="00A60A16" w:rsidRDefault="00C1237B" w:rsidP="00095EA9">
      <w:pPr>
        <w:tabs>
          <w:tab w:val="left" w:pos="450"/>
        </w:tabs>
        <w:jc w:val="both"/>
        <w:rPr>
          <w:rFonts w:ascii="Times New Roman" w:hAnsi="Times New Roman" w:cs="Times New Roman"/>
          <w:sz w:val="26"/>
          <w:szCs w:val="26"/>
        </w:rPr>
      </w:pPr>
    </w:p>
    <w:p w14:paraId="0CC030F3" w14:textId="77777777" w:rsidR="00C04C4C" w:rsidRPr="00A60A16" w:rsidRDefault="00C1237B" w:rsidP="00B2305C">
      <w:pPr>
        <w:pStyle w:val="oancuaDanhsach"/>
        <w:numPr>
          <w:ilvl w:val="0"/>
          <w:numId w:val="23"/>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Inviduals: </w:t>
      </w:r>
      <w:r w:rsidR="00C04C4C" w:rsidRPr="00A60A16">
        <w:rPr>
          <w:rFonts w:ascii="Times New Roman" w:hAnsi="Times New Roman" w:cs="Times New Roman"/>
          <w:sz w:val="26"/>
          <w:szCs w:val="26"/>
        </w:rPr>
        <w:t>các invidual có types là “What”, “How”, “Process”, “Task” thì có thể có các thuộc tính (data property) sau:</w:t>
      </w:r>
    </w:p>
    <w:p w14:paraId="44227FAB" w14:textId="77777777" w:rsidR="00C04C4C" w:rsidRPr="00A60A16" w:rsidRDefault="00C04C4C" w:rsidP="00C04C4C">
      <w:pPr>
        <w:pStyle w:val="oancuaDanhsach"/>
        <w:tabs>
          <w:tab w:val="left" w:pos="450"/>
        </w:tabs>
        <w:ind w:left="1080"/>
        <w:jc w:val="both"/>
        <w:rPr>
          <w:rFonts w:ascii="Times New Roman" w:hAnsi="Times New Roman" w:cs="Times New Roman"/>
          <w:sz w:val="26"/>
          <w:szCs w:val="26"/>
        </w:rPr>
      </w:pPr>
      <w:r w:rsidRPr="00A60A16">
        <w:rPr>
          <w:rFonts w:ascii="Times New Roman" w:hAnsi="Times New Roman" w:cs="Times New Roman"/>
          <w:sz w:val="26"/>
          <w:szCs w:val="26"/>
        </w:rPr>
        <w:t>-</w:t>
      </w:r>
      <w:r w:rsidRPr="00A60A16">
        <w:rPr>
          <w:rFonts w:ascii="Times New Roman" w:hAnsi="Times New Roman" w:cs="Times New Roman"/>
          <w:sz w:val="26"/>
          <w:szCs w:val="26"/>
        </w:rPr>
        <w:tab/>
        <w:t>Response: Phản hồi bằng văn bản dùng để chatbot trả lời cho người dùng.</w:t>
      </w:r>
    </w:p>
    <w:p w14:paraId="7A888F18" w14:textId="77777777" w:rsidR="00C04C4C" w:rsidRPr="00A60A16" w:rsidRDefault="00C04C4C" w:rsidP="00C04C4C">
      <w:pPr>
        <w:pStyle w:val="oancuaDanhsach"/>
        <w:tabs>
          <w:tab w:val="left" w:pos="450"/>
        </w:tabs>
        <w:ind w:left="1080"/>
        <w:jc w:val="both"/>
        <w:rPr>
          <w:rFonts w:ascii="Times New Roman" w:hAnsi="Times New Roman" w:cs="Times New Roman"/>
          <w:sz w:val="26"/>
          <w:szCs w:val="26"/>
        </w:rPr>
      </w:pPr>
      <w:r w:rsidRPr="00A60A16">
        <w:rPr>
          <w:rFonts w:ascii="Times New Roman" w:hAnsi="Times New Roman" w:cs="Times New Roman"/>
          <w:sz w:val="26"/>
          <w:szCs w:val="26"/>
        </w:rPr>
        <w:t>-</w:t>
      </w:r>
      <w:r w:rsidRPr="00A60A16">
        <w:rPr>
          <w:rFonts w:ascii="Times New Roman" w:hAnsi="Times New Roman" w:cs="Times New Roman"/>
          <w:sz w:val="26"/>
          <w:szCs w:val="26"/>
        </w:rPr>
        <w:tab/>
        <w:t>hasURL: Đường dẫn đến trang tham khảo cho câu hỏi đó. (Task thì không cần vì URL giống với process)</w:t>
      </w:r>
    </w:p>
    <w:p w14:paraId="63E692F6" w14:textId="77777777" w:rsidR="00C04C4C" w:rsidRPr="00A60A16" w:rsidRDefault="00C04C4C" w:rsidP="00C04C4C">
      <w:pPr>
        <w:pStyle w:val="oancuaDanhsach"/>
        <w:tabs>
          <w:tab w:val="left" w:pos="450"/>
        </w:tabs>
        <w:ind w:left="1080"/>
        <w:jc w:val="both"/>
        <w:rPr>
          <w:rFonts w:ascii="Times New Roman" w:hAnsi="Times New Roman" w:cs="Times New Roman"/>
          <w:sz w:val="26"/>
          <w:szCs w:val="26"/>
        </w:rPr>
      </w:pPr>
      <w:r w:rsidRPr="00A60A16">
        <w:rPr>
          <w:rFonts w:ascii="Times New Roman" w:hAnsi="Times New Roman" w:cs="Times New Roman"/>
          <w:sz w:val="26"/>
          <w:szCs w:val="26"/>
        </w:rPr>
        <w:t>-</w:t>
      </w:r>
      <w:r w:rsidRPr="00A60A16">
        <w:rPr>
          <w:rFonts w:ascii="Times New Roman" w:hAnsi="Times New Roman" w:cs="Times New Roman"/>
          <w:sz w:val="26"/>
          <w:szCs w:val="26"/>
        </w:rPr>
        <w:tab/>
        <w:t>hasVideo: Đường dẫn đến Video hướng dẫn.</w:t>
      </w:r>
    </w:p>
    <w:p w14:paraId="1FA0E254" w14:textId="77777777" w:rsidR="00C04C4C" w:rsidRPr="00A60A16" w:rsidRDefault="00C04C4C" w:rsidP="00C04C4C">
      <w:pPr>
        <w:pStyle w:val="oancuaDanhsach"/>
        <w:tabs>
          <w:tab w:val="left" w:pos="450"/>
        </w:tabs>
        <w:ind w:left="1080"/>
        <w:jc w:val="both"/>
        <w:rPr>
          <w:rFonts w:ascii="Times New Roman" w:hAnsi="Times New Roman" w:cs="Times New Roman"/>
          <w:sz w:val="26"/>
          <w:szCs w:val="26"/>
        </w:rPr>
      </w:pPr>
      <w:r w:rsidRPr="00A60A16">
        <w:rPr>
          <w:rFonts w:ascii="Times New Roman" w:hAnsi="Times New Roman" w:cs="Times New Roman"/>
          <w:sz w:val="26"/>
          <w:szCs w:val="26"/>
        </w:rPr>
        <w:t>-</w:t>
      </w:r>
      <w:r w:rsidRPr="00A60A16">
        <w:rPr>
          <w:rFonts w:ascii="Times New Roman" w:hAnsi="Times New Roman" w:cs="Times New Roman"/>
          <w:sz w:val="26"/>
          <w:szCs w:val="26"/>
        </w:rPr>
        <w:tab/>
        <w:t>hasImage: Hình ảnh bổ sung cho câu trả lời, được lưu dưới dạng image base64.</w:t>
      </w:r>
    </w:p>
    <w:p w14:paraId="7A1766C3" w14:textId="797FFF1C" w:rsidR="000346AC" w:rsidRPr="00A60A16" w:rsidRDefault="002002CE" w:rsidP="00095EA9">
      <w:pPr>
        <w:tabs>
          <w:tab w:val="left" w:pos="450"/>
        </w:tabs>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69184" behindDoc="0" locked="0" layoutInCell="1" allowOverlap="1" wp14:anchorId="3E6AD2FA" wp14:editId="1C978679">
                <wp:simplePos x="0" y="0"/>
                <wp:positionH relativeFrom="column">
                  <wp:posOffset>0</wp:posOffset>
                </wp:positionH>
                <wp:positionV relativeFrom="paragraph">
                  <wp:posOffset>3505200</wp:posOffset>
                </wp:positionV>
                <wp:extent cx="6012815" cy="635"/>
                <wp:effectExtent l="0" t="0" r="0" b="0"/>
                <wp:wrapTopAndBottom/>
                <wp:docPr id="275" name="Hộp Văn bản 275"/>
                <wp:cNvGraphicFramePr/>
                <a:graphic xmlns:a="http://schemas.openxmlformats.org/drawingml/2006/main">
                  <a:graphicData uri="http://schemas.microsoft.com/office/word/2010/wordprocessingShape">
                    <wps:wsp>
                      <wps:cNvSpPr txBox="1"/>
                      <wps:spPr>
                        <a:xfrm>
                          <a:off x="0" y="0"/>
                          <a:ext cx="6012815" cy="635"/>
                        </a:xfrm>
                        <a:prstGeom prst="rect">
                          <a:avLst/>
                        </a:prstGeom>
                        <a:solidFill>
                          <a:prstClr val="white"/>
                        </a:solidFill>
                        <a:ln>
                          <a:noFill/>
                        </a:ln>
                      </wps:spPr>
                      <wps:txbx>
                        <w:txbxContent>
                          <w:p w14:paraId="538391DF" w14:textId="0DE93AD3" w:rsidR="009E4E78" w:rsidRPr="00C72943" w:rsidRDefault="009E4E78" w:rsidP="002002CE">
                            <w:pPr>
                              <w:pStyle w:val="Chuthich"/>
                              <w:rPr>
                                <w:rFonts w:cs="Times New Roman"/>
                                <w:noProof/>
                              </w:rPr>
                            </w:pPr>
                            <w:bookmarkStart w:id="5364" w:name="_Toc11537398"/>
                            <w:r>
                              <w:t xml:space="preserve">Hình 4. </w:t>
                            </w:r>
                            <w:fldSimple w:instr=" SEQ Hình_4. \* ARABIC ">
                              <w:r w:rsidR="00887B15">
                                <w:rPr>
                                  <w:noProof/>
                                </w:rPr>
                                <w:t>3</w:t>
                              </w:r>
                            </w:fldSimple>
                            <w:r>
                              <w:t xml:space="preserve"> Ành chụp dữ liệu ontology chuẩn bị cho câu hỏi “how mack local adjustments in camera raw”.</w:t>
                            </w:r>
                            <w:bookmarkEnd w:id="5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AD2FA" id="Hộp Văn bản 275" o:spid="_x0000_s1060" type="#_x0000_t202" style="position:absolute;left:0;text-align:left;margin-left:0;margin-top:276pt;width:473.4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" stroked="f">
                <v:textbox style="mso-fit-shape-to-text:t" inset="0,0,0,0">
                  <w:txbxContent>
                    <w:p w14:paraId="538391DF" w14:textId="0DE93AD3" w:rsidR="009E4E78" w:rsidRPr="00C72943" w:rsidRDefault="009E4E78" w:rsidP="002002CE">
                      <w:pPr>
                        <w:pStyle w:val="Chuthich"/>
                        <w:rPr>
                          <w:rFonts w:cs="Times New Roman"/>
                          <w:noProof/>
                        </w:rPr>
                      </w:pPr>
                      <w:bookmarkStart w:id="5365" w:name="_Toc11537398"/>
                      <w:r>
                        <w:t xml:space="preserve">Hình 4. </w:t>
                      </w:r>
                      <w:fldSimple w:instr=" SEQ Hình_4. \* ARABIC ">
                        <w:r w:rsidR="00887B15">
                          <w:rPr>
                            <w:noProof/>
                          </w:rPr>
                          <w:t>3</w:t>
                        </w:r>
                      </w:fldSimple>
                      <w:r>
                        <w:t xml:space="preserve"> Ành chụp dữ liệu ontology chuẩn bị cho câu hỏi “how mack local adjustments in camera raw”.</w:t>
                      </w:r>
                      <w:bookmarkEnd w:id="5365"/>
                    </w:p>
                  </w:txbxContent>
                </v:textbox>
                <w10:wrap type="topAndBottom"/>
              </v:shape>
            </w:pict>
          </mc:Fallback>
        </mc:AlternateContent>
      </w:r>
      <w:r w:rsidR="00095EA9" w:rsidRPr="00A60A16">
        <w:rPr>
          <w:rFonts w:ascii="Times New Roman" w:hAnsi="Times New Roman" w:cs="Times New Roman"/>
          <w:noProof/>
        </w:rPr>
        <w:drawing>
          <wp:anchor distT="0" distB="0" distL="114300" distR="114300" simplePos="0" relativeHeight="251676672" behindDoc="0" locked="0" layoutInCell="1" allowOverlap="1" wp14:anchorId="735A5EB4" wp14:editId="54F46981">
            <wp:simplePos x="0" y="0"/>
            <wp:positionH relativeFrom="margin">
              <wp:posOffset>0</wp:posOffset>
            </wp:positionH>
            <wp:positionV relativeFrom="paragraph">
              <wp:posOffset>323850</wp:posOffset>
            </wp:positionV>
            <wp:extent cx="6012815" cy="3124200"/>
            <wp:effectExtent l="0" t="0" r="6985" b="0"/>
            <wp:wrapTopAndBottom/>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12815" cy="3124200"/>
                    </a:xfrm>
                    <a:prstGeom prst="rect">
                      <a:avLst/>
                    </a:prstGeom>
                  </pic:spPr>
                </pic:pic>
              </a:graphicData>
            </a:graphic>
            <wp14:sizeRelH relativeFrom="margin">
              <wp14:pctWidth>0</wp14:pctWidth>
            </wp14:sizeRelH>
            <wp14:sizeRelV relativeFrom="margin">
              <wp14:pctHeight>0</wp14:pctHeight>
            </wp14:sizeRelV>
          </wp:anchor>
        </w:drawing>
      </w:r>
    </w:p>
    <w:p w14:paraId="0A79F7A2" w14:textId="77777777" w:rsidR="00774C52" w:rsidRDefault="000346AC" w:rsidP="00774C52">
      <w:pPr>
        <w:keepNext/>
        <w:tabs>
          <w:tab w:val="left" w:pos="450"/>
        </w:tabs>
        <w:jc w:val="both"/>
      </w:pPr>
      <w:r w:rsidRPr="00A60A16">
        <w:rPr>
          <w:rFonts w:ascii="Times New Roman" w:hAnsi="Times New Roman" w:cs="Times New Roman"/>
          <w:noProof/>
        </w:rPr>
        <w:lastRenderedPageBreak/>
        <w:drawing>
          <wp:inline distT="0" distB="0" distL="0" distR="0" wp14:anchorId="523B2480" wp14:editId="41F42661">
            <wp:extent cx="6030458" cy="3228975"/>
            <wp:effectExtent l="0" t="0" r="889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35978" cy="3231931"/>
                    </a:xfrm>
                    <a:prstGeom prst="rect">
                      <a:avLst/>
                    </a:prstGeom>
                  </pic:spPr>
                </pic:pic>
              </a:graphicData>
            </a:graphic>
          </wp:inline>
        </w:drawing>
      </w:r>
    </w:p>
    <w:p w14:paraId="3CD22543" w14:textId="0B87C7ED" w:rsidR="002002CE" w:rsidRPr="00774C52" w:rsidRDefault="00774C52" w:rsidP="00774C52">
      <w:pPr>
        <w:pStyle w:val="Chuthich"/>
        <w:jc w:val="both"/>
        <w:rPr>
          <w:rFonts w:cs="Times New Roman"/>
        </w:rPr>
      </w:pPr>
      <w:bookmarkStart w:id="5366" w:name="_Toc11537399"/>
      <w:r>
        <w:t xml:space="preserve">Hình 4. </w:t>
      </w:r>
      <w:fldSimple w:instr=" SEQ Hình_4. \* ARABIC ">
        <w:r w:rsidR="00887B15">
          <w:rPr>
            <w:noProof/>
          </w:rPr>
          <w:t>4</w:t>
        </w:r>
      </w:fldSimple>
      <w:r>
        <w:t xml:space="preserve"> </w:t>
      </w:r>
      <w:r w:rsidRPr="00FF35D0">
        <w:rPr>
          <w:rFonts w:cs="Times New Roman"/>
        </w:rPr>
        <w:t>Ả</w:t>
      </w:r>
      <w:r w:rsidRPr="004C6674">
        <w:rPr>
          <w:rFonts w:cs="Times New Roman"/>
        </w:rPr>
        <w:t>nh ch</w:t>
      </w:r>
      <w:r w:rsidRPr="00C85AB0">
        <w:rPr>
          <w:rFonts w:cs="Times New Roman"/>
        </w:rPr>
        <w:t>ụ</w:t>
      </w:r>
      <w:r w:rsidRPr="00A15433">
        <w:rPr>
          <w:rFonts w:cs="Times New Roman"/>
        </w:rPr>
        <w:t>p d</w:t>
      </w:r>
      <w:r w:rsidRPr="000B797C">
        <w:rPr>
          <w:rFonts w:cs="Times New Roman"/>
        </w:rPr>
        <w:t>ữ</w:t>
      </w:r>
      <w:r w:rsidRPr="00060118">
        <w:rPr>
          <w:rFonts w:cs="Times New Roman"/>
        </w:rPr>
        <w:t xml:space="preserve"> liệ</w:t>
      </w:r>
      <w:r w:rsidRPr="00920C63">
        <w:rPr>
          <w:rFonts w:cs="Times New Roman"/>
        </w:rPr>
        <w:t>u ontology chuẩn b</w:t>
      </w:r>
      <w:r w:rsidRPr="00DF05B9">
        <w:rPr>
          <w:rFonts w:cs="Times New Roman"/>
        </w:rPr>
        <w:t>ị cho process “Apply local adjustments with adj</w:t>
      </w:r>
      <w:r w:rsidRPr="00A60A16">
        <w:rPr>
          <w:rFonts w:cs="Times New Roman"/>
        </w:rPr>
        <w:t>ustment brush tool” là một process của câu hỏi how trong hình 4.6</w:t>
      </w:r>
      <w:bookmarkEnd w:id="5366"/>
    </w:p>
    <w:p w14:paraId="4B251702" w14:textId="77777777" w:rsidR="00812728" w:rsidRPr="00A60A16" w:rsidRDefault="00C1237B" w:rsidP="007D3873">
      <w:p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Một số ràng buộc nhằm đảm bảo</w:t>
      </w:r>
      <w:r w:rsidR="008100F3" w:rsidRPr="00A60A16">
        <w:rPr>
          <w:rFonts w:ascii="Times New Roman" w:hAnsi="Times New Roman" w:cs="Times New Roman"/>
          <w:sz w:val="26"/>
          <w:szCs w:val="26"/>
        </w:rPr>
        <w:t xml:space="preserve"> độ chính xác khi truy vấn ontology:</w:t>
      </w:r>
    </w:p>
    <w:p w14:paraId="68F08D8D" w14:textId="77777777" w:rsidR="008100F3" w:rsidRPr="00A60A16" w:rsidRDefault="00095EA9" w:rsidP="007D3873">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 </w:t>
      </w:r>
      <w:r w:rsidR="008100F3" w:rsidRPr="00A60A16">
        <w:rPr>
          <w:rFonts w:ascii="Times New Roman" w:hAnsi="Times New Roman" w:cs="Times New Roman"/>
          <w:sz w:val="26"/>
          <w:szCs w:val="26"/>
        </w:rPr>
        <w:t xml:space="preserve">Một invidual phải có ít nhất 1 </w:t>
      </w:r>
      <w:r w:rsidRPr="00A60A16">
        <w:rPr>
          <w:rFonts w:ascii="Times New Roman" w:hAnsi="Times New Roman" w:cs="Times New Roman"/>
          <w:sz w:val="26"/>
          <w:szCs w:val="26"/>
        </w:rPr>
        <w:t>types là class</w:t>
      </w:r>
      <w:r w:rsidR="008100F3" w:rsidRPr="00A60A16">
        <w:rPr>
          <w:rFonts w:ascii="Times New Roman" w:hAnsi="Times New Roman" w:cs="Times New Roman"/>
          <w:sz w:val="26"/>
          <w:szCs w:val="26"/>
        </w:rPr>
        <w:t>.</w:t>
      </w:r>
    </w:p>
    <w:p w14:paraId="6F7354A7" w14:textId="77777777" w:rsidR="008100F3" w:rsidRPr="00A60A16" w:rsidRDefault="00095EA9" w:rsidP="007D3873">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 </w:t>
      </w:r>
      <w:r w:rsidR="008100F3" w:rsidRPr="00A60A16">
        <w:rPr>
          <w:rFonts w:ascii="Times New Roman" w:hAnsi="Times New Roman" w:cs="Times New Roman"/>
          <w:sz w:val="26"/>
          <w:szCs w:val="26"/>
        </w:rPr>
        <w:t>Một invidual phải có data property Response hoặc hasVideo thì chatbot mới có thể phản hồi lại nếu invidual này được truy vấn.</w:t>
      </w:r>
    </w:p>
    <w:p w14:paraId="3683833A" w14:textId="77777777" w:rsidR="008100F3" w:rsidRPr="00A60A16" w:rsidRDefault="00095EA9" w:rsidP="007D3873">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 </w:t>
      </w:r>
      <w:r w:rsidR="008100F3" w:rsidRPr="00A60A16">
        <w:rPr>
          <w:rFonts w:ascii="Times New Roman" w:hAnsi="Times New Roman" w:cs="Times New Roman"/>
          <w:sz w:val="26"/>
          <w:szCs w:val="26"/>
        </w:rPr>
        <w:t>Invidual là Task thì sẽ được đặt tên bằng Invidual Process + “_step” + STT của Task.</w:t>
      </w:r>
    </w:p>
    <w:p w14:paraId="6E4E2BF2" w14:textId="77777777" w:rsidR="00C04C4C" w:rsidRPr="00A60A16" w:rsidRDefault="00C04C4C" w:rsidP="007D3873">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 Invidual mà thuộc class “How” thì bắt buộc phải có ít nhất một mối quan hệ “hasProcess” đến process. Process này có thể là chính câu hỏi how (đối với câu how chỉ có một cách xử lí</w:t>
      </w:r>
      <w:r w:rsidR="0042591C" w:rsidRPr="00A60A16">
        <w:rPr>
          <w:rFonts w:ascii="Times New Roman" w:hAnsi="Times New Roman" w:cs="Times New Roman"/>
          <w:sz w:val="26"/>
          <w:szCs w:val="26"/>
        </w:rPr>
        <w:t xml:space="preserve"> – vậy thì câu how này cũng phải thuộc class Process</w:t>
      </w:r>
      <w:r w:rsidRPr="00A60A16">
        <w:rPr>
          <w:rFonts w:ascii="Times New Roman" w:hAnsi="Times New Roman" w:cs="Times New Roman"/>
          <w:sz w:val="26"/>
          <w:szCs w:val="26"/>
        </w:rPr>
        <w:t>)</w:t>
      </w:r>
    </w:p>
    <w:p w14:paraId="47F8E7FD" w14:textId="77777777" w:rsidR="00C1237B" w:rsidRPr="00A60A16" w:rsidRDefault="00095EA9" w:rsidP="007D3873">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 Tên các invidual phải được</w:t>
      </w:r>
      <w:r w:rsidR="008100F3" w:rsidRPr="00A60A16">
        <w:rPr>
          <w:rFonts w:ascii="Times New Roman" w:hAnsi="Times New Roman" w:cs="Times New Roman"/>
          <w:sz w:val="26"/>
          <w:szCs w:val="26"/>
        </w:rPr>
        <w:t xml:space="preserve"> in hoa chữ cái đầu.</w:t>
      </w:r>
      <w:r w:rsidRPr="00A60A16">
        <w:rPr>
          <w:rFonts w:ascii="Times New Roman" w:hAnsi="Times New Roman" w:cs="Times New Roman"/>
          <w:sz w:val="26"/>
          <w:szCs w:val="26"/>
        </w:rPr>
        <w:t xml:space="preserve"> Tên các object, operation gồm 2 kí tự trở lên gộp lại thì phải in hoa chữ cái đầu và được ghép lại với nhau bằng dấu gạch dưới “_”.</w:t>
      </w:r>
    </w:p>
    <w:p w14:paraId="32E89F2A" w14:textId="77777777" w:rsidR="00C04C4C" w:rsidRPr="00A60A16" w:rsidRDefault="00C04C4C" w:rsidP="007D3873">
      <w:pPr>
        <w:pStyle w:val="oancuaDanhsach"/>
        <w:numPr>
          <w:ilvl w:val="0"/>
          <w:numId w:val="2"/>
        </w:numPr>
        <w:tabs>
          <w:tab w:val="left" w:pos="450"/>
        </w:tabs>
        <w:jc w:val="both"/>
        <w:rPr>
          <w:rFonts w:ascii="Times New Roman" w:hAnsi="Times New Roman" w:cs="Times New Roman"/>
          <w:sz w:val="26"/>
          <w:szCs w:val="26"/>
        </w:rPr>
      </w:pPr>
      <w:r w:rsidRPr="00A60A16">
        <w:rPr>
          <w:rFonts w:ascii="Times New Roman" w:hAnsi="Times New Roman" w:cs="Times New Roman"/>
          <w:sz w:val="26"/>
          <w:szCs w:val="26"/>
        </w:rPr>
        <w:t xml:space="preserve"> Các invidual là how, what hoặc process thì phải có thuộc tính hasURL là đường dẫn đến tài liệu tham khảo. (Luật này chúng tôi áp dụng cho dữ liệu của adobe photoshop, ghi nguồn nhằm mục đích đảm bảo tính chính xác của dữ liệu nhưng với các phần mềm khác nếu không có đường dẫn đến dữ liệu thì cũng không có </w:t>
      </w:r>
      <w:r w:rsidRPr="00A60A16">
        <w:rPr>
          <w:rFonts w:ascii="Times New Roman" w:hAnsi="Times New Roman" w:cs="Times New Roman"/>
          <w:sz w:val="26"/>
          <w:szCs w:val="26"/>
        </w:rPr>
        <w:lastRenderedPageBreak/>
        <w:t>vấn đề gì, nếu người phát triển sản phẩm có thể tự đảm bảo tính chính xác của dữ liệu).</w:t>
      </w:r>
    </w:p>
    <w:p w14:paraId="212EE853" w14:textId="77777777" w:rsidR="008100F3" w:rsidRPr="00A60A16" w:rsidRDefault="008100F3" w:rsidP="007D3873">
      <w:pPr>
        <w:pStyle w:val="oancuaDanhsach"/>
        <w:tabs>
          <w:tab w:val="left" w:pos="450"/>
        </w:tabs>
        <w:jc w:val="both"/>
        <w:rPr>
          <w:rFonts w:ascii="Times New Roman" w:hAnsi="Times New Roman" w:cs="Times New Roman"/>
          <w:sz w:val="26"/>
          <w:szCs w:val="26"/>
        </w:rPr>
      </w:pPr>
    </w:p>
    <w:p w14:paraId="34A90704" w14:textId="77777777" w:rsidR="008417A5" w:rsidRPr="00A9201D" w:rsidRDefault="008417A5">
      <w:pPr>
        <w:pStyle w:val="u3"/>
        <w:rPr>
          <w:ins w:id="5367" w:author="Admin" w:date="2019-06-11T18:35:00Z"/>
          <w:rFonts w:cs="Times New Roman"/>
          <w:szCs w:val="26"/>
        </w:rPr>
        <w:pPrChange w:id="5368" w:author="Ly Tran Thi Ly" w:date="2019-06-14T17:33:00Z">
          <w:pPr>
            <w:pStyle w:val="u4"/>
            <w:tabs>
              <w:tab w:val="left" w:pos="450"/>
            </w:tabs>
            <w:spacing w:before="0"/>
            <w:jc w:val="both"/>
          </w:pPr>
        </w:pPrChange>
      </w:pPr>
      <w:bookmarkStart w:id="5369" w:name="_Toc11966335"/>
      <w:ins w:id="5370" w:author="Admin" w:date="2019-06-11T18:35:00Z">
        <w:r w:rsidRPr="00FF35D0">
          <w:rPr>
            <w:rFonts w:cs="Times New Roman"/>
            <w:szCs w:val="26"/>
          </w:rPr>
          <w:t>4</w:t>
        </w:r>
        <w:del w:id="5371" w:author="Ly Tran Thi Ly" w:date="2019-06-14T17:18:00Z">
          <w:r w:rsidRPr="00FF35D0" w:rsidDel="00404505">
            <w:rPr>
              <w:rFonts w:cs="Times New Roman"/>
              <w:szCs w:val="26"/>
            </w:rPr>
            <w:delText>.2</w:delText>
          </w:r>
        </w:del>
        <w:r w:rsidRPr="00FF35D0">
          <w:rPr>
            <w:rFonts w:cs="Times New Roman"/>
            <w:szCs w:val="26"/>
          </w:rPr>
          <w:t>.2.2 Cài đ</w:t>
        </w:r>
        <w:r w:rsidRPr="004C6674">
          <w:rPr>
            <w:rFonts w:cs="Times New Roman"/>
            <w:szCs w:val="26"/>
          </w:rPr>
          <w:t>ặ</w:t>
        </w:r>
        <w:r w:rsidRPr="00A9201D">
          <w:rPr>
            <w:rFonts w:cs="Times New Roman"/>
            <w:szCs w:val="26"/>
          </w:rPr>
          <w:t>t RASA</w:t>
        </w:r>
        <w:bookmarkEnd w:id="5369"/>
      </w:ins>
    </w:p>
    <w:p w14:paraId="537EEBA2" w14:textId="77777777" w:rsidR="008417A5" w:rsidRDefault="008417A5" w:rsidP="008417A5">
      <w:pPr>
        <w:pStyle w:val="u4"/>
        <w:tabs>
          <w:tab w:val="left" w:pos="450"/>
        </w:tabs>
        <w:spacing w:before="0"/>
        <w:jc w:val="both"/>
        <w:rPr>
          <w:ins w:id="5372" w:author="Admin" w:date="2019-06-11T18:35:00Z"/>
          <w:rFonts w:cs="Times New Roman"/>
          <w:szCs w:val="26"/>
        </w:rPr>
      </w:pPr>
      <w:ins w:id="5373" w:author="Admin" w:date="2019-06-11T18:35:00Z">
        <w:r w:rsidRPr="00377C0D">
          <w:rPr>
            <w:rFonts w:cs="Times New Roman"/>
            <w:szCs w:val="26"/>
          </w:rPr>
          <w:t xml:space="preserve"> </w:t>
        </w:r>
        <w:bookmarkStart w:id="5374" w:name="_Toc11966336"/>
        <w:r>
          <w:rPr>
            <w:rFonts w:cs="Times New Roman"/>
            <w:szCs w:val="26"/>
          </w:rPr>
          <w:t>4</w:t>
        </w:r>
        <w:del w:id="5375" w:author="Ly Tran Thi Ly" w:date="2019-06-14T17:18:00Z">
          <w:r w:rsidDel="00404505">
            <w:rPr>
              <w:rFonts w:cs="Times New Roman"/>
              <w:szCs w:val="26"/>
            </w:rPr>
            <w:delText>.2</w:delText>
          </w:r>
        </w:del>
        <w:r>
          <w:rPr>
            <w:rFonts w:cs="Times New Roman"/>
            <w:szCs w:val="26"/>
          </w:rPr>
          <w:t>.2.2.1 Cài đặt Rasa NLU</w:t>
        </w:r>
        <w:bookmarkEnd w:id="5374"/>
      </w:ins>
    </w:p>
    <w:p w14:paraId="4722951F" w14:textId="31C141AB" w:rsidR="008417A5" w:rsidRDefault="009B3751">
      <w:pPr>
        <w:jc w:val="both"/>
        <w:rPr>
          <w:ins w:id="5376" w:author="Admin" w:date="2019-06-11T18:35:00Z"/>
          <w:rFonts w:cs="Times New Roman"/>
          <w:szCs w:val="26"/>
        </w:rPr>
        <w:pPrChange w:id="5377" w:author="TRAN THI LY LY" w:date="2019-06-15T10:32:00Z">
          <w:pPr>
            <w:pStyle w:val="u4"/>
            <w:tabs>
              <w:tab w:val="left" w:pos="450"/>
            </w:tabs>
            <w:spacing w:before="0"/>
            <w:jc w:val="both"/>
          </w:pPr>
        </w:pPrChange>
      </w:pPr>
      <w:ins w:id="5378" w:author="TRAN THI LY LY" w:date="2019-06-15T09:30:00Z">
        <w:r>
          <w:rPr>
            <w:noProof/>
          </w:rPr>
          <mc:AlternateContent>
            <mc:Choice Requires="wps">
              <w:drawing>
                <wp:anchor distT="0" distB="0" distL="114300" distR="114300" simplePos="0" relativeHeight="251816960" behindDoc="0" locked="0" layoutInCell="1" allowOverlap="1" wp14:anchorId="2028DBDF" wp14:editId="7E1DFEFC">
                  <wp:simplePos x="0" y="0"/>
                  <wp:positionH relativeFrom="column">
                    <wp:posOffset>114300</wp:posOffset>
                  </wp:positionH>
                  <wp:positionV relativeFrom="paragraph">
                    <wp:posOffset>3200400</wp:posOffset>
                  </wp:positionV>
                  <wp:extent cx="5715000" cy="635"/>
                  <wp:effectExtent l="0" t="0" r="0" b="0"/>
                  <wp:wrapTopAndBottom/>
                  <wp:docPr id="227" name="Hộp Văn bản 22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996DAEF" w14:textId="5F9E7EC9" w:rsidR="009E4E78" w:rsidRPr="00F5621C" w:rsidRDefault="009E4E78">
                              <w:pPr>
                                <w:pStyle w:val="Chuthich"/>
                                <w:rPr>
                                  <w:noProof/>
                                </w:rPr>
                                <w:pPrChange w:id="5379" w:author="TRAN THI LY LY" w:date="2019-06-15T09:30:00Z">
                                  <w:pPr/>
                                </w:pPrChange>
                              </w:pPr>
                              <w:ins w:id="5380" w:author="TRAN THI LY LY" w:date="2019-06-15T09:30:00Z">
                                <w:r>
                                  <w:t xml:space="preserve">Hình 4. </w:t>
                                </w:r>
                              </w:ins>
                              <w:ins w:id="5381" w:author="TRAN THI LY LY" w:date="2019-06-15T23:58:00Z">
                                <w:r>
                                  <w:t>5</w:t>
                                </w:r>
                              </w:ins>
                              <w:ins w:id="5382" w:author="TRAN THI LY LY" w:date="2019-06-15T09:30:00Z">
                                <w:r>
                                  <w:t xml:space="preserve"> Đoạn code cấu hình pipeline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8DBDF" id="Hộp Văn bản 227" o:spid="_x0000_s1061" type="#_x0000_t202" style="position:absolute;left:0;text-align:left;margin-left:9pt;margin-top:252pt;width:450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" stroked="f">
                  <v:textbox style="mso-fit-shape-to-text:t" inset="0,0,0,0">
                    <w:txbxContent>
                      <w:p w14:paraId="6996DAEF" w14:textId="5F9E7EC9" w:rsidR="009E4E78" w:rsidRPr="00F5621C" w:rsidRDefault="009E4E78">
                        <w:pPr>
                          <w:pStyle w:val="Chuthich"/>
                          <w:rPr>
                            <w:noProof/>
                          </w:rPr>
                          <w:pPrChange w:id="5383" w:author="TRAN THI LY LY" w:date="2019-06-15T09:30:00Z">
                            <w:pPr/>
                          </w:pPrChange>
                        </w:pPr>
                        <w:ins w:id="5384" w:author="TRAN THI LY LY" w:date="2019-06-15T09:30:00Z">
                          <w:r>
                            <w:t xml:space="preserve">Hình 4. </w:t>
                          </w:r>
                        </w:ins>
                        <w:ins w:id="5385" w:author="TRAN THI LY LY" w:date="2019-06-15T23:58:00Z">
                          <w:r>
                            <w:t>5</w:t>
                          </w:r>
                        </w:ins>
                        <w:ins w:id="5386" w:author="TRAN THI LY LY" w:date="2019-06-15T09:30:00Z">
                          <w:r>
                            <w:t xml:space="preserve"> Đoạn code cấu hình pipeline</w:t>
                          </w:r>
                        </w:ins>
                      </w:p>
                    </w:txbxContent>
                  </v:textbox>
                  <w10:wrap type="topAndBottom"/>
                </v:shape>
              </w:pict>
            </mc:Fallback>
          </mc:AlternateContent>
        </w:r>
      </w:ins>
      <w:ins w:id="5387" w:author="TRAN THI LY LY" w:date="2019-06-16T00:22:00Z">
        <w:r w:rsidR="00540E59">
          <w:rPr>
            <w:noProof/>
          </w:rPr>
          <mc:AlternateContent>
            <mc:Choice Requires="wps">
              <w:drawing>
                <wp:anchor distT="0" distB="0" distL="114300" distR="114300" simplePos="0" relativeHeight="251875328" behindDoc="0" locked="0" layoutInCell="1" allowOverlap="1" wp14:anchorId="5E011336" wp14:editId="6DCAF715">
                  <wp:simplePos x="0" y="0"/>
                  <wp:positionH relativeFrom="column">
                    <wp:posOffset>114300</wp:posOffset>
                  </wp:positionH>
                  <wp:positionV relativeFrom="paragraph">
                    <wp:posOffset>3200400</wp:posOffset>
                  </wp:positionV>
                  <wp:extent cx="5715000" cy="635"/>
                  <wp:effectExtent l="0" t="0" r="0" b="0"/>
                  <wp:wrapTopAndBottom/>
                  <wp:docPr id="278" name="Hộp Văn bản 278"/>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047E8F9" w14:textId="5C1DCBA7" w:rsidR="009E4E78" w:rsidRPr="0050008B" w:rsidRDefault="009E4E78">
                              <w:pPr>
                                <w:pStyle w:val="Chuthich"/>
                                <w:rPr>
                                  <w:noProof/>
                                </w:rPr>
                                <w:pPrChange w:id="5388" w:author="TRAN THI LY LY" w:date="2019-06-16T00:22:00Z">
                                  <w:pPr>
                                    <w:jc w:val="both"/>
                                  </w:pPr>
                                </w:pPrChange>
                              </w:pPr>
                              <w:bookmarkStart w:id="5389" w:name="_Toc11537400"/>
                              <w:ins w:id="5390" w:author="TRAN THI LY LY" w:date="2019-06-16T00:22:00Z">
                                <w:r>
                                  <w:t xml:space="preserve">Hình 4. </w:t>
                                </w:r>
                                <w:r>
                                  <w:fldChar w:fldCharType="begin"/>
                                </w:r>
                                <w:r>
                                  <w:instrText xml:space="preserve"> SEQ Hình_4. \* ARABIC </w:instrText>
                                </w:r>
                              </w:ins>
                              <w:r>
                                <w:fldChar w:fldCharType="separate"/>
                              </w:r>
                              <w:ins w:id="5391" w:author="TRAN THI LY LY" w:date="2019-06-20T23:47:00Z">
                                <w:r w:rsidR="00887B15">
                                  <w:rPr>
                                    <w:noProof/>
                                  </w:rPr>
                                  <w:t>5</w:t>
                                </w:r>
                              </w:ins>
                              <w:ins w:id="5392" w:author="TRAN THI LY LY" w:date="2019-06-16T00:22:00Z">
                                <w:r>
                                  <w:fldChar w:fldCharType="end"/>
                                </w:r>
                                <w:r w:rsidRPr="00540E59">
                                  <w:t xml:space="preserve"> </w:t>
                                </w:r>
                                <w:r>
                                  <w:t>Đoạn code cấu hình pipeline</w:t>
                                </w:r>
                              </w:ins>
                              <w:bookmarkEnd w:id="5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11336" id="Hộp Văn bản 278" o:spid="_x0000_s1062" type="#_x0000_t202" style="position:absolute;left:0;text-align:left;margin-left:9pt;margin-top:252pt;width:450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" stroked="f">
                  <v:textbox style="mso-fit-shape-to-text:t" inset="0,0,0,0">
                    <w:txbxContent>
                      <w:p w14:paraId="1047E8F9" w14:textId="5C1DCBA7" w:rsidR="009E4E78" w:rsidRPr="0050008B" w:rsidRDefault="009E4E78">
                        <w:pPr>
                          <w:pStyle w:val="Chuthich"/>
                          <w:rPr>
                            <w:noProof/>
                          </w:rPr>
                          <w:pPrChange w:id="5393" w:author="TRAN THI LY LY" w:date="2019-06-16T00:22:00Z">
                            <w:pPr>
                              <w:jc w:val="both"/>
                            </w:pPr>
                          </w:pPrChange>
                        </w:pPr>
                        <w:bookmarkStart w:id="5394" w:name="_Toc11537400"/>
                        <w:ins w:id="5395" w:author="TRAN THI LY LY" w:date="2019-06-16T00:22:00Z">
                          <w:r>
                            <w:t xml:space="preserve">Hình 4. </w:t>
                          </w:r>
                          <w:r>
                            <w:fldChar w:fldCharType="begin"/>
                          </w:r>
                          <w:r>
                            <w:instrText xml:space="preserve"> SEQ Hình_4. \* ARABIC </w:instrText>
                          </w:r>
                        </w:ins>
                        <w:r>
                          <w:fldChar w:fldCharType="separate"/>
                        </w:r>
                        <w:ins w:id="5396" w:author="TRAN THI LY LY" w:date="2019-06-20T23:47:00Z">
                          <w:r w:rsidR="00887B15">
                            <w:rPr>
                              <w:noProof/>
                            </w:rPr>
                            <w:t>5</w:t>
                          </w:r>
                        </w:ins>
                        <w:ins w:id="5397" w:author="TRAN THI LY LY" w:date="2019-06-16T00:22:00Z">
                          <w:r>
                            <w:fldChar w:fldCharType="end"/>
                          </w:r>
                          <w:r w:rsidRPr="00540E59">
                            <w:t xml:space="preserve"> </w:t>
                          </w:r>
                          <w:r>
                            <w:t>Đoạn code cấu hình pipeline</w:t>
                          </w:r>
                        </w:ins>
                        <w:bookmarkEnd w:id="5394"/>
                      </w:p>
                    </w:txbxContent>
                  </v:textbox>
                  <w10:wrap type="topAndBottom"/>
                </v:shape>
              </w:pict>
            </mc:Fallback>
          </mc:AlternateContent>
        </w:r>
      </w:ins>
      <w:ins w:id="5398" w:author="Admin" w:date="2019-06-11T18:35:00Z">
        <w:r>
          <w:rPr>
            <w:noProof/>
          </w:rPr>
          <w:drawing>
            <wp:anchor distT="0" distB="0" distL="114300" distR="114300" simplePos="0" relativeHeight="251777024" behindDoc="0" locked="0" layoutInCell="1" allowOverlap="1" wp14:anchorId="2D7211D7" wp14:editId="1C350264">
              <wp:simplePos x="0" y="0"/>
              <wp:positionH relativeFrom="column">
                <wp:posOffset>114300</wp:posOffset>
              </wp:positionH>
              <wp:positionV relativeFrom="paragraph">
                <wp:posOffset>914400</wp:posOffset>
              </wp:positionV>
              <wp:extent cx="5715000" cy="2228850"/>
              <wp:effectExtent l="0" t="0" r="0" b="0"/>
              <wp:wrapTopAndBottom/>
              <wp:docPr id="218" name="Picture 218" descr="lh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h56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noFill/>
                    </pic:spPr>
                  </pic:pic>
                </a:graphicData>
              </a:graphic>
              <wp14:sizeRelH relativeFrom="page">
                <wp14:pctWidth>0</wp14:pctWidth>
              </wp14:sizeRelH>
              <wp14:sizeRelV relativeFrom="page">
                <wp14:pctHeight>0</wp14:pctHeight>
              </wp14:sizeRelV>
            </wp:anchor>
          </w:drawing>
        </w:r>
        <w:r w:rsidR="008417A5">
          <w:rPr>
            <w:rFonts w:cs="Times New Roman"/>
            <w:szCs w:val="26"/>
          </w:rPr>
          <w:tab/>
        </w:r>
        <w:r w:rsidR="008417A5" w:rsidRPr="00D779D8">
          <w:rPr>
            <w:rFonts w:ascii="Times New Roman" w:hAnsi="Times New Roman" w:cs="Times New Roman"/>
            <w:sz w:val="26"/>
            <w:szCs w:val="26"/>
            <w:rPrChange w:id="5399" w:author="Ly Tran Thi Ly" w:date="2019-06-14T17:38:00Z">
              <w:rPr>
                <w:rFonts w:cs="Times New Roman"/>
                <w:szCs w:val="26"/>
              </w:rPr>
            </w:rPrChange>
          </w:rPr>
          <w:t xml:space="preserve">- </w:t>
        </w:r>
        <w:r w:rsidR="008417A5" w:rsidRPr="00D779D8">
          <w:rPr>
            <w:rFonts w:ascii="Times New Roman" w:hAnsi="Times New Roman" w:cs="Times New Roman"/>
            <w:sz w:val="26"/>
            <w:szCs w:val="26"/>
            <w:rPrChange w:id="5400" w:author="Ly Tran Thi Ly" w:date="2019-06-14T17:38:00Z">
              <w:rPr>
                <w:rFonts w:cs="Times New Roman"/>
                <w:b w:val="0"/>
                <w:szCs w:val="26"/>
              </w:rPr>
            </w:rPrChange>
          </w:rPr>
          <w:t>Trước hết ta phải chọn các thành phần sao cho phù hợp với bài toán hiện để cấu hình pipeline. Ở đây, ta đang sử dụng một miền riêng biệt là sản phẩm của Adobe cụ thể là Adobe Photoshop. Do đó, pipeline được tôi chọn như sau:</w:t>
        </w:r>
        <w:r w:rsidR="008417A5">
          <w:rPr>
            <w:rFonts w:cs="Times New Roman"/>
            <w:szCs w:val="26"/>
          </w:rPr>
          <w:t xml:space="preserve"> </w:t>
        </w:r>
      </w:ins>
    </w:p>
    <w:p w14:paraId="14BF95FD" w14:textId="1F1E43B4" w:rsidR="008417A5" w:rsidRPr="00A9201D" w:rsidRDefault="008417A5" w:rsidP="008417A5">
      <w:pPr>
        <w:pStyle w:val="u4"/>
        <w:tabs>
          <w:tab w:val="left" w:pos="450"/>
        </w:tabs>
        <w:spacing w:before="0"/>
        <w:jc w:val="both"/>
        <w:rPr>
          <w:ins w:id="5401" w:author="Admin" w:date="2019-06-11T18:35:00Z"/>
          <w:rFonts w:cs="Times New Roman"/>
          <w:szCs w:val="26"/>
        </w:rPr>
      </w:pPr>
    </w:p>
    <w:p w14:paraId="14E9C894" w14:textId="2BC61C58" w:rsidR="008417A5" w:rsidDel="009B3751" w:rsidRDefault="008417A5" w:rsidP="00604858">
      <w:pPr>
        <w:jc w:val="both"/>
        <w:rPr>
          <w:ins w:id="5402" w:author="Admin" w:date="2019-06-11T18:35:00Z"/>
          <w:del w:id="5403" w:author="TRAN THI LY LY" w:date="2019-06-15T09:30:00Z"/>
          <w:rFonts w:ascii="Times New Roman" w:hAnsi="Times New Roman" w:cs="Times New Roman"/>
          <w:sz w:val="26"/>
          <w:szCs w:val="26"/>
        </w:rPr>
      </w:pPr>
      <w:ins w:id="5404" w:author="Admin" w:date="2019-06-11T18:35:00Z">
        <w:r w:rsidRPr="007D23EA">
          <w:rPr>
            <w:rFonts w:ascii="Times New Roman" w:hAnsi="Times New Roman" w:cs="Times New Roman"/>
            <w:sz w:val="26"/>
            <w:szCs w:val="26"/>
          </w:rPr>
          <w:t xml:space="preserve"> </w:t>
        </w:r>
      </w:ins>
      <w:ins w:id="5405" w:author="TRAN THI LY LY" w:date="2019-06-15T09:30:00Z">
        <w:r w:rsidR="009B3751">
          <w:rPr>
            <w:rFonts w:ascii="Times New Roman" w:hAnsi="Times New Roman" w:cs="Times New Roman"/>
            <w:sz w:val="26"/>
            <w:szCs w:val="26"/>
          </w:rPr>
          <w:tab/>
        </w:r>
      </w:ins>
    </w:p>
    <w:p w14:paraId="67C09C0C" w14:textId="5F391421" w:rsidR="008417A5" w:rsidDel="009B3751" w:rsidRDefault="008417A5">
      <w:pPr>
        <w:jc w:val="both"/>
        <w:rPr>
          <w:ins w:id="5406" w:author="Admin" w:date="2019-06-11T18:35:00Z"/>
          <w:del w:id="5407" w:author="TRAN THI LY LY" w:date="2019-06-15T09:30:00Z"/>
          <w:rFonts w:ascii="Times New Roman" w:hAnsi="Times New Roman" w:cs="Times New Roman"/>
          <w:sz w:val="26"/>
          <w:szCs w:val="26"/>
        </w:rPr>
        <w:pPrChange w:id="5408" w:author="TRAN THI LY LY" w:date="2019-06-15T09:30:00Z">
          <w:pPr>
            <w:pStyle w:val="oancuaDanhsach"/>
            <w:numPr>
              <w:ilvl w:val="2"/>
              <w:numId w:val="2"/>
            </w:numPr>
            <w:ind w:left="2160" w:hanging="360"/>
            <w:jc w:val="both"/>
          </w:pPr>
        </w:pPrChange>
      </w:pPr>
      <w:ins w:id="5409" w:author="Admin" w:date="2019-06-11T18:35:00Z">
        <w:del w:id="5410" w:author="TRAN THI LY LY" w:date="2019-06-15T09:30:00Z">
          <w:r w:rsidDel="009B3751">
            <w:rPr>
              <w:rFonts w:ascii="Times New Roman" w:hAnsi="Times New Roman" w:cs="Times New Roman"/>
              <w:sz w:val="26"/>
              <w:szCs w:val="26"/>
            </w:rPr>
            <w:delText>Hình cấu hình pipeline</w:delText>
          </w:r>
        </w:del>
      </w:ins>
    </w:p>
    <w:p w14:paraId="632F60BC" w14:textId="77777777" w:rsidR="008417A5" w:rsidRDefault="008417A5">
      <w:pPr>
        <w:jc w:val="both"/>
        <w:rPr>
          <w:ins w:id="5411" w:author="Admin" w:date="2019-06-11T18:35:00Z"/>
          <w:rFonts w:ascii="Times New Roman" w:hAnsi="Times New Roman" w:cs="Times New Roman"/>
          <w:sz w:val="26"/>
          <w:szCs w:val="26"/>
        </w:rPr>
        <w:pPrChange w:id="5412" w:author="TRAN THI LY LY" w:date="2019-06-15T09:30:00Z">
          <w:pPr>
            <w:pStyle w:val="oancuaDanhsach"/>
            <w:numPr>
              <w:numId w:val="2"/>
            </w:numPr>
            <w:ind w:hanging="360"/>
            <w:jc w:val="both"/>
          </w:pPr>
        </w:pPrChange>
      </w:pPr>
      <w:ins w:id="5413" w:author="Admin" w:date="2019-06-11T18:35:00Z">
        <w:r>
          <w:rPr>
            <w:rFonts w:ascii="Times New Roman" w:hAnsi="Times New Roman" w:cs="Times New Roman"/>
            <w:sz w:val="26"/>
            <w:szCs w:val="26"/>
          </w:rPr>
          <w:t xml:space="preserve">Đầu tiên nlp spacy sẽ tách từ thành các từ đơn (tokenizer), sau đó spacy_tokenizer_lemma sẽ có nhiệm vụ chuyển các từ này về nguyên mẫu của nó (VD: edits =&gt; edit, images =&gt; image). </w:t>
        </w:r>
      </w:ins>
    </w:p>
    <w:p w14:paraId="2B9EE71D" w14:textId="77777777" w:rsidR="008417A5" w:rsidRDefault="008417A5" w:rsidP="008417A5">
      <w:pPr>
        <w:pStyle w:val="oancuaDanhsach"/>
        <w:numPr>
          <w:ilvl w:val="0"/>
          <w:numId w:val="2"/>
        </w:numPr>
        <w:jc w:val="both"/>
        <w:rPr>
          <w:ins w:id="5414" w:author="Admin" w:date="2019-06-11T18:35:00Z"/>
          <w:rFonts w:ascii="Times New Roman" w:hAnsi="Times New Roman" w:cs="Times New Roman"/>
          <w:sz w:val="26"/>
          <w:szCs w:val="26"/>
        </w:rPr>
      </w:pPr>
      <w:ins w:id="5415" w:author="Admin" w:date="2019-06-11T18:35:00Z">
        <w:r>
          <w:rPr>
            <w:rFonts w:ascii="Times New Roman" w:hAnsi="Times New Roman" w:cs="Times New Roman"/>
            <w:sz w:val="26"/>
            <w:szCs w:val="26"/>
          </w:rPr>
          <w:t>Thành phần intent_entity_featurezier_regex giúp tăng độ tin cậy cho việc dự đoán ý định. Ner_crf để rút trích các thực thể. Intent_featurizer_count_vector để chuyển câu đã chuyển dạng ban đầu nhận từ spacy_tokenizer_lemma thành vector làm data train cho classifer tensorflow.</w:t>
        </w:r>
      </w:ins>
    </w:p>
    <w:p w14:paraId="0A14FCB6" w14:textId="77777777" w:rsidR="008417A5" w:rsidRPr="007D23EA" w:rsidRDefault="008417A5" w:rsidP="008417A5">
      <w:pPr>
        <w:pStyle w:val="oancuaDanhsach"/>
        <w:jc w:val="both"/>
        <w:rPr>
          <w:ins w:id="5416" w:author="Admin" w:date="2019-06-11T18:35:00Z"/>
          <w:rFonts w:ascii="Times New Roman" w:hAnsi="Times New Roman" w:cs="Times New Roman"/>
          <w:sz w:val="26"/>
          <w:szCs w:val="26"/>
        </w:rPr>
      </w:pPr>
    </w:p>
    <w:p w14:paraId="622F75EE" w14:textId="60829CEC" w:rsidR="008417A5" w:rsidRPr="007D23EA" w:rsidDel="009B3751" w:rsidRDefault="00774C52">
      <w:pPr>
        <w:ind w:firstLine="360"/>
        <w:jc w:val="both"/>
        <w:rPr>
          <w:ins w:id="5417" w:author="Admin" w:date="2019-06-11T18:35:00Z"/>
          <w:del w:id="5418" w:author="TRAN THI LY LY" w:date="2019-06-15T09:31:00Z"/>
          <w:rFonts w:ascii="Times New Roman" w:hAnsi="Times New Roman" w:cs="Times New Roman"/>
          <w:sz w:val="26"/>
          <w:szCs w:val="26"/>
        </w:rPr>
        <w:pPrChange w:id="5419" w:author="TRAN THI LY LY" w:date="2019-06-15T10:32:00Z">
          <w:pPr>
            <w:jc w:val="both"/>
          </w:pPr>
        </w:pPrChange>
      </w:pPr>
      <w:r>
        <w:rPr>
          <w:noProof/>
        </w:rPr>
        <w:lastRenderedPageBreak/>
        <mc:AlternateContent>
          <mc:Choice Requires="wps">
            <w:drawing>
              <wp:anchor distT="0" distB="0" distL="114300" distR="114300" simplePos="0" relativeHeight="251871232" behindDoc="0" locked="0" layoutInCell="1" allowOverlap="1" wp14:anchorId="68092817" wp14:editId="235074A7">
                <wp:simplePos x="0" y="0"/>
                <wp:positionH relativeFrom="column">
                  <wp:posOffset>333375</wp:posOffset>
                </wp:positionH>
                <wp:positionV relativeFrom="paragraph">
                  <wp:posOffset>4615815</wp:posOffset>
                </wp:positionV>
                <wp:extent cx="5715000" cy="635"/>
                <wp:effectExtent l="0" t="0" r="0" b="0"/>
                <wp:wrapSquare wrapText="bothSides"/>
                <wp:docPr id="276" name="Hộp Văn bản 27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1506C4F" w14:textId="72F3A5CC" w:rsidR="009E4E78" w:rsidRPr="0090538D" w:rsidRDefault="009E4E78" w:rsidP="00774C52">
                            <w:pPr>
                              <w:pStyle w:val="Chuthich"/>
                              <w:rPr>
                                <w:noProof/>
                              </w:rPr>
                            </w:pPr>
                            <w:r>
                              <w:t xml:space="preserve">Hình 4. </w:t>
                            </w:r>
                            <w:del w:id="5420" w:author="TRAN THI LY LY" w:date="2019-06-16T00:05:00Z">
                              <w:r w:rsidDel="00774C52">
                                <w:fldChar w:fldCharType="begin"/>
                              </w:r>
                              <w:r w:rsidDel="00774C52">
                                <w:delInstrText xml:space="preserve"> SEQ Hình_4. \* ARABIC </w:delInstrText>
                              </w:r>
                              <w:r w:rsidDel="00774C52">
                                <w:fldChar w:fldCharType="separate"/>
                              </w:r>
                              <w:r w:rsidDel="00774C52">
                                <w:rPr>
                                  <w:noProof/>
                                </w:rPr>
                                <w:delText>5</w:delText>
                              </w:r>
                              <w:r w:rsidDel="00774C52">
                                <w:fldChar w:fldCharType="end"/>
                              </w:r>
                              <w:r w:rsidDel="00774C52">
                                <w:delText xml:space="preserve"> </w:delText>
                              </w:r>
                            </w:del>
                            <w:ins w:id="5421" w:author="TRAN THI LY LY" w:date="2019-06-16T00:05:00Z">
                              <w:r>
                                <w:t xml:space="preserve">6 </w:t>
                              </w:r>
                            </w:ins>
                            <w:ins w:id="5422" w:author="TRAN THI LY LY" w:date="2019-06-15T23:58:00Z">
                              <w:r>
                                <w:t>Dữ liệu train đã đánh nhãn cho ý định ask_how</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92817" id="Hộp Văn bản 276" o:spid="_x0000_s1063" type="#_x0000_t202" style="position:absolute;left:0;text-align:left;margin-left:26.25pt;margin-top:363.45pt;width:450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" stroked="f">
                <v:textbox style="mso-fit-shape-to-text:t" inset="0,0,0,0">
                  <w:txbxContent>
                    <w:p w14:paraId="51506C4F" w14:textId="72F3A5CC" w:rsidR="009E4E78" w:rsidRPr="0090538D" w:rsidRDefault="009E4E78" w:rsidP="00774C52">
                      <w:pPr>
                        <w:pStyle w:val="Chuthich"/>
                        <w:rPr>
                          <w:noProof/>
                        </w:rPr>
                      </w:pPr>
                      <w:r>
                        <w:t xml:space="preserve">Hình 4. </w:t>
                      </w:r>
                      <w:del w:id="5423" w:author="TRAN THI LY LY" w:date="2019-06-16T00:05:00Z">
                        <w:r w:rsidDel="00774C52">
                          <w:fldChar w:fldCharType="begin"/>
                        </w:r>
                        <w:r w:rsidDel="00774C52">
                          <w:delInstrText xml:space="preserve"> SEQ Hình_4. \* ARABIC </w:delInstrText>
                        </w:r>
                        <w:r w:rsidDel="00774C52">
                          <w:fldChar w:fldCharType="separate"/>
                        </w:r>
                        <w:r w:rsidDel="00774C52">
                          <w:rPr>
                            <w:noProof/>
                          </w:rPr>
                          <w:delText>5</w:delText>
                        </w:r>
                        <w:r w:rsidDel="00774C52">
                          <w:fldChar w:fldCharType="end"/>
                        </w:r>
                        <w:r w:rsidDel="00774C52">
                          <w:delText xml:space="preserve"> </w:delText>
                        </w:r>
                      </w:del>
                      <w:ins w:id="5424" w:author="TRAN THI LY LY" w:date="2019-06-16T00:05:00Z">
                        <w:r>
                          <w:t xml:space="preserve">6 </w:t>
                        </w:r>
                      </w:ins>
                      <w:ins w:id="5425" w:author="TRAN THI LY LY" w:date="2019-06-15T23:58:00Z">
                        <w:r>
                          <w:t>Dữ liệu train đã đánh nhãn cho ý định ask_how</w:t>
                        </w:r>
                      </w:ins>
                    </w:p>
                  </w:txbxContent>
                </v:textbox>
                <w10:wrap type="square"/>
              </v:shape>
            </w:pict>
          </mc:Fallback>
        </mc:AlternateContent>
      </w:r>
      <w:ins w:id="5426" w:author="TRAN THI LY LY" w:date="2019-06-16T00:22:00Z">
        <w:r w:rsidR="00540E59">
          <w:rPr>
            <w:noProof/>
          </w:rPr>
          <mc:AlternateContent>
            <mc:Choice Requires="wps">
              <w:drawing>
                <wp:anchor distT="0" distB="0" distL="114300" distR="114300" simplePos="0" relativeHeight="251877376" behindDoc="0" locked="0" layoutInCell="1" allowOverlap="1" wp14:anchorId="3F8061A3" wp14:editId="74857216">
                  <wp:simplePos x="0" y="0"/>
                  <wp:positionH relativeFrom="column">
                    <wp:posOffset>333375</wp:posOffset>
                  </wp:positionH>
                  <wp:positionV relativeFrom="paragraph">
                    <wp:posOffset>4615815</wp:posOffset>
                  </wp:positionV>
                  <wp:extent cx="5715000" cy="635"/>
                  <wp:effectExtent l="0" t="0" r="0" b="0"/>
                  <wp:wrapSquare wrapText="bothSides"/>
                  <wp:docPr id="279" name="Hộp Văn bản 279"/>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0C0818F" w14:textId="766934D3" w:rsidR="009E4E78" w:rsidRPr="006127C5" w:rsidRDefault="009E4E78">
                              <w:pPr>
                                <w:pStyle w:val="Chuthich"/>
                                <w:rPr>
                                  <w:noProof/>
                                </w:rPr>
                                <w:pPrChange w:id="5427" w:author="TRAN THI LY LY" w:date="2019-06-16T00:22:00Z">
                                  <w:pPr>
                                    <w:ind w:firstLine="360"/>
                                    <w:jc w:val="both"/>
                                  </w:pPr>
                                </w:pPrChange>
                              </w:pPr>
                              <w:bookmarkStart w:id="5428" w:name="_Toc11537401"/>
                              <w:ins w:id="5429" w:author="TRAN THI LY LY" w:date="2019-06-16T00:22:00Z">
                                <w:r>
                                  <w:t xml:space="preserve">Hình 4. </w:t>
                                </w:r>
                                <w:r>
                                  <w:fldChar w:fldCharType="begin"/>
                                </w:r>
                                <w:r>
                                  <w:instrText xml:space="preserve"> SEQ Hình_4. \* ARABIC </w:instrText>
                                </w:r>
                              </w:ins>
                              <w:r>
                                <w:fldChar w:fldCharType="separate"/>
                              </w:r>
                              <w:ins w:id="5430" w:author="TRAN THI LY LY" w:date="2019-06-20T23:47:00Z">
                                <w:r w:rsidR="00887B15">
                                  <w:rPr>
                                    <w:noProof/>
                                  </w:rPr>
                                  <w:t>6</w:t>
                                </w:r>
                              </w:ins>
                              <w:ins w:id="5431" w:author="TRAN THI LY LY" w:date="2019-06-16T00:22:00Z">
                                <w:r>
                                  <w:fldChar w:fldCharType="end"/>
                                </w:r>
                                <w:r w:rsidRPr="00540E59">
                                  <w:t xml:space="preserve"> </w:t>
                                </w:r>
                                <w:r>
                                  <w:t>Dữ liệu train đã đánh nhãn cho ý định ask_how</w:t>
                                </w:r>
                              </w:ins>
                              <w:bookmarkEnd w:id="5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061A3" id="Hộp Văn bản 279" o:spid="_x0000_s1064" type="#_x0000_t202" style="position:absolute;left:0;text-align:left;margin-left:26.25pt;margin-top:363.45pt;width:450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" stroked="f">
                  <v:textbox style="mso-fit-shape-to-text:t" inset="0,0,0,0">
                    <w:txbxContent>
                      <w:p w14:paraId="70C0818F" w14:textId="766934D3" w:rsidR="009E4E78" w:rsidRPr="006127C5" w:rsidRDefault="009E4E78">
                        <w:pPr>
                          <w:pStyle w:val="Chuthich"/>
                          <w:rPr>
                            <w:noProof/>
                          </w:rPr>
                          <w:pPrChange w:id="5432" w:author="TRAN THI LY LY" w:date="2019-06-16T00:22:00Z">
                            <w:pPr>
                              <w:ind w:firstLine="360"/>
                              <w:jc w:val="both"/>
                            </w:pPr>
                          </w:pPrChange>
                        </w:pPr>
                        <w:bookmarkStart w:id="5433" w:name="_Toc11537401"/>
                        <w:ins w:id="5434" w:author="TRAN THI LY LY" w:date="2019-06-16T00:22:00Z">
                          <w:r>
                            <w:t xml:space="preserve">Hình 4. </w:t>
                          </w:r>
                          <w:r>
                            <w:fldChar w:fldCharType="begin"/>
                          </w:r>
                          <w:r>
                            <w:instrText xml:space="preserve"> SEQ Hình_4. \* ARABIC </w:instrText>
                          </w:r>
                        </w:ins>
                        <w:r>
                          <w:fldChar w:fldCharType="separate"/>
                        </w:r>
                        <w:ins w:id="5435" w:author="TRAN THI LY LY" w:date="2019-06-20T23:47:00Z">
                          <w:r w:rsidR="00887B15">
                            <w:rPr>
                              <w:noProof/>
                            </w:rPr>
                            <w:t>6</w:t>
                          </w:r>
                        </w:ins>
                        <w:ins w:id="5436" w:author="TRAN THI LY LY" w:date="2019-06-16T00:22:00Z">
                          <w:r>
                            <w:fldChar w:fldCharType="end"/>
                          </w:r>
                          <w:r w:rsidRPr="00540E59">
                            <w:t xml:space="preserve"> </w:t>
                          </w:r>
                          <w:r>
                            <w:t>Dữ liệu train đã đánh nhãn cho ý định ask_how</w:t>
                          </w:r>
                        </w:ins>
                        <w:bookmarkEnd w:id="5433"/>
                      </w:p>
                    </w:txbxContent>
                  </v:textbox>
                  <w10:wrap type="square"/>
                </v:shape>
              </w:pict>
            </mc:Fallback>
          </mc:AlternateContent>
        </w:r>
      </w:ins>
      <w:ins w:id="5437" w:author="Admin" w:date="2019-06-11T18:35:00Z">
        <w:r w:rsidR="008417A5">
          <w:rPr>
            <w:noProof/>
          </w:rPr>
          <w:drawing>
            <wp:anchor distT="0" distB="0" distL="114300" distR="114300" simplePos="0" relativeHeight="251773952" behindDoc="0" locked="0" layoutInCell="1" allowOverlap="1" wp14:anchorId="3CDF965B" wp14:editId="00018D35">
              <wp:simplePos x="0" y="0"/>
              <wp:positionH relativeFrom="column">
                <wp:posOffset>333375</wp:posOffset>
              </wp:positionH>
              <wp:positionV relativeFrom="paragraph">
                <wp:posOffset>834390</wp:posOffset>
              </wp:positionV>
              <wp:extent cx="5715000" cy="3724275"/>
              <wp:effectExtent l="0" t="0" r="0" b="9525"/>
              <wp:wrapSquare wrapText="bothSides"/>
              <wp:docPr id="217" name="Picture 217" descr="qV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V89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724275"/>
                      </a:xfrm>
                      <a:prstGeom prst="rect">
                        <a:avLst/>
                      </a:prstGeom>
                      <a:noFill/>
                    </pic:spPr>
                  </pic:pic>
                </a:graphicData>
              </a:graphic>
              <wp14:sizeRelH relativeFrom="page">
                <wp14:pctWidth>0</wp14:pctWidth>
              </wp14:sizeRelH>
              <wp14:sizeRelV relativeFrom="page">
                <wp14:pctHeight>0</wp14:pctHeight>
              </wp14:sizeRelV>
            </wp:anchor>
          </w:drawing>
        </w:r>
        <w:r w:rsidR="008417A5" w:rsidRPr="007D23EA">
          <w:rPr>
            <w:rFonts w:ascii="Times New Roman" w:hAnsi="Times New Roman" w:cs="Times New Roman"/>
            <w:sz w:val="26"/>
            <w:szCs w:val="26"/>
          </w:rPr>
          <w:t>Dữ liệu tôi lấy từ các nguồn forum adobe khoảng 1500 câu, đánh nhãn sẵn để</w:t>
        </w:r>
        <w:r w:rsidR="008417A5">
          <w:rPr>
            <w:rFonts w:ascii="Times New Roman" w:hAnsi="Times New Roman" w:cs="Times New Roman"/>
            <w:sz w:val="26"/>
            <w:szCs w:val="26"/>
          </w:rPr>
          <w:t xml:space="preserve"> làm </w:t>
        </w:r>
        <w:del w:id="5438" w:author="Ly Tran Thi Ly" w:date="2019-06-20T18:04:00Z">
          <w:r w:rsidR="008417A5" w:rsidDel="003C2A97">
            <w:rPr>
              <w:rFonts w:ascii="Times New Roman" w:hAnsi="Times New Roman" w:cs="Times New Roman"/>
              <w:sz w:val="26"/>
              <w:szCs w:val="26"/>
            </w:rPr>
            <w:delText>data</w:delText>
          </w:r>
        </w:del>
      </w:ins>
      <w:ins w:id="5439" w:author="Ly Tran Thi Ly" w:date="2019-06-20T18:04:00Z">
        <w:r w:rsidR="003C2A97">
          <w:rPr>
            <w:rFonts w:ascii="Times New Roman" w:hAnsi="Times New Roman" w:cs="Times New Roman"/>
            <w:sz w:val="26"/>
            <w:szCs w:val="26"/>
          </w:rPr>
          <w:t>dữ liệu</w:t>
        </w:r>
      </w:ins>
      <w:ins w:id="5440" w:author="Admin" w:date="2019-06-11T18:35:00Z">
        <w:r w:rsidR="008417A5">
          <w:rPr>
            <w:rFonts w:ascii="Times New Roman" w:hAnsi="Times New Roman" w:cs="Times New Roman"/>
            <w:sz w:val="26"/>
            <w:szCs w:val="26"/>
          </w:rPr>
          <w:t xml:space="preserve"> </w:t>
        </w:r>
        <w:del w:id="5441" w:author="Ly Tran Thi Ly" w:date="2019-06-20T18:04:00Z">
          <w:r w:rsidR="008417A5" w:rsidDel="003C2A97">
            <w:rPr>
              <w:rFonts w:ascii="Times New Roman" w:hAnsi="Times New Roman" w:cs="Times New Roman"/>
              <w:sz w:val="26"/>
              <w:szCs w:val="26"/>
            </w:rPr>
            <w:delText>train</w:delText>
          </w:r>
        </w:del>
      </w:ins>
      <w:ins w:id="5442" w:author="Ly Tran Thi Ly" w:date="2019-06-20T18:04:00Z">
        <w:r w:rsidR="003C2A97">
          <w:rPr>
            <w:rFonts w:ascii="Times New Roman" w:hAnsi="Times New Roman" w:cs="Times New Roman"/>
            <w:sz w:val="26"/>
            <w:szCs w:val="26"/>
          </w:rPr>
          <w:t>huấn luyện</w:t>
        </w:r>
      </w:ins>
      <w:ins w:id="5443" w:author="Admin" w:date="2019-06-11T18:35:00Z">
        <w:r w:rsidR="008417A5">
          <w:rPr>
            <w:rFonts w:ascii="Times New Roman" w:hAnsi="Times New Roman" w:cs="Times New Roman"/>
            <w:sz w:val="26"/>
            <w:szCs w:val="26"/>
          </w:rPr>
          <w:t>, bao gồm 7 intents.</w:t>
        </w:r>
        <w:r w:rsidR="008417A5" w:rsidRPr="007D23EA">
          <w:rPr>
            <w:rFonts w:ascii="Times New Roman" w:hAnsi="Times New Roman" w:cs="Times New Roman"/>
            <w:sz w:val="26"/>
            <w:szCs w:val="26"/>
          </w:rPr>
          <w:t xml:space="preserve"> </w:t>
        </w:r>
        <w:r w:rsidR="008417A5">
          <w:rPr>
            <w:rFonts w:ascii="Times New Roman" w:hAnsi="Times New Roman" w:cs="Times New Roman"/>
            <w:sz w:val="26"/>
            <w:szCs w:val="26"/>
          </w:rPr>
          <w:t xml:space="preserve">Nếu một object nào đó chưa đánh nhãn thì sẽ không nhận ra. </w:t>
        </w:r>
        <w:r w:rsidR="008417A5" w:rsidRPr="007D23EA">
          <w:rPr>
            <w:rFonts w:ascii="Times New Roman" w:hAnsi="Times New Roman" w:cs="Times New Roman"/>
            <w:sz w:val="26"/>
            <w:szCs w:val="26"/>
          </w:rPr>
          <w:t xml:space="preserve">Hình minh họa: </w:t>
        </w:r>
      </w:ins>
    </w:p>
    <w:p w14:paraId="51CC24EB" w14:textId="53EDAB6E" w:rsidR="008417A5" w:rsidRPr="007D23EA" w:rsidRDefault="008417A5">
      <w:pPr>
        <w:ind w:firstLine="360"/>
        <w:jc w:val="both"/>
        <w:rPr>
          <w:ins w:id="5444" w:author="Admin" w:date="2019-06-11T18:35:00Z"/>
          <w:rFonts w:ascii="Times New Roman" w:hAnsi="Times New Roman" w:cs="Times New Roman"/>
          <w:sz w:val="26"/>
          <w:szCs w:val="26"/>
        </w:rPr>
        <w:pPrChange w:id="5445" w:author="TRAN THI LY LY" w:date="2019-06-15T10:32:00Z">
          <w:pPr>
            <w:tabs>
              <w:tab w:val="left" w:pos="3420"/>
            </w:tabs>
          </w:pPr>
        </w:pPrChange>
      </w:pPr>
      <w:ins w:id="5446" w:author="Admin" w:date="2019-06-11T18:35:00Z">
        <w:del w:id="5447" w:author="TRAN THI LY LY" w:date="2019-06-15T09:31:00Z">
          <w:r w:rsidDel="009B3751">
            <w:rPr>
              <w:rFonts w:ascii="Times New Roman" w:hAnsi="Times New Roman" w:cs="Times New Roman"/>
              <w:sz w:val="26"/>
              <w:szCs w:val="26"/>
            </w:rPr>
            <w:tab/>
          </w:r>
          <w:r w:rsidRPr="007D23EA" w:rsidDel="009B3751">
            <w:rPr>
              <w:rFonts w:ascii="Times New Roman" w:hAnsi="Times New Roman" w:cs="Times New Roman"/>
              <w:sz w:val="26"/>
              <w:szCs w:val="26"/>
            </w:rPr>
            <w:delText>Hình data train đã đánh nhãn</w:delText>
          </w:r>
        </w:del>
      </w:ins>
    </w:p>
    <w:p w14:paraId="1FB13612" w14:textId="77777777" w:rsidR="008417A5" w:rsidRDefault="008417A5">
      <w:pPr>
        <w:pStyle w:val="oancuaDanhsach"/>
        <w:numPr>
          <w:ilvl w:val="0"/>
          <w:numId w:val="2"/>
        </w:numPr>
        <w:tabs>
          <w:tab w:val="left" w:pos="3420"/>
        </w:tabs>
        <w:jc w:val="both"/>
        <w:rPr>
          <w:ins w:id="5448" w:author="Admin" w:date="2019-06-11T18:35:00Z"/>
          <w:rFonts w:ascii="Times New Roman" w:hAnsi="Times New Roman" w:cs="Times New Roman"/>
          <w:sz w:val="26"/>
          <w:szCs w:val="26"/>
        </w:rPr>
        <w:pPrChange w:id="5449" w:author="TRAN THI LY LY" w:date="2019-06-15T10:32:00Z">
          <w:pPr>
            <w:pStyle w:val="oancuaDanhsach"/>
            <w:numPr>
              <w:numId w:val="2"/>
            </w:numPr>
            <w:tabs>
              <w:tab w:val="left" w:pos="3420"/>
            </w:tabs>
            <w:ind w:hanging="360"/>
          </w:pPr>
        </w:pPrChange>
      </w:pPr>
      <w:ins w:id="5450" w:author="Admin" w:date="2019-06-11T18:35:00Z">
        <w:r>
          <w:rPr>
            <w:rFonts w:ascii="Times New Roman" w:hAnsi="Times New Roman" w:cs="Times New Roman"/>
            <w:sz w:val="26"/>
            <w:szCs w:val="26"/>
          </w:rPr>
          <w:t>Khai báo tất cả các slot, action, intents, template vào trong một file gọi là adobe_domain.yml. Không thể sử dụng các slot, action nếu không khai báo trong file này. Hình ảnh file domail.yml</w:t>
        </w:r>
      </w:ins>
    </w:p>
    <w:p w14:paraId="363A5738" w14:textId="1038DD10" w:rsidR="00540E59" w:rsidRDefault="00540E59">
      <w:pPr>
        <w:pStyle w:val="oancuaDanhsach"/>
        <w:keepNext/>
        <w:tabs>
          <w:tab w:val="left" w:pos="3420"/>
        </w:tabs>
        <w:rPr>
          <w:ins w:id="5451" w:author="TRAN THI LY LY" w:date="2019-06-16T00:23:00Z"/>
        </w:rPr>
      </w:pPr>
      <w:ins w:id="5452" w:author="TRAN THI LY LY" w:date="2019-06-16T00:23:00Z">
        <w:r>
          <w:rPr>
            <w:noProof/>
          </w:rPr>
          <w:lastRenderedPageBreak/>
          <mc:AlternateContent>
            <mc:Choice Requires="wps">
              <w:drawing>
                <wp:anchor distT="0" distB="0" distL="114300" distR="114300" simplePos="0" relativeHeight="251879424" behindDoc="1" locked="0" layoutInCell="1" allowOverlap="1" wp14:anchorId="708567D5" wp14:editId="7083946A">
                  <wp:simplePos x="0" y="0"/>
                  <wp:positionH relativeFrom="column">
                    <wp:posOffset>2867025</wp:posOffset>
                  </wp:positionH>
                  <wp:positionV relativeFrom="paragraph">
                    <wp:posOffset>3933190</wp:posOffset>
                  </wp:positionV>
                  <wp:extent cx="2781300" cy="635"/>
                  <wp:effectExtent l="0" t="0" r="0" b="0"/>
                  <wp:wrapTight wrapText="bothSides">
                    <wp:wrapPolygon edited="0">
                      <wp:start x="0" y="0"/>
                      <wp:lineTo x="0" y="21600"/>
                      <wp:lineTo x="21600" y="21600"/>
                      <wp:lineTo x="21600" y="0"/>
                    </wp:wrapPolygon>
                  </wp:wrapTight>
                  <wp:docPr id="281" name="Hộp Văn bản 28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4119A76D" w14:textId="4DD0C148" w:rsidR="009E4E78" w:rsidRPr="003E4B58" w:rsidRDefault="009E4E78">
                              <w:pPr>
                                <w:pStyle w:val="Chuthich"/>
                                <w:rPr>
                                  <w:noProof/>
                                </w:rPr>
                                <w:pPrChange w:id="5453" w:author="TRAN THI LY LY" w:date="2019-06-16T00:23:00Z">
                                  <w:pPr>
                                    <w:pStyle w:val="oancuaDanhsach"/>
                                    <w:keepNext/>
                                    <w:tabs>
                                      <w:tab w:val="left" w:pos="3420"/>
                                    </w:tabs>
                                  </w:pPr>
                                </w:pPrChange>
                              </w:pPr>
                              <w:ins w:id="5454" w:author="TRAN THI LY LY" w:date="2019-06-16T00:23:00Z">
                                <w:r>
                                  <w:t xml:space="preserve">Hình 4. </w:t>
                                </w:r>
                              </w:ins>
                              <w:ins w:id="5455" w:author="TRAN THI LY LY" w:date="2019-06-16T00:26:00Z">
                                <w:r>
                                  <w:t>8</w:t>
                                </w:r>
                              </w:ins>
                              <w:ins w:id="5456" w:author="TRAN THI LY LY" w:date="2019-06-16T00:23:00Z">
                                <w:r>
                                  <w:t xml:space="preserve"> Các actions hiện có</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567D5" id="Hộp Văn bản 281" o:spid="_x0000_s1065" type="#_x0000_t202" style="position:absolute;left:0;text-align:left;margin-left:225.75pt;margin-top:309.7pt;width:219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" stroked="f">
                  <v:textbox style="mso-fit-shape-to-text:t" inset="0,0,0,0">
                    <w:txbxContent>
                      <w:p w14:paraId="4119A76D" w14:textId="4DD0C148" w:rsidR="009E4E78" w:rsidRPr="003E4B58" w:rsidRDefault="009E4E78">
                        <w:pPr>
                          <w:pStyle w:val="Chuthich"/>
                          <w:rPr>
                            <w:noProof/>
                          </w:rPr>
                          <w:pPrChange w:id="5457" w:author="TRAN THI LY LY" w:date="2019-06-16T00:23:00Z">
                            <w:pPr>
                              <w:pStyle w:val="oancuaDanhsach"/>
                              <w:keepNext/>
                              <w:tabs>
                                <w:tab w:val="left" w:pos="3420"/>
                              </w:tabs>
                            </w:pPr>
                          </w:pPrChange>
                        </w:pPr>
                        <w:ins w:id="5458" w:author="TRAN THI LY LY" w:date="2019-06-16T00:23:00Z">
                          <w:r>
                            <w:t xml:space="preserve">Hình 4. </w:t>
                          </w:r>
                        </w:ins>
                        <w:ins w:id="5459" w:author="TRAN THI LY LY" w:date="2019-06-16T00:26:00Z">
                          <w:r>
                            <w:t>8</w:t>
                          </w:r>
                        </w:ins>
                        <w:ins w:id="5460" w:author="TRAN THI LY LY" w:date="2019-06-16T00:23:00Z">
                          <w:r>
                            <w:t xml:space="preserve"> Các actions hiện có</w:t>
                          </w:r>
                        </w:ins>
                      </w:p>
                    </w:txbxContent>
                  </v:textbox>
                  <w10:wrap type="tight"/>
                </v:shape>
              </w:pict>
            </mc:Fallback>
          </mc:AlternateContent>
        </w:r>
      </w:ins>
      <w:ins w:id="5461" w:author="Admin" w:date="2019-06-11T18:35:00Z">
        <w:r w:rsidR="008417A5">
          <w:rPr>
            <w:noProof/>
          </w:rPr>
          <w:drawing>
            <wp:anchor distT="0" distB="0" distL="114300" distR="114300" simplePos="0" relativeHeight="251776000" behindDoc="1" locked="0" layoutInCell="1" allowOverlap="1" wp14:anchorId="2ACBAC5B" wp14:editId="66315F04">
              <wp:simplePos x="0" y="0"/>
              <wp:positionH relativeFrom="column">
                <wp:posOffset>2867025</wp:posOffset>
              </wp:positionH>
              <wp:positionV relativeFrom="paragraph">
                <wp:posOffset>66040</wp:posOffset>
              </wp:positionV>
              <wp:extent cx="2781300" cy="3810000"/>
              <wp:effectExtent l="0" t="0" r="0" b="0"/>
              <wp:wrapTight wrapText="bothSides">
                <wp:wrapPolygon edited="0">
                  <wp:start x="0" y="0"/>
                  <wp:lineTo x="0" y="21492"/>
                  <wp:lineTo x="21452" y="21492"/>
                  <wp:lineTo x="21452" y="0"/>
                  <wp:lineTo x="0" y="0"/>
                </wp:wrapPolygon>
              </wp:wrapTight>
              <wp:docPr id="216" name="Picture 216" descr="Dh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98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1300" cy="3810000"/>
                      </a:xfrm>
                      <a:prstGeom prst="rect">
                        <a:avLst/>
                      </a:prstGeom>
                      <a:noFill/>
                    </pic:spPr>
                  </pic:pic>
                </a:graphicData>
              </a:graphic>
              <wp14:sizeRelH relativeFrom="page">
                <wp14:pctWidth>0</wp14:pctWidth>
              </wp14:sizeRelH>
              <wp14:sizeRelV relativeFrom="page">
                <wp14:pctHeight>0</wp14:pctHeight>
              </wp14:sizeRelV>
            </wp:anchor>
          </w:drawing>
        </w:r>
        <w:r w:rsidR="008417A5">
          <w:rPr>
            <w:rFonts w:ascii="Times New Roman" w:hAnsi="Times New Roman" w:cs="Times New Roman"/>
            <w:noProof/>
            <w:sz w:val="26"/>
            <w:szCs w:val="26"/>
          </w:rPr>
          <w:drawing>
            <wp:inline distT="0" distB="0" distL="0" distR="0" wp14:anchorId="2C02D969" wp14:editId="045B6DE9">
              <wp:extent cx="1838325" cy="5867400"/>
              <wp:effectExtent l="0" t="0" r="9525" b="0"/>
              <wp:docPr id="54" name="Picture 54" descr="Rp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98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8325" cy="5867400"/>
                      </a:xfrm>
                      <a:prstGeom prst="rect">
                        <a:avLst/>
                      </a:prstGeom>
                      <a:noFill/>
                      <a:ln>
                        <a:noFill/>
                      </a:ln>
                    </pic:spPr>
                  </pic:pic>
                </a:graphicData>
              </a:graphic>
            </wp:inline>
          </w:drawing>
        </w:r>
      </w:ins>
    </w:p>
    <w:p w14:paraId="6C741D30" w14:textId="7E6B85FF" w:rsidR="008417A5" w:rsidRPr="00246963" w:rsidDel="00540E59" w:rsidRDefault="00540E59">
      <w:pPr>
        <w:pStyle w:val="Chuthich"/>
        <w:jc w:val="left"/>
        <w:rPr>
          <w:ins w:id="5462" w:author="Admin" w:date="2019-06-11T18:35:00Z"/>
          <w:del w:id="5463" w:author="TRAN THI LY LY" w:date="2019-06-16T00:22:00Z"/>
        </w:rPr>
        <w:pPrChange w:id="5464" w:author="TRAN THI LY LY" w:date="2019-06-16T00:23:00Z">
          <w:pPr>
            <w:pStyle w:val="oancuaDanhsach"/>
            <w:tabs>
              <w:tab w:val="left" w:pos="3420"/>
            </w:tabs>
          </w:pPr>
        </w:pPrChange>
      </w:pPr>
      <w:bookmarkStart w:id="5465" w:name="_Toc11537402"/>
      <w:ins w:id="5466" w:author="TRAN THI LY LY" w:date="2019-06-16T00:23:00Z">
        <w:r>
          <w:t xml:space="preserve">Hình 4. </w:t>
        </w:r>
        <w:r>
          <w:rPr>
            <w:i w:val="0"/>
            <w:iCs w:val="0"/>
          </w:rPr>
          <w:fldChar w:fldCharType="begin"/>
        </w:r>
        <w:r>
          <w:instrText xml:space="preserve"> SEQ Hình_4. \* ARABIC </w:instrText>
        </w:r>
      </w:ins>
      <w:r>
        <w:rPr>
          <w:i w:val="0"/>
          <w:iCs w:val="0"/>
        </w:rPr>
        <w:fldChar w:fldCharType="separate"/>
      </w:r>
      <w:ins w:id="5467" w:author="TRAN THI LY LY" w:date="2019-06-20T23:47:00Z">
        <w:r w:rsidR="00887B15">
          <w:rPr>
            <w:noProof/>
          </w:rPr>
          <w:t>7</w:t>
        </w:r>
      </w:ins>
      <w:ins w:id="5468" w:author="TRAN THI LY LY" w:date="2019-06-16T00:23:00Z">
        <w:r>
          <w:rPr>
            <w:i w:val="0"/>
            <w:iCs w:val="0"/>
          </w:rPr>
          <w:fldChar w:fldCharType="end"/>
        </w:r>
        <w:r w:rsidRPr="00540E59">
          <w:t xml:space="preserve"> </w:t>
        </w:r>
        <w:r>
          <w:t>Các slots và intents</w:t>
        </w:r>
      </w:ins>
      <w:bookmarkEnd w:id="5465"/>
    </w:p>
    <w:p w14:paraId="3D90B3AC" w14:textId="77777777" w:rsidR="008417A5" w:rsidDel="009B3751" w:rsidRDefault="008417A5">
      <w:pPr>
        <w:pStyle w:val="Chuthich"/>
        <w:jc w:val="left"/>
        <w:rPr>
          <w:ins w:id="5469" w:author="Admin" w:date="2019-06-11T18:35:00Z"/>
          <w:del w:id="5470" w:author="TRAN THI LY LY" w:date="2019-06-15T09:31:00Z"/>
          <w:rFonts w:cs="Times New Roman"/>
          <w:szCs w:val="26"/>
        </w:rPr>
        <w:pPrChange w:id="5471" w:author="TRAN THI LY LY" w:date="2019-06-16T00:23:00Z">
          <w:pPr>
            <w:pStyle w:val="oancuaDanhsach"/>
            <w:tabs>
              <w:tab w:val="left" w:pos="3420"/>
            </w:tabs>
          </w:pPr>
        </w:pPrChange>
      </w:pPr>
    </w:p>
    <w:p w14:paraId="7349A36D" w14:textId="77777777" w:rsidR="008417A5" w:rsidRPr="00246963" w:rsidDel="009B3751" w:rsidRDefault="008417A5">
      <w:pPr>
        <w:pStyle w:val="Chuthich"/>
        <w:jc w:val="left"/>
        <w:rPr>
          <w:ins w:id="5472" w:author="Admin" w:date="2019-06-11T18:35:00Z"/>
          <w:del w:id="5473" w:author="TRAN THI LY LY" w:date="2019-06-15T09:31:00Z"/>
          <w:rFonts w:cs="Times New Roman"/>
          <w:szCs w:val="26"/>
        </w:rPr>
        <w:pPrChange w:id="5474" w:author="TRAN THI LY LY" w:date="2019-06-16T00:23:00Z">
          <w:pPr>
            <w:pStyle w:val="oancuaDanhsach"/>
            <w:numPr>
              <w:numId w:val="2"/>
            </w:numPr>
            <w:tabs>
              <w:tab w:val="left" w:pos="3420"/>
            </w:tabs>
            <w:ind w:hanging="360"/>
          </w:pPr>
        </w:pPrChange>
      </w:pPr>
    </w:p>
    <w:p w14:paraId="6B0F738C" w14:textId="77777777" w:rsidR="008417A5" w:rsidRPr="00604858" w:rsidRDefault="008417A5">
      <w:pPr>
        <w:pStyle w:val="Chuthich"/>
        <w:jc w:val="left"/>
        <w:rPr>
          <w:ins w:id="5475" w:author="Admin" w:date="2019-06-11T18:35:00Z"/>
        </w:rPr>
        <w:pPrChange w:id="5476" w:author="TRAN THI LY LY" w:date="2019-06-16T00:23:00Z">
          <w:pPr>
            <w:pStyle w:val="oancuaDanhsach"/>
            <w:numPr>
              <w:numId w:val="2"/>
            </w:numPr>
            <w:tabs>
              <w:tab w:val="left" w:pos="3420"/>
            </w:tabs>
            <w:ind w:hanging="360"/>
          </w:pPr>
        </w:pPrChange>
      </w:pPr>
    </w:p>
    <w:p w14:paraId="4AD0B1E0" w14:textId="2031A8F7" w:rsidR="008417A5" w:rsidRDefault="009B3751" w:rsidP="008417A5">
      <w:pPr>
        <w:pStyle w:val="oancuaDanhsach"/>
        <w:tabs>
          <w:tab w:val="left" w:pos="3420"/>
        </w:tabs>
        <w:rPr>
          <w:ins w:id="5477" w:author="Admin" w:date="2019-06-11T18:35:00Z"/>
          <w:rFonts w:ascii="Times New Roman" w:hAnsi="Times New Roman" w:cs="Times New Roman"/>
          <w:sz w:val="26"/>
          <w:szCs w:val="26"/>
        </w:rPr>
      </w:pPr>
      <w:ins w:id="5478" w:author="TRAN THI LY LY" w:date="2019-06-15T09:32:00Z">
        <w:r>
          <w:rPr>
            <w:noProof/>
          </w:rPr>
          <w:lastRenderedPageBreak/>
          <mc:AlternateContent>
            <mc:Choice Requires="wps">
              <w:drawing>
                <wp:anchor distT="0" distB="0" distL="114300" distR="114300" simplePos="0" relativeHeight="251823104" behindDoc="0" locked="0" layoutInCell="1" allowOverlap="1" wp14:anchorId="7E22C308" wp14:editId="59C2288D">
                  <wp:simplePos x="0" y="0"/>
                  <wp:positionH relativeFrom="column">
                    <wp:posOffset>400050</wp:posOffset>
                  </wp:positionH>
                  <wp:positionV relativeFrom="paragraph">
                    <wp:posOffset>4861560</wp:posOffset>
                  </wp:positionV>
                  <wp:extent cx="5715000" cy="635"/>
                  <wp:effectExtent l="0" t="0" r="0" b="0"/>
                  <wp:wrapSquare wrapText="bothSides"/>
                  <wp:docPr id="243" name="Hộp Văn bản 24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2104D4E" w14:textId="16558B47" w:rsidR="009E4E78" w:rsidRPr="00CC7FAD" w:rsidRDefault="009E4E78">
                              <w:pPr>
                                <w:pStyle w:val="Chuthich"/>
                                <w:rPr>
                                  <w:noProof/>
                                </w:rPr>
                                <w:pPrChange w:id="5479" w:author="TRAN THI LY LY" w:date="2019-06-15T09:32:00Z">
                                  <w:pPr>
                                    <w:pStyle w:val="oancuaDanhsach"/>
                                    <w:tabs>
                                      <w:tab w:val="left" w:pos="3420"/>
                                    </w:tabs>
                                  </w:pPr>
                                </w:pPrChange>
                              </w:pPr>
                              <w:ins w:id="5480" w:author="TRAN THI LY LY" w:date="2019-06-15T09:32:00Z">
                                <w:r>
                                  <w:t xml:space="preserve">Hình 4. </w:t>
                                </w:r>
                              </w:ins>
                              <w:ins w:id="5481" w:author="TRAN THI LY LY" w:date="2019-06-16T00:05:00Z">
                                <w:r>
                                  <w:t xml:space="preserve">9 </w:t>
                                </w:r>
                              </w:ins>
                              <w:ins w:id="5482" w:author="TRAN THI LY LY" w:date="2019-06-15T09:32:00Z">
                                <w:r>
                                  <w:t>Một số mẫu hội thoại định nghĩa sẵn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2C308" id="Hộp Văn bản 243" o:spid="_x0000_s1066" type="#_x0000_t202" style="position:absolute;left:0;text-align:left;margin-left:31.5pt;margin-top:382.8pt;width:450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" stroked="f">
                  <v:textbox style="mso-fit-shape-to-text:t" inset="0,0,0,0">
                    <w:txbxContent>
                      <w:p w14:paraId="52104D4E" w14:textId="16558B47" w:rsidR="009E4E78" w:rsidRPr="00CC7FAD" w:rsidRDefault="009E4E78">
                        <w:pPr>
                          <w:pStyle w:val="Chuthich"/>
                          <w:rPr>
                            <w:noProof/>
                          </w:rPr>
                          <w:pPrChange w:id="5483" w:author="TRAN THI LY LY" w:date="2019-06-15T09:32:00Z">
                            <w:pPr>
                              <w:pStyle w:val="oancuaDanhsach"/>
                              <w:tabs>
                                <w:tab w:val="left" w:pos="3420"/>
                              </w:tabs>
                            </w:pPr>
                          </w:pPrChange>
                        </w:pPr>
                        <w:ins w:id="5484" w:author="TRAN THI LY LY" w:date="2019-06-15T09:32:00Z">
                          <w:r>
                            <w:t xml:space="preserve">Hình 4. </w:t>
                          </w:r>
                        </w:ins>
                        <w:ins w:id="5485" w:author="TRAN THI LY LY" w:date="2019-06-16T00:05:00Z">
                          <w:r>
                            <w:t xml:space="preserve">9 </w:t>
                          </w:r>
                        </w:ins>
                        <w:ins w:id="5486" w:author="TRAN THI LY LY" w:date="2019-06-15T09:32:00Z">
                          <w:r>
                            <w:t>Một số mẫu hội thoại định nghĩa sẵn</w:t>
                          </w:r>
                        </w:ins>
                      </w:p>
                    </w:txbxContent>
                  </v:textbox>
                  <w10:wrap type="square"/>
                </v:shape>
              </w:pict>
            </mc:Fallback>
          </mc:AlternateContent>
        </w:r>
      </w:ins>
      <w:ins w:id="5487" w:author="TRAN THI LY LY" w:date="2019-06-16T00:24:00Z">
        <w:r w:rsidR="00540E59">
          <w:rPr>
            <w:noProof/>
          </w:rPr>
          <mc:AlternateContent>
            <mc:Choice Requires="wps">
              <w:drawing>
                <wp:anchor distT="0" distB="0" distL="114300" distR="114300" simplePos="0" relativeHeight="251881472" behindDoc="0" locked="0" layoutInCell="1" allowOverlap="1" wp14:anchorId="2C2BC92C" wp14:editId="34A9A00B">
                  <wp:simplePos x="0" y="0"/>
                  <wp:positionH relativeFrom="column">
                    <wp:posOffset>400050</wp:posOffset>
                  </wp:positionH>
                  <wp:positionV relativeFrom="paragraph">
                    <wp:posOffset>4861560</wp:posOffset>
                  </wp:positionV>
                  <wp:extent cx="5715000" cy="635"/>
                  <wp:effectExtent l="0" t="0" r="0" b="0"/>
                  <wp:wrapSquare wrapText="bothSides"/>
                  <wp:docPr id="282" name="Hộp Văn bản 282"/>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7ECBD95" w14:textId="3215522F" w:rsidR="009E4E78" w:rsidRPr="00E73C47" w:rsidRDefault="009E4E78">
                              <w:pPr>
                                <w:pStyle w:val="Chuthich"/>
                                <w:rPr>
                                  <w:noProof/>
                                </w:rPr>
                                <w:pPrChange w:id="5488" w:author="TRAN THI LY LY" w:date="2019-06-16T00:24:00Z">
                                  <w:pPr>
                                    <w:pStyle w:val="oancuaDanhsach"/>
                                    <w:tabs>
                                      <w:tab w:val="left" w:pos="3420"/>
                                    </w:tabs>
                                  </w:pPr>
                                </w:pPrChange>
                              </w:pPr>
                              <w:bookmarkStart w:id="5489" w:name="_Toc11537403"/>
                              <w:ins w:id="5490" w:author="TRAN THI LY LY" w:date="2019-06-16T00:24:00Z">
                                <w:r>
                                  <w:t xml:space="preserve">Hình 4. </w:t>
                                </w:r>
                                <w:r>
                                  <w:fldChar w:fldCharType="begin"/>
                                </w:r>
                                <w:r>
                                  <w:instrText xml:space="preserve"> SEQ Hình_4. \* ARABIC </w:instrText>
                                </w:r>
                              </w:ins>
                              <w:r>
                                <w:fldChar w:fldCharType="separate"/>
                              </w:r>
                              <w:ins w:id="5491" w:author="TRAN THI LY LY" w:date="2019-06-20T23:47:00Z">
                                <w:r w:rsidR="00887B15">
                                  <w:rPr>
                                    <w:noProof/>
                                  </w:rPr>
                                  <w:t>8</w:t>
                                </w:r>
                              </w:ins>
                              <w:ins w:id="5492" w:author="TRAN THI LY LY" w:date="2019-06-16T00:24:00Z">
                                <w:r>
                                  <w:fldChar w:fldCharType="end"/>
                                </w:r>
                                <w:r>
                                  <w:t xml:space="preserve"> Một số mẫu hội thoại định nghĩa sẵn</w:t>
                                </w:r>
                              </w:ins>
                              <w:bookmarkEnd w:id="5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BC92C" id="Hộp Văn bản 282" o:spid="_x0000_s1067" type="#_x0000_t202" style="position:absolute;left:0;text-align:left;margin-left:31.5pt;margin-top:382.8pt;width:450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" stroked="f">
                  <v:textbox style="mso-fit-shape-to-text:t" inset="0,0,0,0">
                    <w:txbxContent>
                      <w:p w14:paraId="07ECBD95" w14:textId="3215522F" w:rsidR="009E4E78" w:rsidRPr="00E73C47" w:rsidRDefault="009E4E78">
                        <w:pPr>
                          <w:pStyle w:val="Chuthich"/>
                          <w:rPr>
                            <w:noProof/>
                          </w:rPr>
                          <w:pPrChange w:id="5493" w:author="TRAN THI LY LY" w:date="2019-06-16T00:24:00Z">
                            <w:pPr>
                              <w:pStyle w:val="oancuaDanhsach"/>
                              <w:tabs>
                                <w:tab w:val="left" w:pos="3420"/>
                              </w:tabs>
                            </w:pPr>
                          </w:pPrChange>
                        </w:pPr>
                        <w:bookmarkStart w:id="5494" w:name="_Toc11537403"/>
                        <w:ins w:id="5495" w:author="TRAN THI LY LY" w:date="2019-06-16T00:24:00Z">
                          <w:r>
                            <w:t xml:space="preserve">Hình 4. </w:t>
                          </w:r>
                          <w:r>
                            <w:fldChar w:fldCharType="begin"/>
                          </w:r>
                          <w:r>
                            <w:instrText xml:space="preserve"> SEQ Hình_4. \* ARABIC </w:instrText>
                          </w:r>
                        </w:ins>
                        <w:r>
                          <w:fldChar w:fldCharType="separate"/>
                        </w:r>
                        <w:ins w:id="5496" w:author="TRAN THI LY LY" w:date="2019-06-20T23:47:00Z">
                          <w:r w:rsidR="00887B15">
                            <w:rPr>
                              <w:noProof/>
                            </w:rPr>
                            <w:t>8</w:t>
                          </w:r>
                        </w:ins>
                        <w:ins w:id="5497" w:author="TRAN THI LY LY" w:date="2019-06-16T00:24:00Z">
                          <w:r>
                            <w:fldChar w:fldCharType="end"/>
                          </w:r>
                          <w:r>
                            <w:t xml:space="preserve"> Một số mẫu hội thoại định nghĩa sẵn</w:t>
                          </w:r>
                        </w:ins>
                        <w:bookmarkEnd w:id="5494"/>
                      </w:p>
                    </w:txbxContent>
                  </v:textbox>
                  <w10:wrap type="square"/>
                </v:shape>
              </w:pict>
            </mc:Fallback>
          </mc:AlternateContent>
        </w:r>
      </w:ins>
      <w:ins w:id="5498" w:author="Admin" w:date="2019-06-11T18:35:00Z">
        <w:r w:rsidR="008417A5">
          <w:rPr>
            <w:noProof/>
          </w:rPr>
          <w:drawing>
            <wp:anchor distT="0" distB="0" distL="114300" distR="114300" simplePos="0" relativeHeight="251774976" behindDoc="0" locked="0" layoutInCell="1" allowOverlap="1" wp14:anchorId="4294322D" wp14:editId="4A55BA78">
              <wp:simplePos x="0" y="0"/>
              <wp:positionH relativeFrom="column">
                <wp:posOffset>400050</wp:posOffset>
              </wp:positionH>
              <wp:positionV relativeFrom="paragraph">
                <wp:posOffset>3810</wp:posOffset>
              </wp:positionV>
              <wp:extent cx="5715000" cy="4800600"/>
              <wp:effectExtent l="0" t="0" r="0" b="0"/>
              <wp:wrapSquare wrapText="bothSides"/>
              <wp:docPr id="205" name="Picture 205" descr="Zn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n98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pic:spPr>
                  </pic:pic>
                </a:graphicData>
              </a:graphic>
              <wp14:sizeRelH relativeFrom="page">
                <wp14:pctWidth>0</wp14:pctWidth>
              </wp14:sizeRelH>
              <wp14:sizeRelV relativeFrom="page">
                <wp14:pctHeight>0</wp14:pctHeight>
              </wp14:sizeRelV>
            </wp:anchor>
          </w:drawing>
        </w:r>
      </w:ins>
    </w:p>
    <w:p w14:paraId="4344CD7E" w14:textId="0D3AD06E" w:rsidR="008417A5" w:rsidRPr="00562B60" w:rsidRDefault="008417A5">
      <w:pPr>
        <w:pStyle w:val="oancuaDanhsach"/>
        <w:numPr>
          <w:ilvl w:val="0"/>
          <w:numId w:val="2"/>
        </w:numPr>
        <w:tabs>
          <w:tab w:val="left" w:pos="3420"/>
        </w:tabs>
        <w:jc w:val="both"/>
        <w:rPr>
          <w:ins w:id="5499" w:author="Admin" w:date="2019-06-11T18:35:00Z"/>
          <w:rFonts w:ascii="Times New Roman" w:hAnsi="Times New Roman" w:cs="Times New Roman"/>
          <w:sz w:val="26"/>
          <w:szCs w:val="26"/>
        </w:rPr>
        <w:pPrChange w:id="5500" w:author="TRAN THI LY LY" w:date="2019-06-15T10:32:00Z">
          <w:pPr>
            <w:pStyle w:val="oancuaDanhsach"/>
            <w:numPr>
              <w:numId w:val="2"/>
            </w:numPr>
            <w:tabs>
              <w:tab w:val="left" w:pos="3420"/>
            </w:tabs>
            <w:ind w:hanging="360"/>
          </w:pPr>
        </w:pPrChange>
      </w:pPr>
      <w:ins w:id="5501" w:author="Admin" w:date="2019-06-11T18:35:00Z">
        <w:r>
          <w:rPr>
            <w:rFonts w:ascii="Times New Roman" w:hAnsi="Times New Roman" w:cs="Times New Roman"/>
            <w:sz w:val="26"/>
            <w:szCs w:val="26"/>
          </w:rPr>
          <w:t xml:space="preserve">Sau khi cấu hình và chuẩn bị </w:t>
        </w:r>
        <w:del w:id="5502" w:author="Ly Tran Thi Ly" w:date="2019-06-20T18:05:00Z">
          <w:r w:rsidDel="003C2A97">
            <w:rPr>
              <w:rFonts w:ascii="Times New Roman" w:hAnsi="Times New Roman" w:cs="Times New Roman"/>
              <w:sz w:val="26"/>
              <w:szCs w:val="26"/>
            </w:rPr>
            <w:delText>data</w:delText>
          </w:r>
        </w:del>
      </w:ins>
      <w:ins w:id="5503" w:author="Ly Tran Thi Ly" w:date="2019-06-20T18:05:00Z">
        <w:r w:rsidR="003C2A97">
          <w:rPr>
            <w:rFonts w:ascii="Times New Roman" w:hAnsi="Times New Roman" w:cs="Times New Roman"/>
            <w:sz w:val="26"/>
            <w:szCs w:val="26"/>
          </w:rPr>
          <w:t>dữ liệu</w:t>
        </w:r>
      </w:ins>
      <w:ins w:id="5504" w:author="Admin" w:date="2019-06-11T18:35:00Z">
        <w:r>
          <w:rPr>
            <w:rFonts w:ascii="Times New Roman" w:hAnsi="Times New Roman" w:cs="Times New Roman"/>
            <w:sz w:val="26"/>
            <w:szCs w:val="26"/>
          </w:rPr>
          <w:t xml:space="preserve"> hoàn chỉnh, ta sẽ tiến hành huấn luyện cho Rasa NLU, Rasa đã cung cấp đầy đủ các hàm, ta chỉ cần gọi và cung cấp đường dẫn để tiến hành huấn luyện. Sau khi huấn luyện xong chúng ta sẽ tiến hành </w:t>
        </w:r>
        <w:del w:id="5505" w:author="Ly Tran Thi Ly" w:date="2019-06-20T18:05:00Z">
          <w:r w:rsidDel="003C2A97">
            <w:rPr>
              <w:rFonts w:ascii="Times New Roman" w:hAnsi="Times New Roman" w:cs="Times New Roman"/>
              <w:sz w:val="26"/>
              <w:szCs w:val="26"/>
            </w:rPr>
            <w:delText>test</w:delText>
          </w:r>
        </w:del>
      </w:ins>
      <w:ins w:id="5506" w:author="Ly Tran Thi Ly" w:date="2019-06-20T18:05:00Z">
        <w:r w:rsidR="003C2A97">
          <w:rPr>
            <w:rFonts w:ascii="Times New Roman" w:hAnsi="Times New Roman" w:cs="Times New Roman"/>
            <w:sz w:val="26"/>
            <w:szCs w:val="26"/>
          </w:rPr>
          <w:t>kiểm tra</w:t>
        </w:r>
      </w:ins>
      <w:ins w:id="5507" w:author="Admin" w:date="2019-06-11T18:35:00Z">
        <w:r>
          <w:rPr>
            <w:rFonts w:ascii="Times New Roman" w:hAnsi="Times New Roman" w:cs="Times New Roman"/>
            <w:sz w:val="26"/>
            <w:szCs w:val="26"/>
          </w:rPr>
          <w:t xml:space="preserve"> vài mẫu, ở đây chúng ta sẽ </w:t>
        </w:r>
        <w:del w:id="5508" w:author="Ly Tran Thi Ly" w:date="2019-06-20T18:05:00Z">
          <w:r w:rsidDel="003C2A97">
            <w:rPr>
              <w:rFonts w:ascii="Times New Roman" w:hAnsi="Times New Roman" w:cs="Times New Roman"/>
              <w:sz w:val="26"/>
              <w:szCs w:val="26"/>
            </w:rPr>
            <w:delText>test</w:delText>
          </w:r>
        </w:del>
      </w:ins>
      <w:ins w:id="5509" w:author="Ly Tran Thi Ly" w:date="2019-06-20T18:05:00Z">
        <w:r w:rsidR="003C2A97">
          <w:rPr>
            <w:rFonts w:ascii="Times New Roman" w:hAnsi="Times New Roman" w:cs="Times New Roman"/>
            <w:sz w:val="26"/>
            <w:szCs w:val="26"/>
          </w:rPr>
          <w:t>kiểm tra</w:t>
        </w:r>
      </w:ins>
      <w:ins w:id="5510" w:author="Admin" w:date="2019-06-11T18:35:00Z">
        <w:r>
          <w:rPr>
            <w:rFonts w:ascii="Times New Roman" w:hAnsi="Times New Roman" w:cs="Times New Roman"/>
            <w:sz w:val="26"/>
            <w:szCs w:val="26"/>
          </w:rPr>
          <w:t xml:space="preserve"> nếu có thành phần regex </w:t>
        </w:r>
        <w:r w:rsidRPr="00562B60">
          <w:rPr>
            <w:rFonts w:ascii="Times New Roman" w:hAnsi="Times New Roman" w:cs="Times New Roman"/>
            <w:sz w:val="26"/>
            <w:szCs w:val="26"/>
          </w:rPr>
          <w:t>features</w:t>
        </w:r>
        <w:r>
          <w:rPr>
            <w:rFonts w:ascii="Times New Roman" w:hAnsi="Times New Roman" w:cs="Times New Roman"/>
            <w:sz w:val="26"/>
            <w:szCs w:val="26"/>
          </w:rPr>
          <w:t xml:space="preserve"> và không có.</w:t>
        </w:r>
      </w:ins>
    </w:p>
    <w:p w14:paraId="418C42ED" w14:textId="77777777" w:rsidR="008417A5" w:rsidRDefault="008417A5" w:rsidP="00604858">
      <w:pPr>
        <w:pStyle w:val="oancuaDanhsach"/>
        <w:numPr>
          <w:ilvl w:val="0"/>
          <w:numId w:val="2"/>
        </w:numPr>
        <w:jc w:val="both"/>
        <w:rPr>
          <w:ins w:id="5511" w:author="Admin" w:date="2019-06-11T18:35:00Z"/>
          <w:rFonts w:ascii="Times New Roman" w:hAnsi="Times New Roman" w:cs="Times New Roman"/>
          <w:sz w:val="26"/>
          <w:szCs w:val="26"/>
        </w:rPr>
      </w:pPr>
      <w:ins w:id="5512" w:author="Admin" w:date="2019-06-11T18:35:00Z">
        <w:r>
          <w:rPr>
            <w:rFonts w:ascii="Times New Roman" w:hAnsi="Times New Roman" w:cs="Times New Roman"/>
            <w:sz w:val="26"/>
            <w:szCs w:val="26"/>
          </w:rPr>
          <w:t>VD: hello, tell me how to installs photoshop</w:t>
        </w:r>
      </w:ins>
    </w:p>
    <w:p w14:paraId="3B00DF5D" w14:textId="56F6DFCF" w:rsidR="009B3751" w:rsidRPr="009B3751" w:rsidRDefault="008417A5">
      <w:pPr>
        <w:pStyle w:val="oancuaDanhsach"/>
        <w:numPr>
          <w:ilvl w:val="0"/>
          <w:numId w:val="2"/>
        </w:numPr>
        <w:jc w:val="both"/>
        <w:rPr>
          <w:ins w:id="5513" w:author="Admin" w:date="2019-06-11T18:35:00Z"/>
          <w:rFonts w:ascii="Times New Roman" w:hAnsi="Times New Roman" w:cs="Times New Roman"/>
          <w:sz w:val="26"/>
          <w:szCs w:val="26"/>
          <w:rPrChange w:id="5514" w:author="TRAN THI LY LY" w:date="2019-06-15T09:35:00Z">
            <w:rPr>
              <w:ins w:id="5515" w:author="Admin" w:date="2019-06-11T18:35:00Z"/>
            </w:rPr>
          </w:rPrChange>
        </w:rPr>
      </w:pPr>
      <w:ins w:id="5516" w:author="Admin" w:date="2019-06-11T18:35:00Z">
        <w:r>
          <w:rPr>
            <w:rFonts w:ascii="Times New Roman" w:hAnsi="Times New Roman" w:cs="Times New Roman"/>
            <w:sz w:val="26"/>
            <w:szCs w:val="26"/>
          </w:rPr>
          <w:t>Độ tin cậy (</w:t>
        </w:r>
        <w:r w:rsidRPr="00250F9F">
          <w:rPr>
            <w:rFonts w:ascii="Times New Roman" w:hAnsi="Times New Roman" w:cs="Times New Roman"/>
            <w:sz w:val="26"/>
            <w:szCs w:val="26"/>
          </w:rPr>
          <w:t>confidence</w:t>
        </w:r>
        <w:r>
          <w:rPr>
            <w:rFonts w:ascii="Times New Roman" w:hAnsi="Times New Roman" w:cs="Times New Roman"/>
            <w:sz w:val="26"/>
            <w:szCs w:val="26"/>
          </w:rPr>
          <w:t>) khi có sử dụng</w:t>
        </w:r>
      </w:ins>
      <w:ins w:id="5517" w:author="TRAN THI LY LY" w:date="2019-06-15T09:35:00Z">
        <w:r w:rsidR="009B3751">
          <w:rPr>
            <w:rFonts w:ascii="Times New Roman" w:hAnsi="Times New Roman" w:cs="Times New Roman"/>
            <w:sz w:val="26"/>
            <w:szCs w:val="26"/>
          </w:rPr>
          <w:t xml:space="preserve"> regex </w:t>
        </w:r>
        <w:r w:rsidR="009B3751" w:rsidRPr="00562B60">
          <w:rPr>
            <w:rFonts w:ascii="Times New Roman" w:hAnsi="Times New Roman" w:cs="Times New Roman"/>
            <w:sz w:val="26"/>
            <w:szCs w:val="26"/>
          </w:rPr>
          <w:t>features</w:t>
        </w:r>
      </w:ins>
      <w:ins w:id="5518" w:author="Admin" w:date="2019-06-11T18:35:00Z">
        <w:r>
          <w:rPr>
            <w:rFonts w:ascii="Times New Roman" w:hAnsi="Times New Roman" w:cs="Times New Roman"/>
            <w:sz w:val="26"/>
            <w:szCs w:val="26"/>
          </w:rPr>
          <w:t>:  0.9739</w:t>
        </w:r>
      </w:ins>
    </w:p>
    <w:p w14:paraId="686DC642" w14:textId="5FFEA0A4" w:rsidR="008417A5" w:rsidDel="009B3751" w:rsidRDefault="00540E59" w:rsidP="008417A5">
      <w:pPr>
        <w:pStyle w:val="oancuaDanhsach"/>
        <w:numPr>
          <w:ilvl w:val="0"/>
          <w:numId w:val="2"/>
        </w:numPr>
        <w:jc w:val="both"/>
        <w:rPr>
          <w:ins w:id="5519" w:author="Admin" w:date="2019-06-11T18:35:00Z"/>
          <w:del w:id="5520" w:author="TRAN THI LY LY" w:date="2019-06-15T09:36:00Z"/>
          <w:rFonts w:ascii="Times New Roman" w:hAnsi="Times New Roman" w:cs="Times New Roman"/>
          <w:sz w:val="26"/>
          <w:szCs w:val="26"/>
        </w:rPr>
      </w:pPr>
      <w:ins w:id="5521" w:author="TRAN THI LY LY" w:date="2019-06-16T00:24:00Z">
        <w:r>
          <w:rPr>
            <w:noProof/>
          </w:rPr>
          <w:lastRenderedPageBreak/>
          <mc:AlternateContent>
            <mc:Choice Requires="wps">
              <w:drawing>
                <wp:anchor distT="0" distB="0" distL="114300" distR="114300" simplePos="0" relativeHeight="251883520" behindDoc="0" locked="0" layoutInCell="1" allowOverlap="1" wp14:anchorId="65EA7821" wp14:editId="199C9A5D">
                  <wp:simplePos x="0" y="0"/>
                  <wp:positionH relativeFrom="column">
                    <wp:posOffset>-13335</wp:posOffset>
                  </wp:positionH>
                  <wp:positionV relativeFrom="paragraph">
                    <wp:posOffset>641985</wp:posOffset>
                  </wp:positionV>
                  <wp:extent cx="6105525" cy="536575"/>
                  <wp:effectExtent l="0" t="0" r="9525" b="0"/>
                  <wp:wrapSquare wrapText="bothSides"/>
                  <wp:docPr id="283" name="Hộp Văn bản 283"/>
                  <wp:cNvGraphicFramePr/>
                  <a:graphic xmlns:a="http://schemas.openxmlformats.org/drawingml/2006/main">
                    <a:graphicData uri="http://schemas.microsoft.com/office/word/2010/wordprocessingShape">
                      <wps:wsp>
                        <wps:cNvSpPr txBox="1"/>
                        <wps:spPr>
                          <a:xfrm>
                            <a:off x="0" y="0"/>
                            <a:ext cx="6105525" cy="536575"/>
                          </a:xfrm>
                          <a:prstGeom prst="rect">
                            <a:avLst/>
                          </a:prstGeom>
                          <a:solidFill>
                            <a:prstClr val="white"/>
                          </a:solidFill>
                          <a:ln>
                            <a:noFill/>
                          </a:ln>
                        </wps:spPr>
                        <wps:txbx>
                          <w:txbxContent>
                            <w:p w14:paraId="76B9E4E1" w14:textId="6325B891" w:rsidR="009E4E78" w:rsidRPr="00B63523" w:rsidRDefault="009E4E78">
                              <w:pPr>
                                <w:pStyle w:val="Chuthich"/>
                                <w:pPrChange w:id="5522" w:author="TRAN THI LY LY" w:date="2019-06-16T00:24:00Z">
                                  <w:pPr>
                                    <w:pStyle w:val="oancuaDanhsach"/>
                                    <w:numPr>
                                      <w:numId w:val="2"/>
                                    </w:numPr>
                                    <w:ind w:hanging="360"/>
                                    <w:jc w:val="both"/>
                                  </w:pPr>
                                </w:pPrChange>
                              </w:pPr>
                              <w:bookmarkStart w:id="5523" w:name="_Toc11537404"/>
                              <w:ins w:id="5524" w:author="TRAN THI LY LY" w:date="2019-06-16T00:24:00Z">
                                <w:r>
                                  <w:t xml:space="preserve">Hình 4. </w:t>
                                </w:r>
                                <w:r>
                                  <w:fldChar w:fldCharType="begin"/>
                                </w:r>
                                <w:r>
                                  <w:instrText xml:space="preserve"> SEQ Hình_4. \* ARABIC </w:instrText>
                                </w:r>
                              </w:ins>
                              <w:r>
                                <w:fldChar w:fldCharType="separate"/>
                              </w:r>
                              <w:ins w:id="5525" w:author="TRAN THI LY LY" w:date="2019-06-20T23:47:00Z">
                                <w:r w:rsidR="00887B15">
                                  <w:rPr>
                                    <w:noProof/>
                                  </w:rPr>
                                  <w:t>9</w:t>
                                </w:r>
                              </w:ins>
                              <w:ins w:id="5526" w:author="TRAN THI LY LY" w:date="2019-06-16T00:24:00Z">
                                <w:r>
                                  <w:fldChar w:fldCharType="end"/>
                                </w:r>
                                <w:r>
                                  <w:t xml:space="preserve"> Ảnh chụp độ tin cậy của câu hỏi hello, tell me how to installs photoshop khi sử dụng regex features.</w:t>
                                </w:r>
                              </w:ins>
                              <w:bookmarkEnd w:id="5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EA7821" id="Hộp Văn bản 283" o:spid="_x0000_s1068" type="#_x0000_t202" style="position:absolute;left:0;text-align:left;margin-left:-1.05pt;margin-top:50.55pt;width:480.75pt;height:42.2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" stroked="f">
                  <v:textbox inset="0,0,0,0">
                    <w:txbxContent>
                      <w:p w14:paraId="76B9E4E1" w14:textId="6325B891" w:rsidR="009E4E78" w:rsidRPr="00B63523" w:rsidRDefault="009E4E78">
                        <w:pPr>
                          <w:pStyle w:val="Chuthich"/>
                          <w:pPrChange w:id="5527" w:author="TRAN THI LY LY" w:date="2019-06-16T00:24:00Z">
                            <w:pPr>
                              <w:pStyle w:val="oancuaDanhsach"/>
                              <w:numPr>
                                <w:numId w:val="2"/>
                              </w:numPr>
                              <w:ind w:hanging="360"/>
                              <w:jc w:val="both"/>
                            </w:pPr>
                          </w:pPrChange>
                        </w:pPr>
                        <w:bookmarkStart w:id="5528" w:name="_Toc11537404"/>
                        <w:ins w:id="5529" w:author="TRAN THI LY LY" w:date="2019-06-16T00:24:00Z">
                          <w:r>
                            <w:t xml:space="preserve">Hình 4. </w:t>
                          </w:r>
                          <w:r>
                            <w:fldChar w:fldCharType="begin"/>
                          </w:r>
                          <w:r>
                            <w:instrText xml:space="preserve"> SEQ Hình_4. \* ARABIC </w:instrText>
                          </w:r>
                        </w:ins>
                        <w:r>
                          <w:fldChar w:fldCharType="separate"/>
                        </w:r>
                        <w:ins w:id="5530" w:author="TRAN THI LY LY" w:date="2019-06-20T23:47:00Z">
                          <w:r w:rsidR="00887B15">
                            <w:rPr>
                              <w:noProof/>
                            </w:rPr>
                            <w:t>9</w:t>
                          </w:r>
                        </w:ins>
                        <w:ins w:id="5531" w:author="TRAN THI LY LY" w:date="2019-06-16T00:24:00Z">
                          <w:r>
                            <w:fldChar w:fldCharType="end"/>
                          </w:r>
                          <w:r>
                            <w:t xml:space="preserve"> Ảnh chụp độ tin cậy của câu hỏi hello, tell me how to installs photoshop khi sử dụng regex features.</w:t>
                          </w:r>
                        </w:ins>
                        <w:bookmarkEnd w:id="5528"/>
                      </w:p>
                    </w:txbxContent>
                  </v:textbox>
                  <w10:wrap type="square"/>
                </v:shape>
              </w:pict>
            </mc:Fallback>
          </mc:AlternateContent>
        </w:r>
      </w:ins>
      <w:ins w:id="5532" w:author="Admin" w:date="2019-06-11T18:35:00Z">
        <w:r w:rsidR="008417A5">
          <w:rPr>
            <w:rFonts w:ascii="Times New Roman" w:hAnsi="Times New Roman" w:cs="Times New Roman"/>
            <w:sz w:val="26"/>
            <w:szCs w:val="26"/>
          </w:rPr>
          <w:t>Độ tin cậy (confidence) khi không sử dụng</w:t>
        </w:r>
      </w:ins>
      <w:ins w:id="5533" w:author="TRAN THI LY LY" w:date="2019-06-15T09:35:00Z">
        <w:r w:rsidR="009B3751">
          <w:rPr>
            <w:rFonts w:ascii="Times New Roman" w:hAnsi="Times New Roman" w:cs="Times New Roman"/>
            <w:sz w:val="26"/>
            <w:szCs w:val="26"/>
          </w:rPr>
          <w:t xml:space="preserve"> regex </w:t>
        </w:r>
        <w:r w:rsidR="009B3751" w:rsidRPr="00562B60">
          <w:rPr>
            <w:rFonts w:ascii="Times New Roman" w:hAnsi="Times New Roman" w:cs="Times New Roman"/>
            <w:sz w:val="26"/>
            <w:szCs w:val="26"/>
          </w:rPr>
          <w:t>features</w:t>
        </w:r>
      </w:ins>
      <w:ins w:id="5534" w:author="Admin" w:date="2019-06-11T18:35:00Z">
        <w:r w:rsidR="008417A5">
          <w:rPr>
            <w:rFonts w:ascii="Times New Roman" w:hAnsi="Times New Roman" w:cs="Times New Roman"/>
            <w:sz w:val="26"/>
            <w:szCs w:val="26"/>
          </w:rPr>
          <w:t>: 0.9297</w:t>
        </w:r>
      </w:ins>
    </w:p>
    <w:p w14:paraId="565BC165" w14:textId="0749A0C4" w:rsidR="008417A5" w:rsidRPr="00604858" w:rsidRDefault="009B3751">
      <w:pPr>
        <w:pStyle w:val="oancuaDanhsach"/>
        <w:numPr>
          <w:ilvl w:val="0"/>
          <w:numId w:val="2"/>
        </w:numPr>
        <w:jc w:val="both"/>
        <w:rPr>
          <w:ins w:id="5535" w:author="Admin" w:date="2019-06-11T18:35:00Z"/>
          <w:rFonts w:ascii="Times New Roman" w:hAnsi="Times New Roman" w:cs="Times New Roman"/>
          <w:sz w:val="26"/>
          <w:szCs w:val="26"/>
        </w:rPr>
        <w:pPrChange w:id="5536" w:author="TRAN THI LY LY" w:date="2019-06-15T09:36:00Z">
          <w:pPr>
            <w:pStyle w:val="oancuaDanhsach"/>
            <w:tabs>
              <w:tab w:val="left" w:pos="3420"/>
            </w:tabs>
          </w:pPr>
        </w:pPrChange>
      </w:pPr>
      <w:ins w:id="5537" w:author="Admin" w:date="2019-06-11T18:35:00Z">
        <w:r>
          <w:rPr>
            <w:noProof/>
          </w:rPr>
          <w:drawing>
            <wp:anchor distT="0" distB="0" distL="114300" distR="114300" simplePos="0" relativeHeight="251778048" behindDoc="0" locked="0" layoutInCell="1" allowOverlap="1" wp14:anchorId="55DF6A6E" wp14:editId="2EA936A7">
              <wp:simplePos x="0" y="0"/>
              <wp:positionH relativeFrom="column">
                <wp:posOffset>-161925</wp:posOffset>
              </wp:positionH>
              <wp:positionV relativeFrom="paragraph">
                <wp:posOffset>0</wp:posOffset>
              </wp:positionV>
              <wp:extent cx="6105525" cy="581025"/>
              <wp:effectExtent l="0" t="0" r="9525" b="9525"/>
              <wp:wrapSquare wrapText="bothSides"/>
              <wp:docPr id="47" name="Picture 47" descr="C:\Users\Admin\AppData\Local\Microsoft\Windows\INetCache\Content.Word\Ni5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Word\Ni566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5525" cy="5810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9171D5B" w14:textId="7F2422A5" w:rsidR="008417A5" w:rsidRPr="007D23EA" w:rsidRDefault="00540E59" w:rsidP="008417A5">
      <w:pPr>
        <w:jc w:val="both"/>
        <w:rPr>
          <w:ins w:id="5538" w:author="Admin" w:date="2019-06-11T18:35:00Z"/>
          <w:rFonts w:ascii="Times New Roman" w:hAnsi="Times New Roman" w:cs="Times New Roman"/>
          <w:sz w:val="26"/>
          <w:szCs w:val="26"/>
        </w:rPr>
      </w:pPr>
      <w:ins w:id="5539" w:author="TRAN THI LY LY" w:date="2019-06-16T00:25:00Z">
        <w:r>
          <w:rPr>
            <w:noProof/>
          </w:rPr>
          <mc:AlternateContent>
            <mc:Choice Requires="wps">
              <w:drawing>
                <wp:anchor distT="0" distB="0" distL="114300" distR="114300" simplePos="0" relativeHeight="251885568" behindDoc="0" locked="0" layoutInCell="1" allowOverlap="1" wp14:anchorId="2852059C" wp14:editId="1DFABE86">
                  <wp:simplePos x="0" y="0"/>
                  <wp:positionH relativeFrom="column">
                    <wp:posOffset>-228600</wp:posOffset>
                  </wp:positionH>
                  <wp:positionV relativeFrom="paragraph">
                    <wp:posOffset>647700</wp:posOffset>
                  </wp:positionV>
                  <wp:extent cx="6172200" cy="635"/>
                  <wp:effectExtent l="0" t="0" r="0" b="0"/>
                  <wp:wrapSquare wrapText="bothSides"/>
                  <wp:docPr id="284" name="Hộp Văn bản 284"/>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522561C2" w14:textId="5B76BE3B" w:rsidR="009E4E78" w:rsidRPr="00765612" w:rsidRDefault="009E4E78">
                              <w:pPr>
                                <w:pStyle w:val="Chuthich"/>
                                <w:rPr>
                                  <w:rFonts w:cs="Times New Roman"/>
                                  <w:noProof/>
                                  <w:szCs w:val="26"/>
                                </w:rPr>
                                <w:pPrChange w:id="5540" w:author="TRAN THI LY LY" w:date="2019-06-16T00:25:00Z">
                                  <w:pPr>
                                    <w:jc w:val="both"/>
                                  </w:pPr>
                                </w:pPrChange>
                              </w:pPr>
                              <w:bookmarkStart w:id="5541" w:name="_Toc11537405"/>
                              <w:ins w:id="5542" w:author="TRAN THI LY LY" w:date="2019-06-16T00:25:00Z">
                                <w:r>
                                  <w:t xml:space="preserve">Hình 4. </w:t>
                                </w:r>
                                <w:r>
                                  <w:fldChar w:fldCharType="begin"/>
                                </w:r>
                                <w:r>
                                  <w:instrText xml:space="preserve"> SEQ Hình_4. \* ARABIC </w:instrText>
                                </w:r>
                              </w:ins>
                              <w:r>
                                <w:fldChar w:fldCharType="separate"/>
                              </w:r>
                              <w:ins w:id="5543" w:author="TRAN THI LY LY" w:date="2019-06-20T23:47:00Z">
                                <w:r w:rsidR="00887B15">
                                  <w:rPr>
                                    <w:noProof/>
                                  </w:rPr>
                                  <w:t>10</w:t>
                                </w:r>
                              </w:ins>
                              <w:ins w:id="5544" w:author="TRAN THI LY LY" w:date="2019-06-16T00:25:00Z">
                                <w:r>
                                  <w:fldChar w:fldCharType="end"/>
                                </w:r>
                                <w:r>
                                  <w:t xml:space="preserve"> Ảnh chụp độ tin cậy của câu hỏi hello, tell me how to installs photoshop khi không sử dụng regex features.</w:t>
                                </w:r>
                              </w:ins>
                              <w:bookmarkEnd w:id="5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2059C" id="Hộp Văn bản 284" o:spid="_x0000_s1069" type="#_x0000_t202" style="position:absolute;left:0;text-align:left;margin-left:-18pt;margin-top:51pt;width:48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" stroked="f">
                  <v:textbox style="mso-fit-shape-to-text:t" inset="0,0,0,0">
                    <w:txbxContent>
                      <w:p w14:paraId="522561C2" w14:textId="5B76BE3B" w:rsidR="009E4E78" w:rsidRPr="00765612" w:rsidRDefault="009E4E78">
                        <w:pPr>
                          <w:pStyle w:val="Chuthich"/>
                          <w:rPr>
                            <w:rFonts w:cs="Times New Roman"/>
                            <w:noProof/>
                            <w:szCs w:val="26"/>
                          </w:rPr>
                          <w:pPrChange w:id="5545" w:author="TRAN THI LY LY" w:date="2019-06-16T00:25:00Z">
                            <w:pPr>
                              <w:jc w:val="both"/>
                            </w:pPr>
                          </w:pPrChange>
                        </w:pPr>
                        <w:bookmarkStart w:id="5546" w:name="_Toc11537405"/>
                        <w:ins w:id="5547" w:author="TRAN THI LY LY" w:date="2019-06-16T00:25:00Z">
                          <w:r>
                            <w:t xml:space="preserve">Hình 4. </w:t>
                          </w:r>
                          <w:r>
                            <w:fldChar w:fldCharType="begin"/>
                          </w:r>
                          <w:r>
                            <w:instrText xml:space="preserve"> SEQ Hình_4. \* ARABIC </w:instrText>
                          </w:r>
                        </w:ins>
                        <w:r>
                          <w:fldChar w:fldCharType="separate"/>
                        </w:r>
                        <w:ins w:id="5548" w:author="TRAN THI LY LY" w:date="2019-06-20T23:47:00Z">
                          <w:r w:rsidR="00887B15">
                            <w:rPr>
                              <w:noProof/>
                            </w:rPr>
                            <w:t>10</w:t>
                          </w:r>
                        </w:ins>
                        <w:ins w:id="5549" w:author="TRAN THI LY LY" w:date="2019-06-16T00:25:00Z">
                          <w:r>
                            <w:fldChar w:fldCharType="end"/>
                          </w:r>
                          <w:r>
                            <w:t xml:space="preserve"> Ảnh chụp độ tin cậy của câu hỏi hello, tell me how to installs photoshop khi không sử dụng regex features.</w:t>
                          </w:r>
                        </w:ins>
                        <w:bookmarkEnd w:id="5546"/>
                      </w:p>
                    </w:txbxContent>
                  </v:textbox>
                  <w10:wrap type="square"/>
                </v:shape>
              </w:pict>
            </mc:Fallback>
          </mc:AlternateContent>
        </w:r>
      </w:ins>
      <w:ins w:id="5550" w:author="Admin" w:date="2019-06-11T18:35:00Z">
        <w:r w:rsidR="008417A5">
          <w:rPr>
            <w:rFonts w:ascii="Times New Roman" w:hAnsi="Times New Roman" w:cs="Times New Roman"/>
            <w:noProof/>
            <w:sz w:val="26"/>
            <w:szCs w:val="26"/>
          </w:rPr>
          <w:drawing>
            <wp:anchor distT="0" distB="0" distL="114300" distR="114300" simplePos="0" relativeHeight="251779072" behindDoc="0" locked="0" layoutInCell="1" allowOverlap="1" wp14:anchorId="436B41A7" wp14:editId="04C280F5">
              <wp:simplePos x="0" y="0"/>
              <wp:positionH relativeFrom="margin">
                <wp:align>center</wp:align>
              </wp:positionH>
              <wp:positionV relativeFrom="paragraph">
                <wp:posOffset>0</wp:posOffset>
              </wp:positionV>
              <wp:extent cx="6172200" cy="590550"/>
              <wp:effectExtent l="0" t="0" r="0" b="0"/>
              <wp:wrapSquare wrapText="bothSides"/>
              <wp:docPr id="48" name="Picture 48" descr="C:\Users\Admin\AppData\Local\Microsoft\Windows\INetCache\Content.Word\Nv5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Word\Nv566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2200" cy="5905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6CDE17C" w14:textId="4C97252D" w:rsidR="008417A5" w:rsidRDefault="008417A5">
      <w:pPr>
        <w:pStyle w:val="u4"/>
        <w:rPr>
          <w:ins w:id="5551" w:author="Admin" w:date="2019-06-11T18:35:00Z"/>
          <w:rFonts w:cs="Times New Roman"/>
          <w:szCs w:val="26"/>
        </w:rPr>
        <w:pPrChange w:id="5552" w:author="Ly Tran Thi Ly" w:date="2019-06-14T17:33:00Z">
          <w:pPr>
            <w:jc w:val="both"/>
          </w:pPr>
        </w:pPrChange>
      </w:pPr>
      <w:bookmarkStart w:id="5553" w:name="_Toc11966337"/>
      <w:ins w:id="5554" w:author="Admin" w:date="2019-06-11T18:35:00Z">
        <w:r>
          <w:rPr>
            <w:rFonts w:cs="Times New Roman"/>
            <w:szCs w:val="26"/>
          </w:rPr>
          <w:t>4</w:t>
        </w:r>
        <w:del w:id="5555" w:author="Ly Tran Thi Ly" w:date="2019-06-14T17:18:00Z">
          <w:r w:rsidDel="00404505">
            <w:rPr>
              <w:rFonts w:cs="Times New Roman"/>
              <w:szCs w:val="26"/>
            </w:rPr>
            <w:delText>.2</w:delText>
          </w:r>
        </w:del>
        <w:r>
          <w:rPr>
            <w:rFonts w:cs="Times New Roman"/>
            <w:szCs w:val="26"/>
          </w:rPr>
          <w:t>.2.2</w:t>
        </w:r>
        <w:del w:id="5556" w:author="Ly Tran Thi Ly" w:date="2019-06-14T17:18:00Z">
          <w:r w:rsidDel="00404505">
            <w:rPr>
              <w:rFonts w:cs="Times New Roman"/>
              <w:szCs w:val="26"/>
            </w:rPr>
            <w:tab/>
          </w:r>
        </w:del>
        <w:r>
          <w:rPr>
            <w:rFonts w:cs="Times New Roman"/>
            <w:szCs w:val="26"/>
          </w:rPr>
          <w:t>.2</w:t>
        </w:r>
        <w:r>
          <w:rPr>
            <w:rFonts w:cs="Times New Roman"/>
            <w:szCs w:val="26"/>
          </w:rPr>
          <w:tab/>
        </w:r>
      </w:ins>
      <w:ins w:id="5557" w:author="Ly Tran Thi Ly" w:date="2019-06-14T17:18:00Z">
        <w:r w:rsidR="00404505">
          <w:rPr>
            <w:rFonts w:cs="Times New Roman"/>
            <w:szCs w:val="26"/>
            <w:lang w:val="vi-VN"/>
          </w:rPr>
          <w:t xml:space="preserve"> </w:t>
        </w:r>
      </w:ins>
      <w:ins w:id="5558" w:author="Admin" w:date="2019-06-11T18:35:00Z">
        <w:r>
          <w:rPr>
            <w:rFonts w:cs="Times New Roman"/>
            <w:szCs w:val="26"/>
          </w:rPr>
          <w:t>Cài đặt Rasa Core:</w:t>
        </w:r>
        <w:bookmarkEnd w:id="5553"/>
      </w:ins>
    </w:p>
    <w:p w14:paraId="673448C9" w14:textId="3491E0CD" w:rsidR="009B3751" w:rsidRDefault="008417A5">
      <w:pPr>
        <w:ind w:firstLine="720"/>
        <w:jc w:val="both"/>
        <w:rPr>
          <w:moveTo w:id="5559" w:author="TRAN THI LY LY" w:date="2019-06-15T09:39:00Z"/>
          <w:rFonts w:ascii="Times New Roman" w:hAnsi="Times New Roman" w:cs="Times New Roman"/>
          <w:sz w:val="26"/>
          <w:szCs w:val="26"/>
        </w:rPr>
        <w:pPrChange w:id="5560" w:author="TRAN THI LY LY" w:date="2019-06-15T09:39:00Z">
          <w:pPr>
            <w:jc w:val="both"/>
          </w:pPr>
        </w:pPrChange>
      </w:pPr>
      <w:ins w:id="5561" w:author="Admin" w:date="2019-06-11T18:35:00Z">
        <w:del w:id="5562" w:author="TRAN THI LY LY" w:date="2019-06-15T09:39:00Z">
          <w:r w:rsidDel="009B3751">
            <w:rPr>
              <w:rFonts w:ascii="Times New Roman" w:hAnsi="Times New Roman" w:cs="Times New Roman"/>
              <w:sz w:val="26"/>
              <w:szCs w:val="26"/>
            </w:rPr>
            <w:delText xml:space="preserve">- </w:delText>
          </w:r>
        </w:del>
        <w:r>
          <w:rPr>
            <w:rFonts w:ascii="Times New Roman" w:hAnsi="Times New Roman" w:cs="Times New Roman"/>
            <w:sz w:val="26"/>
            <w:szCs w:val="26"/>
          </w:rPr>
          <w:t xml:space="preserve">Rasa core hiện tại đang sử dụng gồm 3 thành phần policy chính: Keras Policy, </w:t>
        </w:r>
        <w:del w:id="5563" w:author="Ly Tran Thi Ly" w:date="2019-06-14T17:08:00Z">
          <w:r w:rsidDel="008A0D92">
            <w:rPr>
              <w:rFonts w:ascii="Times New Roman" w:hAnsi="Times New Roman" w:cs="Times New Roman"/>
              <w:sz w:val="26"/>
              <w:szCs w:val="26"/>
            </w:rPr>
            <w:delText xml:space="preserve"> </w:delText>
          </w:r>
        </w:del>
        <w:r w:rsidRPr="001829C8">
          <w:rPr>
            <w:rFonts w:ascii="Times New Roman" w:hAnsi="Times New Roman" w:cs="Times New Roman"/>
            <w:sz w:val="26"/>
            <w:szCs w:val="26"/>
          </w:rPr>
          <w:t>Memoization</w:t>
        </w:r>
        <w:r>
          <w:rPr>
            <w:rFonts w:ascii="Times New Roman" w:hAnsi="Times New Roman" w:cs="Times New Roman"/>
            <w:sz w:val="26"/>
            <w:szCs w:val="26"/>
          </w:rPr>
          <w:t xml:space="preserve"> </w:t>
        </w:r>
        <w:r w:rsidRPr="001829C8">
          <w:rPr>
            <w:rFonts w:ascii="Times New Roman" w:hAnsi="Times New Roman" w:cs="Times New Roman"/>
            <w:sz w:val="26"/>
            <w:szCs w:val="26"/>
          </w:rPr>
          <w:t>Policy</w:t>
        </w:r>
        <w:r>
          <w:rPr>
            <w:rFonts w:ascii="Times New Roman" w:hAnsi="Times New Roman" w:cs="Times New Roman"/>
            <w:sz w:val="26"/>
            <w:szCs w:val="26"/>
          </w:rPr>
          <w:t>, Fallback Policy.</w:t>
        </w:r>
      </w:ins>
      <w:moveToRangeStart w:id="5564" w:author="TRAN THI LY LY" w:date="2019-06-15T09:39:00Z" w:name="move11483969"/>
    </w:p>
    <w:p w14:paraId="5BD925F4" w14:textId="77777777" w:rsidR="009B3751" w:rsidRDefault="009B3751" w:rsidP="009B3751">
      <w:pPr>
        <w:jc w:val="both"/>
        <w:rPr>
          <w:moveTo w:id="5565" w:author="TRAN THI LY LY" w:date="2019-06-15T09:39:00Z"/>
          <w:rFonts w:ascii="Times New Roman" w:hAnsi="Times New Roman" w:cs="Times New Roman"/>
          <w:sz w:val="26"/>
          <w:szCs w:val="26"/>
        </w:rPr>
      </w:pPr>
      <w:moveTo w:id="5566" w:author="TRAN THI LY LY" w:date="2019-06-15T09:39:00Z">
        <w:r>
          <w:rPr>
            <w:rFonts w:ascii="Times New Roman" w:hAnsi="Times New Roman" w:cs="Times New Roman"/>
            <w:sz w:val="26"/>
            <w:szCs w:val="26"/>
          </w:rPr>
          <w:t xml:space="preserve">- </w:t>
        </w:r>
        <w:r w:rsidRPr="001829C8">
          <w:rPr>
            <w:rFonts w:ascii="Times New Roman" w:hAnsi="Times New Roman" w:cs="Times New Roman"/>
            <w:sz w:val="26"/>
            <w:szCs w:val="26"/>
          </w:rPr>
          <w:t>MemoizationPolicy(max_history=6)</w:t>
        </w:r>
        <w:r>
          <w:rPr>
            <w:rFonts w:ascii="Times New Roman" w:hAnsi="Times New Roman" w:cs="Times New Roman"/>
            <w:sz w:val="26"/>
            <w:szCs w:val="26"/>
          </w:rPr>
          <w:t xml:space="preserve">: tùy vào stories mà tham số max_history này sẽ thay đổi. </w:t>
        </w:r>
      </w:moveTo>
    </w:p>
    <w:moveToRangeEnd w:id="5564"/>
    <w:p w14:paraId="6EE1CAF7" w14:textId="77777777" w:rsidR="009B3751" w:rsidRDefault="009B3751" w:rsidP="008417A5">
      <w:pPr>
        <w:jc w:val="both"/>
        <w:rPr>
          <w:ins w:id="5567" w:author="Admin" w:date="2019-06-11T18:35:00Z"/>
          <w:rFonts w:ascii="Times New Roman" w:hAnsi="Times New Roman" w:cs="Times New Roman"/>
          <w:sz w:val="26"/>
          <w:szCs w:val="26"/>
        </w:rPr>
      </w:pPr>
    </w:p>
    <w:p w14:paraId="72DEF598" w14:textId="2BD65383" w:rsidR="008417A5" w:rsidRDefault="00540E59" w:rsidP="008417A5">
      <w:pPr>
        <w:jc w:val="both"/>
        <w:rPr>
          <w:ins w:id="5568" w:author="Admin" w:date="2019-06-11T18:35:00Z"/>
          <w:rFonts w:ascii="Times New Roman" w:hAnsi="Times New Roman" w:cs="Times New Roman"/>
          <w:sz w:val="26"/>
          <w:szCs w:val="26"/>
        </w:rPr>
      </w:pPr>
      <w:ins w:id="5569" w:author="TRAN THI LY LY" w:date="2019-06-16T00:25:00Z">
        <w:r>
          <w:rPr>
            <w:noProof/>
          </w:rPr>
          <mc:AlternateContent>
            <mc:Choice Requires="wps">
              <w:drawing>
                <wp:anchor distT="0" distB="0" distL="114300" distR="114300" simplePos="0" relativeHeight="251887616" behindDoc="1" locked="0" layoutInCell="1" allowOverlap="1" wp14:anchorId="584E820F" wp14:editId="1043BC0D">
                  <wp:simplePos x="0" y="0"/>
                  <wp:positionH relativeFrom="column">
                    <wp:posOffset>677545</wp:posOffset>
                  </wp:positionH>
                  <wp:positionV relativeFrom="paragraph">
                    <wp:posOffset>1174750</wp:posOffset>
                  </wp:positionV>
                  <wp:extent cx="3905250" cy="635"/>
                  <wp:effectExtent l="0" t="0" r="0" b="7620"/>
                  <wp:wrapTopAndBottom/>
                  <wp:docPr id="285" name="Hộp Văn bản 285"/>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551BF016" w14:textId="28D31284" w:rsidR="009E4E78" w:rsidRPr="008B7CF3" w:rsidRDefault="009E4E78">
                              <w:pPr>
                                <w:pStyle w:val="Chuthich"/>
                                <w:rPr>
                                  <w:noProof/>
                                </w:rPr>
                                <w:pPrChange w:id="5570" w:author="TRAN THI LY LY" w:date="2019-06-16T00:25:00Z">
                                  <w:pPr>
                                    <w:jc w:val="both"/>
                                  </w:pPr>
                                </w:pPrChange>
                              </w:pPr>
                              <w:bookmarkStart w:id="5571" w:name="_Toc11537406"/>
                              <w:ins w:id="5572" w:author="TRAN THI LY LY" w:date="2019-06-16T00:25:00Z">
                                <w:r>
                                  <w:t xml:space="preserve">Hình 4. </w:t>
                                </w:r>
                                <w:r>
                                  <w:fldChar w:fldCharType="begin"/>
                                </w:r>
                                <w:r>
                                  <w:instrText xml:space="preserve"> SEQ Hình_4. \* ARABIC </w:instrText>
                                </w:r>
                              </w:ins>
                              <w:r>
                                <w:fldChar w:fldCharType="separate"/>
                              </w:r>
                              <w:ins w:id="5573" w:author="TRAN THI LY LY" w:date="2019-06-20T23:47:00Z">
                                <w:r w:rsidR="00887B15">
                                  <w:rPr>
                                    <w:noProof/>
                                  </w:rPr>
                                  <w:t>11</w:t>
                                </w:r>
                              </w:ins>
                              <w:ins w:id="5574" w:author="TRAN THI LY LY" w:date="2019-06-16T00:25:00Z">
                                <w:r>
                                  <w:fldChar w:fldCharType="end"/>
                                </w:r>
                                <w:r>
                                  <w:t xml:space="preserve"> Đoạn code sử dụng </w:t>
                                </w:r>
                                <w:r w:rsidRPr="001829C8">
                                  <w:rPr>
                                    <w:rFonts w:cs="Times New Roman"/>
                                    <w:szCs w:val="26"/>
                                  </w:rPr>
                                  <w:t>MemoizationPolicy</w:t>
                                </w:r>
                              </w:ins>
                              <w:bookmarkEnd w:id="5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820F" id="Hộp Văn bản 285" o:spid="_x0000_s1070" type="#_x0000_t202" style="position:absolute;left:0;text-align:left;margin-left:53.35pt;margin-top:92.5pt;width:307.5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" stroked="f">
                  <v:textbox style="mso-fit-shape-to-text:t" inset="0,0,0,0">
                    <w:txbxContent>
                      <w:p w14:paraId="551BF016" w14:textId="28D31284" w:rsidR="009E4E78" w:rsidRPr="008B7CF3" w:rsidRDefault="009E4E78">
                        <w:pPr>
                          <w:pStyle w:val="Chuthich"/>
                          <w:rPr>
                            <w:noProof/>
                          </w:rPr>
                          <w:pPrChange w:id="5575" w:author="TRAN THI LY LY" w:date="2019-06-16T00:25:00Z">
                            <w:pPr>
                              <w:jc w:val="both"/>
                            </w:pPr>
                          </w:pPrChange>
                        </w:pPr>
                        <w:bookmarkStart w:id="5576" w:name="_Toc11537406"/>
                        <w:ins w:id="5577" w:author="TRAN THI LY LY" w:date="2019-06-16T00:25:00Z">
                          <w:r>
                            <w:t xml:space="preserve">Hình 4. </w:t>
                          </w:r>
                          <w:r>
                            <w:fldChar w:fldCharType="begin"/>
                          </w:r>
                          <w:r>
                            <w:instrText xml:space="preserve"> SEQ Hình_4. \* ARABIC </w:instrText>
                          </w:r>
                        </w:ins>
                        <w:r>
                          <w:fldChar w:fldCharType="separate"/>
                        </w:r>
                        <w:ins w:id="5578" w:author="TRAN THI LY LY" w:date="2019-06-20T23:47:00Z">
                          <w:r w:rsidR="00887B15">
                            <w:rPr>
                              <w:noProof/>
                            </w:rPr>
                            <w:t>11</w:t>
                          </w:r>
                        </w:ins>
                        <w:ins w:id="5579" w:author="TRAN THI LY LY" w:date="2019-06-16T00:25:00Z">
                          <w:r>
                            <w:fldChar w:fldCharType="end"/>
                          </w:r>
                          <w:r>
                            <w:t xml:space="preserve"> Đoạn code sử dụng </w:t>
                          </w:r>
                          <w:r w:rsidRPr="001829C8">
                            <w:rPr>
                              <w:rFonts w:cs="Times New Roman"/>
                              <w:szCs w:val="26"/>
                            </w:rPr>
                            <w:t>MemoizationPolicy</w:t>
                          </w:r>
                        </w:ins>
                        <w:bookmarkEnd w:id="5576"/>
                      </w:p>
                    </w:txbxContent>
                  </v:textbox>
                  <w10:wrap type="topAndBottom"/>
                </v:shape>
              </w:pict>
            </mc:Fallback>
          </mc:AlternateContent>
        </w:r>
      </w:ins>
      <w:ins w:id="5580" w:author="Admin" w:date="2019-06-11T18:35:00Z">
        <w:r w:rsidR="008417A5">
          <w:rPr>
            <w:noProof/>
          </w:rPr>
          <w:drawing>
            <wp:anchor distT="0" distB="0" distL="114300" distR="114300" simplePos="0" relativeHeight="251782144" behindDoc="1" locked="0" layoutInCell="1" allowOverlap="1" wp14:anchorId="34D9EFF3" wp14:editId="6F32EF92">
              <wp:simplePos x="0" y="0"/>
              <wp:positionH relativeFrom="column">
                <wp:posOffset>676275</wp:posOffset>
              </wp:positionH>
              <wp:positionV relativeFrom="paragraph">
                <wp:posOffset>53340</wp:posOffset>
              </wp:positionV>
              <wp:extent cx="3905250" cy="1066800"/>
              <wp:effectExtent l="0" t="0" r="0" b="0"/>
              <wp:wrapTight wrapText="bothSides">
                <wp:wrapPolygon edited="0">
                  <wp:start x="0" y="0"/>
                  <wp:lineTo x="0" y="21214"/>
                  <wp:lineTo x="21495" y="21214"/>
                  <wp:lineTo x="21495" y="0"/>
                  <wp:lineTo x="0" y="0"/>
                </wp:wrapPolygon>
              </wp:wrapTight>
              <wp:docPr id="60" name="Picture 60" descr="om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m91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5250" cy="1066800"/>
                      </a:xfrm>
                      <a:prstGeom prst="rect">
                        <a:avLst/>
                      </a:prstGeom>
                      <a:noFill/>
                    </pic:spPr>
                  </pic:pic>
                </a:graphicData>
              </a:graphic>
              <wp14:sizeRelH relativeFrom="page">
                <wp14:pctWidth>0</wp14:pctWidth>
              </wp14:sizeRelH>
              <wp14:sizeRelV relativeFrom="page">
                <wp14:pctHeight>0</wp14:pctHeight>
              </wp14:sizeRelV>
            </wp:anchor>
          </w:drawing>
        </w:r>
      </w:ins>
    </w:p>
    <w:p w14:paraId="6E80C68C" w14:textId="77777777" w:rsidR="008417A5" w:rsidRDefault="008417A5" w:rsidP="008417A5">
      <w:pPr>
        <w:jc w:val="both"/>
        <w:rPr>
          <w:ins w:id="5581" w:author="Admin" w:date="2019-06-11T18:35:00Z"/>
          <w:rFonts w:ascii="Times New Roman" w:hAnsi="Times New Roman" w:cs="Times New Roman"/>
          <w:sz w:val="26"/>
          <w:szCs w:val="26"/>
        </w:rPr>
      </w:pPr>
    </w:p>
    <w:p w14:paraId="5D4DCC4A" w14:textId="77777777" w:rsidR="008417A5" w:rsidRDefault="008417A5" w:rsidP="008417A5">
      <w:pPr>
        <w:jc w:val="both"/>
        <w:rPr>
          <w:ins w:id="5582" w:author="Admin" w:date="2019-06-11T18:35:00Z"/>
          <w:rFonts w:ascii="Times New Roman" w:hAnsi="Times New Roman" w:cs="Times New Roman"/>
          <w:sz w:val="26"/>
          <w:szCs w:val="26"/>
        </w:rPr>
      </w:pPr>
    </w:p>
    <w:p w14:paraId="0CA30E39" w14:textId="507DEAC2" w:rsidR="008417A5" w:rsidRDefault="008417A5" w:rsidP="008417A5">
      <w:pPr>
        <w:jc w:val="both"/>
        <w:rPr>
          <w:ins w:id="5583" w:author="Admin" w:date="2019-06-11T18:35:00Z"/>
          <w:rFonts w:ascii="Times New Roman" w:hAnsi="Times New Roman" w:cs="Times New Roman"/>
          <w:sz w:val="26"/>
          <w:szCs w:val="26"/>
        </w:rPr>
      </w:pPr>
    </w:p>
    <w:p w14:paraId="6665644A" w14:textId="0B556B6F" w:rsidR="008417A5" w:rsidRDefault="008417A5" w:rsidP="008417A5">
      <w:pPr>
        <w:jc w:val="both"/>
        <w:rPr>
          <w:ins w:id="5584" w:author="Admin" w:date="2019-06-11T18:35:00Z"/>
          <w:rFonts w:ascii="Times New Roman" w:hAnsi="Times New Roman" w:cs="Times New Roman"/>
          <w:sz w:val="26"/>
          <w:szCs w:val="26"/>
        </w:rPr>
      </w:pPr>
      <w:ins w:id="5585" w:author="Admin" w:date="2019-06-11T18:35:00Z">
        <w:r>
          <w:rPr>
            <w:rFonts w:ascii="Times New Roman" w:hAnsi="Times New Roman" w:cs="Times New Roman"/>
            <w:sz w:val="26"/>
            <w:szCs w:val="26"/>
          </w:rPr>
          <w:t xml:space="preserve">- Keras Policy: cấu hình đang sử dụng cấu hình mặc định của Rasa. Giải thích về keras policy đã đề cập ở trên. Lớp activation cuối để đưa </w:t>
        </w:r>
        <w:del w:id="5586" w:author="Ly Tran Thi Ly" w:date="2019-06-20T18:05:00Z">
          <w:r w:rsidDel="003C2A97">
            <w:rPr>
              <w:rFonts w:ascii="Times New Roman" w:hAnsi="Times New Roman" w:cs="Times New Roman"/>
              <w:sz w:val="26"/>
              <w:szCs w:val="26"/>
            </w:rPr>
            <w:delText>output</w:delText>
          </w:r>
        </w:del>
      </w:ins>
      <w:ins w:id="5587" w:author="Ly Tran Thi Ly" w:date="2019-06-20T18:05:00Z">
        <w:r w:rsidR="003C2A97">
          <w:rPr>
            <w:rFonts w:ascii="Times New Roman" w:hAnsi="Times New Roman" w:cs="Times New Roman"/>
            <w:sz w:val="26"/>
            <w:szCs w:val="26"/>
          </w:rPr>
          <w:t>giá trị trả ra (output)</w:t>
        </w:r>
      </w:ins>
      <w:ins w:id="5588" w:author="Admin" w:date="2019-06-11T18:35:00Z">
        <w:r>
          <w:rPr>
            <w:rFonts w:ascii="Times New Roman" w:hAnsi="Times New Roman" w:cs="Times New Roman"/>
            <w:sz w:val="26"/>
            <w:szCs w:val="26"/>
          </w:rPr>
          <w:t xml:space="preserve"> về trong khoảng [0,</w:t>
        </w:r>
      </w:ins>
      <w:ins w:id="5589" w:author="Ly Tran Thi Ly" w:date="2019-06-14T17:08:00Z">
        <w:r w:rsidR="008A0D92">
          <w:rPr>
            <w:rFonts w:ascii="Times New Roman" w:hAnsi="Times New Roman" w:cs="Times New Roman"/>
            <w:sz w:val="26"/>
            <w:szCs w:val="26"/>
            <w:lang w:val="vi-VN"/>
          </w:rPr>
          <w:t xml:space="preserve"> </w:t>
        </w:r>
      </w:ins>
      <w:ins w:id="5590" w:author="Admin" w:date="2019-06-11T18:35:00Z">
        <w:r>
          <w:rPr>
            <w:rFonts w:ascii="Times New Roman" w:hAnsi="Times New Roman" w:cs="Times New Roman"/>
            <w:sz w:val="26"/>
            <w:szCs w:val="26"/>
          </w:rPr>
          <w:t xml:space="preserve">1] để tiện cho việc dự đoán. Hàm mất mát ở đây là </w:t>
        </w:r>
        <w:r w:rsidRPr="00186C34">
          <w:rPr>
            <w:rFonts w:ascii="Times New Roman" w:hAnsi="Times New Roman" w:cs="Times New Roman"/>
            <w:sz w:val="26"/>
            <w:szCs w:val="26"/>
          </w:rPr>
          <w:t>categorical_crossentropy</w:t>
        </w:r>
        <w:r>
          <w:rPr>
            <w:rFonts w:ascii="Times New Roman" w:hAnsi="Times New Roman" w:cs="Times New Roman"/>
            <w:sz w:val="26"/>
            <w:szCs w:val="26"/>
          </w:rPr>
          <w:t xml:space="preserve"> vì đơn giản ta có nhiều action nên phân lớp sẽ dùng hàm loss này. Các tham số sử dụng max_history = 6 -&gt; sử dụng output cell cuối cùng của LSTM để dự đoán next_action. </w:t>
        </w:r>
        <w:r>
          <w:rPr>
            <w:rFonts w:ascii="Times New Roman" w:hAnsi="Times New Roman" w:cs="Times New Roman"/>
            <w:sz w:val="26"/>
            <w:szCs w:val="26"/>
          </w:rPr>
          <w:lastRenderedPageBreak/>
          <w:t>Số epochs = 200, batch_size = 32, validation_split =0.2 tức chia dữ liệu huấn luyện thành 2 phần trong đó 80% train và 20%</w:t>
        </w:r>
        <w:del w:id="5591" w:author="TRAN THI LY LY" w:date="2019-06-16T00:25:00Z">
          <w:r w:rsidDel="00540E59">
            <w:rPr>
              <w:rFonts w:ascii="Times New Roman" w:hAnsi="Times New Roman" w:cs="Times New Roman"/>
              <w:sz w:val="26"/>
              <w:szCs w:val="26"/>
            </w:rPr>
            <w:delText xml:space="preserve"> </w:delText>
          </w:r>
        </w:del>
        <w:r>
          <w:rPr>
            <w:rFonts w:ascii="Times New Roman" w:hAnsi="Times New Roman" w:cs="Times New Roman"/>
            <w:sz w:val="26"/>
            <w:szCs w:val="26"/>
          </w:rPr>
          <w:t xml:space="preserve"> test.</w:t>
        </w:r>
      </w:ins>
    </w:p>
    <w:p w14:paraId="5AC564F1" w14:textId="385C3F47" w:rsidR="008417A5" w:rsidDel="009B3751" w:rsidRDefault="00D750C1" w:rsidP="008417A5">
      <w:pPr>
        <w:jc w:val="both"/>
        <w:rPr>
          <w:ins w:id="5592" w:author="Admin" w:date="2019-06-11T18:35:00Z"/>
          <w:del w:id="5593" w:author="TRAN THI LY LY" w:date="2019-06-15T09:38:00Z"/>
          <w:rFonts w:ascii="Times New Roman" w:hAnsi="Times New Roman" w:cs="Times New Roman"/>
          <w:sz w:val="26"/>
          <w:szCs w:val="26"/>
        </w:rPr>
      </w:pPr>
      <w:ins w:id="5594" w:author="TRAN THI LY LY" w:date="2019-06-16T00:27:00Z">
        <w:r>
          <w:rPr>
            <w:noProof/>
          </w:rPr>
          <mc:AlternateContent>
            <mc:Choice Requires="wps">
              <w:drawing>
                <wp:anchor distT="0" distB="0" distL="114300" distR="114300" simplePos="0" relativeHeight="251889664" behindDoc="0" locked="0" layoutInCell="1" allowOverlap="1" wp14:anchorId="45F46175" wp14:editId="6DE1A203">
                  <wp:simplePos x="0" y="0"/>
                  <wp:positionH relativeFrom="column">
                    <wp:posOffset>0</wp:posOffset>
                  </wp:positionH>
                  <wp:positionV relativeFrom="paragraph">
                    <wp:posOffset>5110480</wp:posOffset>
                  </wp:positionV>
                  <wp:extent cx="5715000" cy="635"/>
                  <wp:effectExtent l="0" t="0" r="0" b="0"/>
                  <wp:wrapSquare wrapText="bothSides"/>
                  <wp:docPr id="286" name="Hộp Văn bản 28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AA6B436" w14:textId="208751D1" w:rsidR="009E4E78" w:rsidRPr="00055F91" w:rsidRDefault="009E4E78">
                              <w:pPr>
                                <w:pStyle w:val="Chuthich"/>
                                <w:rPr>
                                  <w:rFonts w:cs="Times New Roman"/>
                                  <w:noProof/>
                                  <w:szCs w:val="26"/>
                                </w:rPr>
                                <w:pPrChange w:id="5595" w:author="TRAN THI LY LY" w:date="2019-06-16T00:27:00Z">
                                  <w:pPr>
                                    <w:jc w:val="both"/>
                                  </w:pPr>
                                </w:pPrChange>
                              </w:pPr>
                              <w:bookmarkStart w:id="5596" w:name="_Toc11537407"/>
                              <w:ins w:id="5597" w:author="TRAN THI LY LY" w:date="2019-06-16T00:27:00Z">
                                <w:r>
                                  <w:t xml:space="preserve">Hình 4. </w:t>
                                </w:r>
                              </w:ins>
                              <w:ins w:id="5598" w:author="TRAN THI LY LY" w:date="2019-06-16T00:45:00Z">
                                <w:r>
                                  <w:t xml:space="preserve">13 </w:t>
                                </w:r>
                              </w:ins>
                              <w:ins w:id="5599" w:author="TRAN THI LY LY" w:date="2019-06-16T00:27:00Z">
                                <w:r>
                                  <w:t>Đoạn code sử dụng keras policy và fallback policy</w:t>
                                </w:r>
                              </w:ins>
                              <w:bookmarkEnd w:id="5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46175" id="Hộp Văn bản 286" o:spid="_x0000_s1071" type="#_x0000_t202" style="position:absolute;left:0;text-align:left;margin-left:0;margin-top:402.4pt;width:450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" stroked="f">
                  <v:textbox style="mso-fit-shape-to-text:t" inset="0,0,0,0">
                    <w:txbxContent>
                      <w:p w14:paraId="0AA6B436" w14:textId="208751D1" w:rsidR="009E4E78" w:rsidRPr="00055F91" w:rsidRDefault="009E4E78">
                        <w:pPr>
                          <w:pStyle w:val="Chuthich"/>
                          <w:rPr>
                            <w:rFonts w:cs="Times New Roman"/>
                            <w:noProof/>
                            <w:szCs w:val="26"/>
                          </w:rPr>
                          <w:pPrChange w:id="5600" w:author="TRAN THI LY LY" w:date="2019-06-16T00:27:00Z">
                            <w:pPr>
                              <w:jc w:val="both"/>
                            </w:pPr>
                          </w:pPrChange>
                        </w:pPr>
                        <w:bookmarkStart w:id="5601" w:name="_Toc11537407"/>
                        <w:ins w:id="5602" w:author="TRAN THI LY LY" w:date="2019-06-16T00:27:00Z">
                          <w:r>
                            <w:t xml:space="preserve">Hình 4. </w:t>
                          </w:r>
                        </w:ins>
                        <w:ins w:id="5603" w:author="TRAN THI LY LY" w:date="2019-06-16T00:45:00Z">
                          <w:r>
                            <w:t xml:space="preserve">13 </w:t>
                          </w:r>
                        </w:ins>
                        <w:ins w:id="5604" w:author="TRAN THI LY LY" w:date="2019-06-16T00:27:00Z">
                          <w:r>
                            <w:t>Đoạn code sử dụng keras policy và fallback policy</w:t>
                          </w:r>
                        </w:ins>
                        <w:bookmarkEnd w:id="5601"/>
                      </w:p>
                    </w:txbxContent>
                  </v:textbox>
                  <w10:wrap type="square"/>
                </v:shape>
              </w:pict>
            </mc:Fallback>
          </mc:AlternateContent>
        </w:r>
      </w:ins>
      <w:ins w:id="5605" w:author="Admin" w:date="2019-06-11T18:35:00Z">
        <w:r w:rsidR="008417A5">
          <w:rPr>
            <w:rFonts w:ascii="Times New Roman" w:hAnsi="Times New Roman" w:cs="Times New Roman"/>
            <w:noProof/>
            <w:sz w:val="26"/>
            <w:szCs w:val="26"/>
          </w:rPr>
          <w:drawing>
            <wp:anchor distT="0" distB="0" distL="114300" distR="114300" simplePos="0" relativeHeight="251780096" behindDoc="0" locked="0" layoutInCell="1" allowOverlap="1" wp14:anchorId="01E3A878" wp14:editId="165F2C29">
              <wp:simplePos x="0" y="0"/>
              <wp:positionH relativeFrom="margin">
                <wp:align>right</wp:align>
              </wp:positionH>
              <wp:positionV relativeFrom="paragraph">
                <wp:posOffset>252730</wp:posOffset>
              </wp:positionV>
              <wp:extent cx="5715000" cy="48006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BE4744" w14:textId="77777777" w:rsidR="008417A5" w:rsidDel="009B3751" w:rsidRDefault="008417A5" w:rsidP="008417A5">
      <w:pPr>
        <w:jc w:val="both"/>
        <w:rPr>
          <w:ins w:id="5606" w:author="Admin" w:date="2019-06-11T18:35:00Z"/>
          <w:del w:id="5607" w:author="TRAN THI LY LY" w:date="2019-06-15T09:38:00Z"/>
          <w:rFonts w:ascii="Times New Roman" w:hAnsi="Times New Roman" w:cs="Times New Roman"/>
          <w:sz w:val="26"/>
          <w:szCs w:val="26"/>
        </w:rPr>
      </w:pPr>
    </w:p>
    <w:p w14:paraId="5BC0F41D" w14:textId="77777777" w:rsidR="008417A5" w:rsidRDefault="008417A5" w:rsidP="008417A5">
      <w:pPr>
        <w:jc w:val="both"/>
        <w:rPr>
          <w:ins w:id="5608" w:author="Admin" w:date="2019-06-11T18:35:00Z"/>
          <w:rFonts w:ascii="Times New Roman" w:hAnsi="Times New Roman" w:cs="Times New Roman"/>
          <w:sz w:val="26"/>
          <w:szCs w:val="26"/>
        </w:rPr>
      </w:pPr>
    </w:p>
    <w:p w14:paraId="1461D268" w14:textId="77777777" w:rsidR="008417A5" w:rsidRDefault="008417A5" w:rsidP="008417A5">
      <w:pPr>
        <w:jc w:val="both"/>
        <w:rPr>
          <w:ins w:id="5609" w:author="Admin" w:date="2019-06-11T18:35:00Z"/>
          <w:rFonts w:ascii="Times New Roman" w:hAnsi="Times New Roman" w:cs="Times New Roman"/>
          <w:sz w:val="26"/>
          <w:szCs w:val="26"/>
        </w:rPr>
      </w:pPr>
      <w:ins w:id="5610" w:author="Admin" w:date="2019-06-11T18:35:00Z">
        <w:r>
          <w:rPr>
            <w:noProof/>
          </w:rPr>
          <w:drawing>
            <wp:anchor distT="0" distB="0" distL="114300" distR="114300" simplePos="0" relativeHeight="251781120" behindDoc="0" locked="0" layoutInCell="1" allowOverlap="1" wp14:anchorId="6C51A40D" wp14:editId="130F880D">
              <wp:simplePos x="0" y="0"/>
              <wp:positionH relativeFrom="column">
                <wp:posOffset>0</wp:posOffset>
              </wp:positionH>
              <wp:positionV relativeFrom="paragraph">
                <wp:posOffset>624840</wp:posOffset>
              </wp:positionV>
              <wp:extent cx="5705475" cy="628650"/>
              <wp:effectExtent l="0" t="0" r="9525" b="0"/>
              <wp:wrapSquare wrapText="bothSides"/>
              <wp:docPr id="219" name="Picture 219" descr="OJ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J56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Fallback Policy: cấu hình fallback sẽ được gọi action_default_fallback khi Rasa NLU dự đoán ý định với độ tin cậy &lt; 0,3 hoặc là rasa_core dự đoán hành động tiếp theo với độ tin cậy &lt; 0.3.</w:t>
        </w:r>
      </w:ins>
    </w:p>
    <w:p w14:paraId="07D19968" w14:textId="3211FEEF" w:rsidR="008417A5" w:rsidDel="009B3751" w:rsidRDefault="008417A5" w:rsidP="008417A5">
      <w:pPr>
        <w:jc w:val="both"/>
        <w:rPr>
          <w:ins w:id="5611" w:author="Admin" w:date="2019-06-11T18:35:00Z"/>
          <w:moveFrom w:id="5612" w:author="TRAN THI LY LY" w:date="2019-06-15T09:39:00Z"/>
          <w:rFonts w:ascii="Times New Roman" w:hAnsi="Times New Roman" w:cs="Times New Roman"/>
          <w:sz w:val="26"/>
          <w:szCs w:val="26"/>
        </w:rPr>
      </w:pPr>
      <w:moveFromRangeStart w:id="5613" w:author="TRAN THI LY LY" w:date="2019-06-15T09:39:00Z" w:name="move11483969"/>
    </w:p>
    <w:p w14:paraId="0EF6D20C" w14:textId="37F12B45" w:rsidR="008417A5" w:rsidDel="009B3751" w:rsidRDefault="008417A5" w:rsidP="008417A5">
      <w:pPr>
        <w:jc w:val="both"/>
        <w:rPr>
          <w:ins w:id="5614" w:author="Admin" w:date="2019-06-11T18:35:00Z"/>
          <w:moveFrom w:id="5615" w:author="TRAN THI LY LY" w:date="2019-06-15T09:39:00Z"/>
          <w:rFonts w:ascii="Times New Roman" w:hAnsi="Times New Roman" w:cs="Times New Roman"/>
          <w:sz w:val="26"/>
          <w:szCs w:val="26"/>
        </w:rPr>
      </w:pPr>
      <w:moveFrom w:id="5616" w:author="TRAN THI LY LY" w:date="2019-06-15T09:39:00Z">
        <w:ins w:id="5617" w:author="Admin" w:date="2019-06-11T18:35:00Z">
          <w:r w:rsidDel="009B3751">
            <w:rPr>
              <w:rFonts w:ascii="Times New Roman" w:hAnsi="Times New Roman" w:cs="Times New Roman"/>
              <w:sz w:val="26"/>
              <w:szCs w:val="26"/>
            </w:rPr>
            <w:t xml:space="preserve">- </w:t>
          </w:r>
          <w:r w:rsidRPr="001829C8" w:rsidDel="009B3751">
            <w:rPr>
              <w:rFonts w:ascii="Times New Roman" w:hAnsi="Times New Roman" w:cs="Times New Roman"/>
              <w:sz w:val="26"/>
              <w:szCs w:val="26"/>
            </w:rPr>
            <w:t>MemoizationPolicy(max_history=6)</w:t>
          </w:r>
          <w:r w:rsidDel="009B3751">
            <w:rPr>
              <w:rFonts w:ascii="Times New Roman" w:hAnsi="Times New Roman" w:cs="Times New Roman"/>
              <w:sz w:val="26"/>
              <w:szCs w:val="26"/>
            </w:rPr>
            <w:t xml:space="preserve">: tùy vào stories mà tham số max_history này sẽ thay đổi. </w:t>
          </w:r>
        </w:ins>
      </w:moveFrom>
    </w:p>
    <w:moveFromRangeEnd w:id="5613"/>
    <w:p w14:paraId="2DE4D0BB" w14:textId="4652990A" w:rsidR="008417A5" w:rsidRDefault="008417A5" w:rsidP="008417A5">
      <w:pPr>
        <w:jc w:val="both"/>
        <w:rPr>
          <w:ins w:id="5618" w:author="Admin" w:date="2019-06-11T18:35:00Z"/>
          <w:rFonts w:ascii="Times New Roman" w:hAnsi="Times New Roman" w:cs="Times New Roman"/>
          <w:sz w:val="26"/>
          <w:szCs w:val="26"/>
        </w:rPr>
      </w:pPr>
      <w:ins w:id="5619" w:author="Admin" w:date="2019-06-11T18:35:00Z">
        <w:r>
          <w:rPr>
            <w:noProof/>
          </w:rPr>
          <w:drawing>
            <wp:anchor distT="0" distB="0" distL="114300" distR="114300" simplePos="0" relativeHeight="251784192" behindDoc="0" locked="0" layoutInCell="1" allowOverlap="1" wp14:anchorId="7EF708AA" wp14:editId="06866917">
              <wp:simplePos x="0" y="0"/>
              <wp:positionH relativeFrom="column">
                <wp:posOffset>2905125</wp:posOffset>
              </wp:positionH>
              <wp:positionV relativeFrom="paragraph">
                <wp:posOffset>639445</wp:posOffset>
              </wp:positionV>
              <wp:extent cx="3429000" cy="4343400"/>
              <wp:effectExtent l="0" t="0" r="0" b="0"/>
              <wp:wrapSquare wrapText="bothSides"/>
              <wp:docPr id="221" name="Picture 221" descr="ZQ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Q91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9000" cy="43434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 </w:t>
        </w:r>
        <w:del w:id="5620" w:author="Ly Tran Thi Ly" w:date="2019-06-20T18:06:00Z">
          <w:r w:rsidDel="003C2A97">
            <w:rPr>
              <w:rFonts w:ascii="Times New Roman" w:hAnsi="Times New Roman" w:cs="Times New Roman"/>
              <w:sz w:val="26"/>
              <w:szCs w:val="26"/>
            </w:rPr>
            <w:delText>Data train</w:delText>
          </w:r>
        </w:del>
      </w:ins>
      <w:ins w:id="5621" w:author="Ly Tran Thi Ly" w:date="2019-06-20T18:06:00Z">
        <w:r w:rsidR="003C2A97">
          <w:rPr>
            <w:rFonts w:ascii="Times New Roman" w:hAnsi="Times New Roman" w:cs="Times New Roman"/>
            <w:sz w:val="26"/>
            <w:szCs w:val="26"/>
          </w:rPr>
          <w:t>Dữ liệu huấn luyện</w:t>
        </w:r>
      </w:ins>
      <w:ins w:id="5622" w:author="Admin" w:date="2019-06-11T18:35:00Z">
        <w:r>
          <w:rPr>
            <w:rFonts w:ascii="Times New Roman" w:hAnsi="Times New Roman" w:cs="Times New Roman"/>
            <w:sz w:val="26"/>
            <w:szCs w:val="26"/>
          </w:rPr>
          <w:t xml:space="preserve"> là các stories được sinh ra nhờ </w:t>
        </w:r>
        <w:del w:id="5623" w:author="Ly Tran Thi Ly" w:date="2019-06-20T18:06:00Z">
          <w:r w:rsidDel="003C2A97">
            <w:rPr>
              <w:rFonts w:ascii="Times New Roman" w:hAnsi="Times New Roman" w:cs="Times New Roman"/>
              <w:sz w:val="26"/>
              <w:szCs w:val="26"/>
            </w:rPr>
            <w:delText>tool</w:delText>
          </w:r>
        </w:del>
      </w:ins>
      <w:ins w:id="5624" w:author="Ly Tran Thi Ly" w:date="2019-06-20T18:06:00Z">
        <w:r w:rsidR="003C2A97">
          <w:rPr>
            <w:rFonts w:ascii="Times New Roman" w:hAnsi="Times New Roman" w:cs="Times New Roman"/>
            <w:sz w:val="26"/>
            <w:szCs w:val="26"/>
          </w:rPr>
          <w:t>công cụ</w:t>
        </w:r>
      </w:ins>
      <w:ins w:id="5625" w:author="Admin" w:date="2019-06-11T18:35:00Z">
        <w:r>
          <w:rPr>
            <w:rFonts w:ascii="Times New Roman" w:hAnsi="Times New Roman" w:cs="Times New Roman"/>
            <w:sz w:val="26"/>
            <w:szCs w:val="26"/>
          </w:rPr>
          <w:t xml:space="preserve"> tương tác với chat bot hoặc tự tạo nếu như ta có dữ liệu thật của cuộc đối thoại, được định dạng như sau: </w:t>
        </w:r>
      </w:ins>
    </w:p>
    <w:p w14:paraId="1F93785E" w14:textId="776DF30F" w:rsidR="008100F3" w:rsidRPr="00A9201D" w:rsidDel="008417A5" w:rsidRDefault="00D750C1" w:rsidP="008417A5">
      <w:pPr>
        <w:pStyle w:val="u4"/>
        <w:tabs>
          <w:tab w:val="left" w:pos="450"/>
        </w:tabs>
        <w:spacing w:before="0"/>
        <w:jc w:val="both"/>
        <w:rPr>
          <w:del w:id="5626" w:author="Admin" w:date="2019-06-11T18:35:00Z"/>
          <w:rFonts w:cs="Times New Roman"/>
          <w:szCs w:val="26"/>
        </w:rPr>
      </w:pPr>
      <w:ins w:id="5627" w:author="TRAN THI LY LY" w:date="2019-06-16T00:27:00Z">
        <w:r>
          <w:rPr>
            <w:b w:val="0"/>
            <w:iCs w:val="0"/>
            <w:noProof/>
          </w:rPr>
          <mc:AlternateContent>
            <mc:Choice Requires="wps">
              <w:drawing>
                <wp:anchor distT="0" distB="0" distL="114300" distR="114300" simplePos="0" relativeHeight="251891712" behindDoc="1" locked="0" layoutInCell="1" allowOverlap="1" wp14:anchorId="123E09AF" wp14:editId="3044B6FD">
                  <wp:simplePos x="0" y="0"/>
                  <wp:positionH relativeFrom="page">
                    <wp:align>center</wp:align>
                  </wp:positionH>
                  <wp:positionV relativeFrom="paragraph">
                    <wp:posOffset>4581983</wp:posOffset>
                  </wp:positionV>
                  <wp:extent cx="3038475" cy="329565"/>
                  <wp:effectExtent l="0" t="0" r="9525" b="0"/>
                  <wp:wrapTight wrapText="bothSides">
                    <wp:wrapPolygon edited="0">
                      <wp:start x="0" y="0"/>
                      <wp:lineTo x="0" y="19977"/>
                      <wp:lineTo x="21532" y="19977"/>
                      <wp:lineTo x="21532" y="0"/>
                      <wp:lineTo x="0" y="0"/>
                    </wp:wrapPolygon>
                  </wp:wrapTight>
                  <wp:docPr id="287" name="Hộp Văn bản 287"/>
                  <wp:cNvGraphicFramePr/>
                  <a:graphic xmlns:a="http://schemas.openxmlformats.org/drawingml/2006/main">
                    <a:graphicData uri="http://schemas.microsoft.com/office/word/2010/wordprocessingShape">
                      <wps:wsp>
                        <wps:cNvSpPr txBox="1"/>
                        <wps:spPr>
                          <a:xfrm>
                            <a:off x="0" y="0"/>
                            <a:ext cx="3038475" cy="329610"/>
                          </a:xfrm>
                          <a:prstGeom prst="rect">
                            <a:avLst/>
                          </a:prstGeom>
                          <a:solidFill>
                            <a:prstClr val="white"/>
                          </a:solidFill>
                          <a:ln>
                            <a:noFill/>
                          </a:ln>
                        </wps:spPr>
                        <wps:txbx>
                          <w:txbxContent>
                            <w:p w14:paraId="3C9C254E" w14:textId="40B02E25" w:rsidR="009E4E78" w:rsidRPr="004B68C7" w:rsidRDefault="009E4E78">
                              <w:pPr>
                                <w:pStyle w:val="Chuthich"/>
                                <w:rPr>
                                  <w:b/>
                                  <w:noProof/>
                                </w:rPr>
                                <w:pPrChange w:id="5628" w:author="TRAN THI LY LY" w:date="2019-06-16T00:27:00Z">
                                  <w:pPr>
                                    <w:jc w:val="both"/>
                                  </w:pPr>
                                </w:pPrChange>
                              </w:pPr>
                              <w:bookmarkStart w:id="5629" w:name="_Toc11537408"/>
                              <w:ins w:id="5630" w:author="TRAN THI LY LY" w:date="2019-06-16T00:27:00Z">
                                <w:r>
                                  <w:t xml:space="preserve">Hình 4. </w:t>
                                </w:r>
                              </w:ins>
                              <w:ins w:id="5631" w:author="TRAN THI LY LY" w:date="2019-06-16T00:45:00Z">
                                <w:r>
                                  <w:t xml:space="preserve">14 </w:t>
                                </w:r>
                              </w:ins>
                              <w:ins w:id="5632" w:author="TRAN THI LY LY" w:date="2019-06-16T00:27:00Z">
                                <w:r>
                                  <w:t>Data stories</w:t>
                                </w:r>
                              </w:ins>
                              <w:bookmarkEnd w:id="5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E09AF" id="Hộp Văn bản 287" o:spid="_x0000_s1072" type="#_x0000_t202" style="position:absolute;left:0;text-align:left;margin-left:0;margin-top:360.8pt;width:239.25pt;height:25.95pt;z-index:-251424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" stroked="f">
                  <v:textbox inset="0,0,0,0">
                    <w:txbxContent>
                      <w:p w14:paraId="3C9C254E" w14:textId="40B02E25" w:rsidR="009E4E78" w:rsidRPr="004B68C7" w:rsidRDefault="009E4E78">
                        <w:pPr>
                          <w:pStyle w:val="Chuthich"/>
                          <w:rPr>
                            <w:b/>
                            <w:noProof/>
                          </w:rPr>
                          <w:pPrChange w:id="5633" w:author="TRAN THI LY LY" w:date="2019-06-16T00:27:00Z">
                            <w:pPr>
                              <w:jc w:val="both"/>
                            </w:pPr>
                          </w:pPrChange>
                        </w:pPr>
                        <w:bookmarkStart w:id="5634" w:name="_Toc11537408"/>
                        <w:ins w:id="5635" w:author="TRAN THI LY LY" w:date="2019-06-16T00:27:00Z">
                          <w:r>
                            <w:t xml:space="preserve">Hình 4. </w:t>
                          </w:r>
                        </w:ins>
                        <w:ins w:id="5636" w:author="TRAN THI LY LY" w:date="2019-06-16T00:45:00Z">
                          <w:r>
                            <w:t xml:space="preserve">14 </w:t>
                          </w:r>
                        </w:ins>
                        <w:ins w:id="5637" w:author="TRAN THI LY LY" w:date="2019-06-16T00:27:00Z">
                          <w:r>
                            <w:t>Data stories</w:t>
                          </w:r>
                        </w:ins>
                        <w:bookmarkEnd w:id="5634"/>
                      </w:p>
                    </w:txbxContent>
                  </v:textbox>
                  <w10:wrap type="tight" anchorx="page"/>
                </v:shape>
              </w:pict>
            </mc:Fallback>
          </mc:AlternateContent>
        </w:r>
      </w:ins>
      <w:ins w:id="5638" w:author="Admin" w:date="2019-06-11T18:35:00Z">
        <w:r w:rsidR="008417A5">
          <w:rPr>
            <w:noProof/>
          </w:rPr>
          <w:drawing>
            <wp:anchor distT="0" distB="0" distL="114300" distR="114300" simplePos="0" relativeHeight="251783168" behindDoc="1" locked="0" layoutInCell="1" allowOverlap="1" wp14:anchorId="6614525F" wp14:editId="305A9CB7">
              <wp:simplePos x="0" y="0"/>
              <wp:positionH relativeFrom="column">
                <wp:posOffset>-352425</wp:posOffset>
              </wp:positionH>
              <wp:positionV relativeFrom="paragraph">
                <wp:posOffset>128270</wp:posOffset>
              </wp:positionV>
              <wp:extent cx="3038475" cy="4343400"/>
              <wp:effectExtent l="0" t="0" r="9525" b="0"/>
              <wp:wrapTight wrapText="bothSides">
                <wp:wrapPolygon edited="0">
                  <wp:start x="0" y="0"/>
                  <wp:lineTo x="0" y="21505"/>
                  <wp:lineTo x="21532" y="21505"/>
                  <wp:lineTo x="21532" y="0"/>
                  <wp:lineTo x="0" y="0"/>
                </wp:wrapPolygon>
              </wp:wrapTight>
              <wp:docPr id="220" name="Picture 220" descr="vw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w91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8475" cy="4343400"/>
                      </a:xfrm>
                      <a:prstGeom prst="rect">
                        <a:avLst/>
                      </a:prstGeom>
                      <a:noFill/>
                    </pic:spPr>
                  </pic:pic>
                </a:graphicData>
              </a:graphic>
              <wp14:sizeRelH relativeFrom="page">
                <wp14:pctWidth>0</wp14:pctWidth>
              </wp14:sizeRelH>
              <wp14:sizeRelV relativeFrom="page">
                <wp14:pctHeight>0</wp14:pctHeight>
              </wp14:sizeRelV>
            </wp:anchor>
          </w:drawing>
        </w:r>
        <w:del w:id="5639" w:author="TRAN THI LY LY" w:date="2019-06-15T09:39:00Z">
          <w:r w:rsidR="008417A5" w:rsidDel="001653F3">
            <w:rPr>
              <w:rFonts w:cs="Times New Roman"/>
              <w:szCs w:val="26"/>
            </w:rPr>
            <w:delText>- Hình data stories</w:delText>
          </w:r>
          <w:r w:rsidR="008417A5" w:rsidRPr="00FF35D0" w:rsidDel="001653F3">
            <w:rPr>
              <w:rFonts w:cs="Times New Roman"/>
              <w:szCs w:val="26"/>
            </w:rPr>
            <w:delText xml:space="preserve"> </w:delText>
          </w:r>
        </w:del>
      </w:ins>
      <w:del w:id="5640" w:author="Admin" w:date="2019-06-11T18:35:00Z">
        <w:r w:rsidR="0054259B" w:rsidRPr="00FF35D0" w:rsidDel="008417A5">
          <w:rPr>
            <w:rFonts w:cs="Times New Roman"/>
            <w:szCs w:val="26"/>
          </w:rPr>
          <w:delText>4</w:delText>
        </w:r>
        <w:r w:rsidR="0023779D" w:rsidRPr="00FF35D0" w:rsidDel="008417A5">
          <w:rPr>
            <w:rFonts w:cs="Times New Roman"/>
            <w:szCs w:val="26"/>
          </w:rPr>
          <w:delText>.2.2.2 Cài đ</w:delText>
        </w:r>
        <w:r w:rsidR="0023779D" w:rsidRPr="004C6674" w:rsidDel="008417A5">
          <w:rPr>
            <w:rFonts w:cs="Times New Roman"/>
            <w:szCs w:val="26"/>
          </w:rPr>
          <w:delText>ặ</w:delText>
        </w:r>
        <w:r w:rsidR="0023779D" w:rsidRPr="00A9201D" w:rsidDel="008417A5">
          <w:rPr>
            <w:rFonts w:cs="Times New Roman"/>
            <w:szCs w:val="26"/>
          </w:rPr>
          <w:delText>t RASA</w:delText>
        </w:r>
      </w:del>
    </w:p>
    <w:p w14:paraId="777D7B2C" w14:textId="06BC7AAA" w:rsidR="008100F3" w:rsidRPr="00A60A16" w:rsidRDefault="008100F3" w:rsidP="007D3873">
      <w:pPr>
        <w:jc w:val="both"/>
        <w:rPr>
          <w:rFonts w:ascii="Times New Roman" w:hAnsi="Times New Roman" w:cs="Times New Roman"/>
          <w:sz w:val="26"/>
          <w:szCs w:val="26"/>
        </w:rPr>
      </w:pPr>
      <w:del w:id="5641" w:author="Admin" w:date="2019-06-11T18:35:00Z">
        <w:r w:rsidRPr="00A60A16" w:rsidDel="008417A5">
          <w:rPr>
            <w:rFonts w:ascii="Times New Roman" w:hAnsi="Times New Roman" w:cs="Times New Roman"/>
            <w:sz w:val="26"/>
            <w:szCs w:val="26"/>
          </w:rPr>
          <w:delText xml:space="preserve"> </w:delText>
        </w:r>
        <w:r w:rsidRPr="00A60A16" w:rsidDel="008417A5">
          <w:rPr>
            <w:rFonts w:ascii="Times New Roman" w:hAnsi="Times New Roman" w:cs="Times New Roman"/>
            <w:noProof/>
            <w:sz w:val="26"/>
            <w:szCs w:val="26"/>
          </w:rPr>
          <w:drawing>
            <wp:inline distT="0" distB="0" distL="0" distR="0" wp14:anchorId="4E7135F2" wp14:editId="07BA6E4E">
              <wp:extent cx="2857899" cy="422969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857899" cy="4229690"/>
                      </a:xfrm>
                      <a:prstGeom prst="rect">
                        <a:avLst/>
                      </a:prstGeom>
                    </pic:spPr>
                  </pic:pic>
                </a:graphicData>
              </a:graphic>
            </wp:inline>
          </w:drawing>
        </w:r>
      </w:del>
    </w:p>
    <w:p w14:paraId="23EB3CB3" w14:textId="77777777" w:rsidR="008100F3" w:rsidRPr="00A60A16" w:rsidRDefault="008100F3" w:rsidP="007D3873">
      <w:pPr>
        <w:jc w:val="both"/>
        <w:rPr>
          <w:rFonts w:ascii="Times New Roman" w:hAnsi="Times New Roman" w:cs="Times New Roman"/>
          <w:sz w:val="26"/>
          <w:szCs w:val="26"/>
        </w:rPr>
      </w:pPr>
    </w:p>
    <w:p w14:paraId="1284604B" w14:textId="1FA93735" w:rsidR="003B2642" w:rsidRPr="00A9201D" w:rsidRDefault="0054259B">
      <w:pPr>
        <w:pStyle w:val="u3"/>
        <w:rPr>
          <w:rFonts w:cs="Times New Roman"/>
          <w:szCs w:val="26"/>
        </w:rPr>
        <w:pPrChange w:id="5642" w:author="Ly Tran Thi Ly" w:date="2019-06-14T17:33:00Z">
          <w:pPr>
            <w:pStyle w:val="u4"/>
            <w:tabs>
              <w:tab w:val="left" w:pos="450"/>
            </w:tabs>
            <w:spacing w:before="0"/>
            <w:jc w:val="both"/>
          </w:pPr>
        </w:pPrChange>
      </w:pPr>
      <w:bookmarkStart w:id="5643" w:name="_Toc11966338"/>
      <w:r w:rsidRPr="00FF35D0">
        <w:rPr>
          <w:rFonts w:cs="Times New Roman"/>
          <w:szCs w:val="26"/>
        </w:rPr>
        <w:t>4</w:t>
      </w:r>
      <w:del w:id="5644" w:author="Ly Tran Thi Ly" w:date="2019-06-14T17:18:00Z">
        <w:r w:rsidR="003B2642" w:rsidRPr="00FF35D0" w:rsidDel="00404505">
          <w:rPr>
            <w:rFonts w:cs="Times New Roman"/>
            <w:szCs w:val="26"/>
          </w:rPr>
          <w:delText>.2</w:delText>
        </w:r>
      </w:del>
      <w:r w:rsidR="003B2642" w:rsidRPr="00FF35D0">
        <w:rPr>
          <w:rFonts w:cs="Times New Roman"/>
          <w:szCs w:val="26"/>
        </w:rPr>
        <w:t>.2.3. K</w:t>
      </w:r>
      <w:r w:rsidR="003B2642" w:rsidRPr="004C6674">
        <w:rPr>
          <w:rFonts w:cs="Times New Roman"/>
          <w:szCs w:val="26"/>
        </w:rPr>
        <w:t>ế</w:t>
      </w:r>
      <w:r w:rsidR="003B2642" w:rsidRPr="00A9201D">
        <w:rPr>
          <w:rFonts w:cs="Times New Roman"/>
          <w:szCs w:val="26"/>
        </w:rPr>
        <w:t>t nối ontology với RASA sử dụng thư viện Owlready2</w:t>
      </w:r>
      <w:bookmarkEnd w:id="5643"/>
    </w:p>
    <w:p w14:paraId="7B6ED8BC" w14:textId="117A93D5" w:rsidR="00364418" w:rsidRPr="00A60A16" w:rsidRDefault="00364418" w:rsidP="007D3873">
      <w:pPr>
        <w:ind w:firstLine="720"/>
        <w:jc w:val="both"/>
        <w:rPr>
          <w:rFonts w:ascii="Times New Roman" w:hAnsi="Times New Roman" w:cs="Times New Roman"/>
          <w:sz w:val="26"/>
          <w:szCs w:val="26"/>
        </w:rPr>
      </w:pPr>
      <w:r w:rsidRPr="00A60A16">
        <w:rPr>
          <w:rFonts w:ascii="Times New Roman" w:hAnsi="Times New Roman" w:cs="Times New Roman"/>
          <w:sz w:val="26"/>
          <w:szCs w:val="26"/>
        </w:rPr>
        <w:t>Owlready2 là thư viện hỗ trợ cho ngôn ngữ Python nhằm kết nối</w:t>
      </w:r>
      <w:r w:rsidR="00812728" w:rsidRPr="00A60A16">
        <w:rPr>
          <w:rFonts w:ascii="Times New Roman" w:hAnsi="Times New Roman" w:cs="Times New Roman"/>
          <w:sz w:val="26"/>
          <w:szCs w:val="26"/>
        </w:rPr>
        <w:t>, khởi tạo, truy vấn dữ liệu từ ontology, thư viện này chỉ hỗ trợ với định dạng file được viết bằng ngôn ngữ owl.</w:t>
      </w:r>
      <w:r w:rsidR="00944BCE" w:rsidRPr="00A60A16">
        <w:rPr>
          <w:rFonts w:ascii="Times New Roman" w:hAnsi="Times New Roman" w:cs="Times New Roman"/>
          <w:sz w:val="26"/>
          <w:szCs w:val="26"/>
        </w:rPr>
        <w:t xml:space="preserve"> Chúng tôi sử dụng flask server </w:t>
      </w:r>
      <w:r w:rsidR="00FF2091" w:rsidRPr="00A60A16">
        <w:rPr>
          <w:rFonts w:ascii="Times New Roman" w:hAnsi="Times New Roman" w:cs="Times New Roman"/>
          <w:sz w:val="26"/>
          <w:szCs w:val="26"/>
        </w:rPr>
        <w:t xml:space="preserve">của python kết hợp với thư viện Owlready2 </w:t>
      </w:r>
      <w:sdt>
        <w:sdtPr>
          <w:rPr>
            <w:rFonts w:ascii="Times New Roman" w:hAnsi="Times New Roman" w:cs="Times New Roman"/>
            <w:sz w:val="26"/>
            <w:szCs w:val="26"/>
          </w:rPr>
          <w:id w:val="-1967112724"/>
          <w:citation/>
        </w:sdtPr>
        <w:sdtContent>
          <w:r w:rsidR="00FF2091" w:rsidRPr="00A60A16">
            <w:rPr>
              <w:rFonts w:ascii="Times New Roman" w:hAnsi="Times New Roman" w:cs="Times New Roman"/>
              <w:sz w:val="26"/>
              <w:szCs w:val="26"/>
            </w:rPr>
            <w:fldChar w:fldCharType="begin"/>
          </w:r>
          <w:r w:rsidR="00FF2091" w:rsidRPr="00A60A16">
            <w:rPr>
              <w:rFonts w:ascii="Times New Roman" w:hAnsi="Times New Roman" w:cs="Times New Roman"/>
              <w:sz w:val="26"/>
              <w:szCs w:val="26"/>
            </w:rPr>
            <w:instrText xml:space="preserve">CITATION Pau \l 1033 </w:instrText>
          </w:r>
          <w:r w:rsidR="00FF2091" w:rsidRPr="00A60A16">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[20]</w:t>
          </w:r>
          <w:r w:rsidR="00FF2091" w:rsidRPr="00A60A16">
            <w:rPr>
              <w:rFonts w:ascii="Times New Roman" w:hAnsi="Times New Roman" w:cs="Times New Roman"/>
              <w:sz w:val="26"/>
              <w:szCs w:val="26"/>
            </w:rPr>
            <w:fldChar w:fldCharType="end"/>
          </w:r>
        </w:sdtContent>
      </w:sdt>
      <w:r w:rsidR="00FF2091" w:rsidRPr="00A60A16">
        <w:rPr>
          <w:rFonts w:ascii="Times New Roman" w:hAnsi="Times New Roman" w:cs="Times New Roman"/>
          <w:sz w:val="26"/>
          <w:szCs w:val="26"/>
        </w:rPr>
        <w:t xml:space="preserve"> để tạo một API server truy vấn ontology</w:t>
      </w:r>
    </w:p>
    <w:p w14:paraId="667DAD0A" w14:textId="566B0B3F" w:rsidR="00470F55" w:rsidRPr="00A60A16" w:rsidRDefault="00FF2091" w:rsidP="007D3873">
      <w:pPr>
        <w:ind w:firstLine="720"/>
        <w:jc w:val="both"/>
        <w:rPr>
          <w:rFonts w:ascii="Times New Roman" w:hAnsi="Times New Roman" w:cs="Times New Roman"/>
          <w:sz w:val="26"/>
          <w:szCs w:val="26"/>
          <w:u w:val="single"/>
        </w:rPr>
      </w:pPr>
      <w:del w:id="5645" w:author="TRAN THI LY LY" w:date="2019-06-16T00:20:00Z">
        <w:r w:rsidRPr="00A60A16" w:rsidDel="00B341FD">
          <w:rPr>
            <w:rFonts w:ascii="Times New Roman" w:hAnsi="Times New Roman" w:cs="Times New Roman"/>
            <w:sz w:val="26"/>
            <w:szCs w:val="26"/>
            <w:u w:val="single"/>
          </w:rPr>
          <w:delText>Các hàm tạo câu truy vấn ontology từ “object”, “operation”, “context”</w:delText>
        </w:r>
      </w:del>
      <w:ins w:id="5646" w:author="TRAN THI LY LY" w:date="2019-06-16T00:20:00Z">
        <w:r w:rsidR="00B341FD">
          <w:rPr>
            <w:rFonts w:ascii="Times New Roman" w:hAnsi="Times New Roman" w:cs="Times New Roman"/>
            <w:sz w:val="26"/>
            <w:szCs w:val="26"/>
            <w:u w:val="single"/>
          </w:rPr>
          <w:t>Hàm tạo câu truy vấn cho câu hỏi what:</w:t>
        </w:r>
      </w:ins>
    </w:p>
    <w:p w14:paraId="7E644580" w14:textId="38B99654" w:rsidR="00944BCE" w:rsidRPr="00A60A16" w:rsidRDefault="00A01B3A" w:rsidP="00944BCE">
      <w:pPr>
        <w:keepNext/>
        <w:jc w:val="both"/>
        <w:rPr>
          <w:rFonts w:ascii="Times New Roman" w:hAnsi="Times New Roman" w:cs="Times New Roman"/>
        </w:rPr>
      </w:pPr>
      <w:del w:id="5647" w:author="TRAN THI LY LY" w:date="2019-06-16T00:28:00Z">
        <w:r w:rsidRPr="00A60A16" w:rsidDel="00D750C1">
          <w:rPr>
            <w:rFonts w:ascii="Times New Roman" w:hAnsi="Times New Roman" w:cs="Times New Roman"/>
            <w:noProof/>
          </w:rPr>
          <w:lastRenderedPageBreak/>
          <mc:AlternateContent>
            <mc:Choice Requires="wps">
              <w:drawing>
                <wp:anchor distT="0" distB="0" distL="114300" distR="114300" simplePos="0" relativeHeight="251699200" behindDoc="0" locked="0" layoutInCell="1" allowOverlap="1" wp14:anchorId="76D19219" wp14:editId="407E5C10">
                  <wp:simplePos x="0" y="0"/>
                  <wp:positionH relativeFrom="column">
                    <wp:posOffset>-274600</wp:posOffset>
                  </wp:positionH>
                  <wp:positionV relativeFrom="paragraph">
                    <wp:posOffset>5668896</wp:posOffset>
                  </wp:positionV>
                  <wp:extent cx="6391275" cy="635"/>
                  <wp:effectExtent l="0" t="0" r="0" b="0"/>
                  <wp:wrapTopAndBottom/>
                  <wp:docPr id="35" name="Hộp Văn bản 35"/>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6E4F63AD" w14:textId="60F90DBA" w:rsidR="009E4E78" w:rsidRPr="00EF1579" w:rsidRDefault="009E4E78" w:rsidP="00FF2091">
                              <w:pPr>
                                <w:pStyle w:val="Chuthich"/>
                                <w:rPr>
                                  <w:noProof/>
                                </w:rPr>
                              </w:pPr>
                              <w:bookmarkStart w:id="5648" w:name="_Toc9667936"/>
                              <w:r>
                                <w:t xml:space="preserve">Hình 4. </w:t>
                              </w:r>
                              <w:ins w:id="5649" w:author="TRAN THI LY LY" w:date="2019-06-16T00:06:00Z">
                                <w:r>
                                  <w:t xml:space="preserve">17 </w:t>
                                </w:r>
                              </w:ins>
                              <w:del w:id="5650" w:author="TRAN THI LY LY" w:date="2019-06-16T00:06:00Z">
                                <w:r w:rsidDel="00774C52">
                                  <w:fldChar w:fldCharType="begin"/>
                                </w:r>
                                <w:r w:rsidDel="00774C52">
                                  <w:delInstrText xml:space="preserve"> SEQ Hình_4. \* ARABIC </w:delInstrText>
                                </w:r>
                                <w:r w:rsidDel="00774C52">
                                  <w:fldChar w:fldCharType="separate"/>
                                </w:r>
                                <w:r w:rsidDel="00774C52">
                                  <w:rPr>
                                    <w:noProof/>
                                  </w:rPr>
                                  <w:delText>11</w:delText>
                                </w:r>
                                <w:r w:rsidDel="00774C52">
                                  <w:rPr>
                                    <w:noProof/>
                                  </w:rPr>
                                  <w:fldChar w:fldCharType="end"/>
                                </w:r>
                                <w:r w:rsidDel="00774C52">
                                  <w:delText xml:space="preserve"> </w:delText>
                                </w:r>
                              </w:del>
                              <w:r>
                                <w:t>Ảnh chụp kết quả trả về từ ontology cho câu hỏi what is layer.</w:t>
                              </w:r>
                              <w:bookmarkEnd w:id="5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19219" id="Hộp Văn bản 35" o:spid="_x0000_s1073" type="#_x0000_t202" style="position:absolute;left:0;text-align:left;margin-left:-21.6pt;margin-top:446.35pt;width:503.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" stroked="f">
                  <v:textbox style="mso-fit-shape-to-text:t" inset="0,0,0,0">
                    <w:txbxContent>
                      <w:p w14:paraId="6E4F63AD" w14:textId="60F90DBA" w:rsidR="009E4E78" w:rsidRPr="00EF1579" w:rsidRDefault="009E4E78" w:rsidP="00FF2091">
                        <w:pPr>
                          <w:pStyle w:val="Chuthich"/>
                          <w:rPr>
                            <w:noProof/>
                          </w:rPr>
                        </w:pPr>
                        <w:bookmarkStart w:id="5651" w:name="_Toc9667936"/>
                        <w:r>
                          <w:t xml:space="preserve">Hình 4. </w:t>
                        </w:r>
                        <w:ins w:id="5652" w:author="TRAN THI LY LY" w:date="2019-06-16T00:06:00Z">
                          <w:r>
                            <w:t xml:space="preserve">17 </w:t>
                          </w:r>
                        </w:ins>
                        <w:del w:id="5653" w:author="TRAN THI LY LY" w:date="2019-06-16T00:06:00Z">
                          <w:r w:rsidDel="00774C52">
                            <w:fldChar w:fldCharType="begin"/>
                          </w:r>
                          <w:r w:rsidDel="00774C52">
                            <w:delInstrText xml:space="preserve"> SEQ Hình_4. \* ARABIC </w:delInstrText>
                          </w:r>
                          <w:r w:rsidDel="00774C52">
                            <w:fldChar w:fldCharType="separate"/>
                          </w:r>
                          <w:r w:rsidDel="00774C52">
                            <w:rPr>
                              <w:noProof/>
                            </w:rPr>
                            <w:delText>11</w:delText>
                          </w:r>
                          <w:r w:rsidDel="00774C52">
                            <w:rPr>
                              <w:noProof/>
                            </w:rPr>
                            <w:fldChar w:fldCharType="end"/>
                          </w:r>
                          <w:r w:rsidDel="00774C52">
                            <w:delText xml:space="preserve"> </w:delText>
                          </w:r>
                        </w:del>
                        <w:r>
                          <w:t>Ảnh chụp kết quả trả về từ ontology cho câu hỏi what is layer.</w:t>
                        </w:r>
                        <w:bookmarkEnd w:id="5651"/>
                      </w:p>
                    </w:txbxContent>
                  </v:textbox>
                  <w10:wrap type="topAndBottom"/>
                </v:shape>
              </w:pict>
            </mc:Fallback>
          </mc:AlternateContent>
        </w:r>
        <w:r w:rsidRPr="00A60A16" w:rsidDel="00D750C1">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0D31B15" wp14:editId="7EEAEA10">
                  <wp:simplePos x="0" y="0"/>
                  <wp:positionH relativeFrom="column">
                    <wp:posOffset>308034</wp:posOffset>
                  </wp:positionH>
                  <wp:positionV relativeFrom="paragraph">
                    <wp:posOffset>3250004</wp:posOffset>
                  </wp:positionV>
                  <wp:extent cx="5715000" cy="635"/>
                  <wp:effectExtent l="0" t="0" r="0" b="0"/>
                  <wp:wrapTopAndBottom/>
                  <wp:docPr id="34" name="Hộp Văn bản 34"/>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072BE57" w14:textId="28750BC2" w:rsidR="009E4E78" w:rsidRPr="006E0B45" w:rsidRDefault="009E4E78" w:rsidP="00FF2091">
                              <w:pPr>
                                <w:pStyle w:val="Chuthich"/>
                                <w:rPr>
                                  <w:noProof/>
                                </w:rPr>
                              </w:pPr>
                              <w:bookmarkStart w:id="5654" w:name="_Toc9667935"/>
                              <w:r>
                                <w:t xml:space="preserve">Hình 4. </w:t>
                              </w:r>
                              <w:ins w:id="5655" w:author="TRAN THI LY LY" w:date="2019-06-16T00:06:00Z">
                                <w:r>
                                  <w:t xml:space="preserve">16 </w:t>
                                </w:r>
                              </w:ins>
                              <w:del w:id="5656" w:author="TRAN THI LY LY" w:date="2019-06-16T00:06:00Z">
                                <w:r w:rsidDel="00774C52">
                                  <w:fldChar w:fldCharType="begin"/>
                                </w:r>
                                <w:r w:rsidDel="00774C52">
                                  <w:delInstrText xml:space="preserve"> SEQ Hình_4. \* ARABIC </w:delInstrText>
                                </w:r>
                                <w:r w:rsidDel="00774C52">
                                  <w:fldChar w:fldCharType="separate"/>
                                </w:r>
                                <w:r w:rsidDel="00774C52">
                                  <w:rPr>
                                    <w:noProof/>
                                  </w:rPr>
                                  <w:delText>10</w:delText>
                                </w:r>
                                <w:r w:rsidDel="00774C52">
                                  <w:rPr>
                                    <w:noProof/>
                                  </w:rPr>
                                  <w:fldChar w:fldCharType="end"/>
                                </w:r>
                                <w:r w:rsidDel="00774C52">
                                  <w:delText xml:space="preserve"> </w:delText>
                                </w:r>
                              </w:del>
                              <w:r w:rsidRPr="00FF2091">
                                <w:rPr>
                                  <w:szCs w:val="26"/>
                                </w:rPr>
                                <w:t>Hàm chung để truy vấn cho câu hỏi What với đầu vào là danh sách các Object và danh sách các Context dạng mảng các chuỗi string</w:t>
                              </w:r>
                              <w:bookmarkEnd w:id="5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31B15" id="Hộp Văn bản 34" o:spid="_x0000_s1074" type="#_x0000_t202" style="position:absolute;left:0;text-align:left;margin-left:24.25pt;margin-top:255.9pt;width:450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" stroked="f">
                  <v:textbox style="mso-fit-shape-to-text:t" inset="0,0,0,0">
                    <w:txbxContent>
                      <w:p w14:paraId="5072BE57" w14:textId="28750BC2" w:rsidR="009E4E78" w:rsidRPr="006E0B45" w:rsidRDefault="009E4E78" w:rsidP="00FF2091">
                        <w:pPr>
                          <w:pStyle w:val="Chuthich"/>
                          <w:rPr>
                            <w:noProof/>
                          </w:rPr>
                        </w:pPr>
                        <w:bookmarkStart w:id="5657" w:name="_Toc9667935"/>
                        <w:r>
                          <w:t xml:space="preserve">Hình 4. </w:t>
                        </w:r>
                        <w:ins w:id="5658" w:author="TRAN THI LY LY" w:date="2019-06-16T00:06:00Z">
                          <w:r>
                            <w:t xml:space="preserve">16 </w:t>
                          </w:r>
                        </w:ins>
                        <w:del w:id="5659" w:author="TRAN THI LY LY" w:date="2019-06-16T00:06:00Z">
                          <w:r w:rsidDel="00774C52">
                            <w:fldChar w:fldCharType="begin"/>
                          </w:r>
                          <w:r w:rsidDel="00774C52">
                            <w:delInstrText xml:space="preserve"> SEQ Hình_4. \* ARABIC </w:delInstrText>
                          </w:r>
                          <w:r w:rsidDel="00774C52">
                            <w:fldChar w:fldCharType="separate"/>
                          </w:r>
                          <w:r w:rsidDel="00774C52">
                            <w:rPr>
                              <w:noProof/>
                            </w:rPr>
                            <w:delText>10</w:delText>
                          </w:r>
                          <w:r w:rsidDel="00774C52">
                            <w:rPr>
                              <w:noProof/>
                            </w:rPr>
                            <w:fldChar w:fldCharType="end"/>
                          </w:r>
                          <w:r w:rsidDel="00774C52">
                            <w:delText xml:space="preserve"> </w:delText>
                          </w:r>
                        </w:del>
                        <w:r w:rsidRPr="00FF2091">
                          <w:rPr>
                            <w:szCs w:val="26"/>
                          </w:rPr>
                          <w:t>Hàm chung để truy vấn cho câu hỏi What với đầu vào là danh sách các Object và danh sách các Context dạng mảng các chuỗi string</w:t>
                        </w:r>
                        <w:bookmarkEnd w:id="5657"/>
                      </w:p>
                    </w:txbxContent>
                  </v:textbox>
                  <w10:wrap type="topAndBottom"/>
                </v:shape>
              </w:pict>
            </mc:Fallback>
          </mc:AlternateContent>
        </w:r>
      </w:del>
      <w:ins w:id="5660" w:author="TRAN THI LY LY" w:date="2019-06-16T00:28:00Z">
        <w:r w:rsidR="00D750C1">
          <w:rPr>
            <w:noProof/>
          </w:rPr>
          <mc:AlternateContent>
            <mc:Choice Requires="wps">
              <w:drawing>
                <wp:anchor distT="0" distB="0" distL="114300" distR="114300" simplePos="0" relativeHeight="251895808" behindDoc="0" locked="0" layoutInCell="1" allowOverlap="1" wp14:anchorId="42C8E92F" wp14:editId="35CB7788">
                  <wp:simplePos x="0" y="0"/>
                  <wp:positionH relativeFrom="column">
                    <wp:posOffset>-189230</wp:posOffset>
                  </wp:positionH>
                  <wp:positionV relativeFrom="paragraph">
                    <wp:posOffset>5543550</wp:posOffset>
                  </wp:positionV>
                  <wp:extent cx="6391275" cy="635"/>
                  <wp:effectExtent l="0" t="0" r="0" b="0"/>
                  <wp:wrapTopAndBottom/>
                  <wp:docPr id="289" name="Hộp Văn bản 289"/>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6FDE0BAD" w14:textId="54DB1EC9" w:rsidR="009E4E78" w:rsidRPr="00246963" w:rsidRDefault="009E4E78">
                              <w:pPr>
                                <w:pStyle w:val="Chuthich"/>
                                <w:rPr>
                                  <w:noProof/>
                                </w:rPr>
                                <w:pPrChange w:id="5661" w:author="TRAN THI LY LY" w:date="2019-06-16T00:28:00Z">
                                  <w:pPr>
                                    <w:keepNext/>
                                    <w:jc w:val="both"/>
                                  </w:pPr>
                                </w:pPrChange>
                              </w:pPr>
                              <w:bookmarkStart w:id="5662" w:name="_Toc11537409"/>
                              <w:ins w:id="5663" w:author="TRAN THI LY LY" w:date="2019-06-16T00:28:00Z">
                                <w:r>
                                  <w:t xml:space="preserve">Hình 4. </w:t>
                                </w:r>
                              </w:ins>
                              <w:ins w:id="5664" w:author="TRAN THI LY LY" w:date="2019-06-16T00:39:00Z">
                                <w:r>
                                  <w:t>1</w:t>
                                </w:r>
                              </w:ins>
                              <w:ins w:id="5665" w:author="TRAN THI LY LY" w:date="2019-06-16T00:45:00Z">
                                <w:r>
                                  <w:t>6</w:t>
                                </w:r>
                              </w:ins>
                              <w:ins w:id="5666" w:author="TRAN THI LY LY" w:date="2019-06-16T00:39:00Z">
                                <w:r>
                                  <w:t xml:space="preserve"> </w:t>
                                </w:r>
                              </w:ins>
                              <w:del w:id="5667"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14</w:delText>
                                </w:r>
                                <w:r w:rsidDel="00B76E6F">
                                  <w:rPr>
                                    <w:noProof/>
                                  </w:rPr>
                                  <w:fldChar w:fldCharType="end"/>
                                </w:r>
                                <w:r w:rsidDel="00B76E6F">
                                  <w:delText xml:space="preserve"> </w:delText>
                                </w:r>
                              </w:del>
                              <w:ins w:id="5668" w:author="TRAN THI LY LY" w:date="2019-06-16T00:28:00Z">
                                <w:r>
                                  <w:t>Ảnh chụp kết quả trả về từ ontology cho câu hỏi what is layer.</w:t>
                                </w:r>
                              </w:ins>
                              <w:bookmarkEnd w:id="5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8E92F" id="Hộp Văn bản 289" o:spid="_x0000_s1075" type="#_x0000_t202" style="position:absolute;left:0;text-align:left;margin-left:-14.9pt;margin-top:436.5pt;width:503.2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" stroked="f">
                  <v:textbox style="mso-fit-shape-to-text:t" inset="0,0,0,0">
                    <w:txbxContent>
                      <w:p w14:paraId="6FDE0BAD" w14:textId="54DB1EC9" w:rsidR="009E4E78" w:rsidRPr="00246963" w:rsidRDefault="009E4E78">
                        <w:pPr>
                          <w:pStyle w:val="Chuthich"/>
                          <w:rPr>
                            <w:noProof/>
                          </w:rPr>
                          <w:pPrChange w:id="5669" w:author="TRAN THI LY LY" w:date="2019-06-16T00:28:00Z">
                            <w:pPr>
                              <w:keepNext/>
                              <w:jc w:val="both"/>
                            </w:pPr>
                          </w:pPrChange>
                        </w:pPr>
                        <w:bookmarkStart w:id="5670" w:name="_Toc11537409"/>
                        <w:ins w:id="5671" w:author="TRAN THI LY LY" w:date="2019-06-16T00:28:00Z">
                          <w:r>
                            <w:t xml:space="preserve">Hình 4. </w:t>
                          </w:r>
                        </w:ins>
                        <w:ins w:id="5672" w:author="TRAN THI LY LY" w:date="2019-06-16T00:39:00Z">
                          <w:r>
                            <w:t>1</w:t>
                          </w:r>
                        </w:ins>
                        <w:ins w:id="5673" w:author="TRAN THI LY LY" w:date="2019-06-16T00:45:00Z">
                          <w:r>
                            <w:t>6</w:t>
                          </w:r>
                        </w:ins>
                        <w:ins w:id="5674" w:author="TRAN THI LY LY" w:date="2019-06-16T00:39:00Z">
                          <w:r>
                            <w:t xml:space="preserve"> </w:t>
                          </w:r>
                        </w:ins>
                        <w:del w:id="5675"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14</w:delText>
                          </w:r>
                          <w:r w:rsidDel="00B76E6F">
                            <w:rPr>
                              <w:noProof/>
                            </w:rPr>
                            <w:fldChar w:fldCharType="end"/>
                          </w:r>
                          <w:r w:rsidDel="00B76E6F">
                            <w:delText xml:space="preserve"> </w:delText>
                          </w:r>
                        </w:del>
                        <w:ins w:id="5676" w:author="TRAN THI LY LY" w:date="2019-06-16T00:28:00Z">
                          <w:r>
                            <w:t>Ảnh chụp kết quả trả về từ ontology cho câu hỏi what is layer.</w:t>
                          </w:r>
                        </w:ins>
                        <w:bookmarkEnd w:id="5670"/>
                      </w:p>
                    </w:txbxContent>
                  </v:textbox>
                  <w10:wrap type="topAndBottom"/>
                </v:shape>
              </w:pict>
            </mc:Fallback>
          </mc:AlternateContent>
        </w:r>
      </w:ins>
      <w:r w:rsidRPr="00A60A16">
        <w:rPr>
          <w:rFonts w:ascii="Times New Roman" w:hAnsi="Times New Roman" w:cs="Times New Roman"/>
          <w:noProof/>
        </w:rPr>
        <w:drawing>
          <wp:anchor distT="0" distB="0" distL="114300" distR="114300" simplePos="0" relativeHeight="251677696" behindDoc="0" locked="0" layoutInCell="1" allowOverlap="1" wp14:anchorId="5CF111DF" wp14:editId="154291BB">
            <wp:simplePos x="0" y="0"/>
            <wp:positionH relativeFrom="margin">
              <wp:posOffset>-189835</wp:posOffset>
            </wp:positionH>
            <wp:positionV relativeFrom="paragraph">
              <wp:posOffset>4048435</wp:posOffset>
            </wp:positionV>
            <wp:extent cx="6391275" cy="1438275"/>
            <wp:effectExtent l="0" t="0" r="9525" b="9525"/>
            <wp:wrapTopAndBottom/>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91275" cy="1438275"/>
                    </a:xfrm>
                    <a:prstGeom prst="rect">
                      <a:avLst/>
                    </a:prstGeom>
                  </pic:spPr>
                </pic:pic>
              </a:graphicData>
            </a:graphic>
            <wp14:sizeRelH relativeFrom="margin">
              <wp14:pctWidth>0</wp14:pctWidth>
            </wp14:sizeRelH>
            <wp14:sizeRelV relativeFrom="margin">
              <wp14:pctHeight>0</wp14:pctHeight>
            </wp14:sizeRelV>
          </wp:anchor>
        </w:drawing>
      </w:r>
      <w:ins w:id="5677" w:author="TRAN THI LY LY" w:date="2019-06-16T00:28:00Z">
        <w:r w:rsidR="00D750C1">
          <w:rPr>
            <w:noProof/>
          </w:rPr>
          <mc:AlternateContent>
            <mc:Choice Requires="wps">
              <w:drawing>
                <wp:anchor distT="0" distB="0" distL="114300" distR="114300" simplePos="0" relativeHeight="251893760" behindDoc="0" locked="0" layoutInCell="1" allowOverlap="1" wp14:anchorId="1343636B" wp14:editId="13F20E18">
                  <wp:simplePos x="0" y="0"/>
                  <wp:positionH relativeFrom="column">
                    <wp:posOffset>0</wp:posOffset>
                  </wp:positionH>
                  <wp:positionV relativeFrom="paragraph">
                    <wp:posOffset>3256280</wp:posOffset>
                  </wp:positionV>
                  <wp:extent cx="5715000" cy="635"/>
                  <wp:effectExtent l="0" t="0" r="0" b="0"/>
                  <wp:wrapTopAndBottom/>
                  <wp:docPr id="288" name="Hộp Văn bản 288"/>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4D87379" w14:textId="7A72635A" w:rsidR="009E4E78" w:rsidRPr="00246963" w:rsidRDefault="009E4E78">
                              <w:pPr>
                                <w:pStyle w:val="Chuthich"/>
                                <w:rPr>
                                  <w:noProof/>
                                </w:rPr>
                                <w:pPrChange w:id="5678" w:author="TRAN THI LY LY" w:date="2019-06-16T00:28:00Z">
                                  <w:pPr>
                                    <w:keepNext/>
                                    <w:jc w:val="both"/>
                                  </w:pPr>
                                </w:pPrChange>
                              </w:pPr>
                              <w:bookmarkStart w:id="5679" w:name="_Toc11537410"/>
                              <w:ins w:id="5680" w:author="TRAN THI LY LY" w:date="2019-06-16T00:28:00Z">
                                <w:r>
                                  <w:t xml:space="preserve">Hình 4. </w:t>
                                </w:r>
                              </w:ins>
                              <w:ins w:id="5681" w:author="TRAN THI LY LY" w:date="2019-06-16T00:45:00Z">
                                <w:r>
                                  <w:t xml:space="preserve">15 </w:t>
                                </w:r>
                              </w:ins>
                              <w:ins w:id="5682" w:author="TRAN THI LY LY" w:date="2019-06-16T00:28:00Z">
                                <w:r w:rsidRPr="00FF2091">
                                  <w:rPr>
                                    <w:szCs w:val="26"/>
                                  </w:rPr>
                                  <w:t>Hàm chung để truy vấn cho câu hỏi What với đầu vào là danh sách các Object và danh sách các Context dạng mảng các chuỗi string</w:t>
                                </w:r>
                              </w:ins>
                              <w:bookmarkEnd w:id="5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3636B" id="Hộp Văn bản 288" o:spid="_x0000_s1076" type="#_x0000_t202" style="position:absolute;left:0;text-align:left;margin-left:0;margin-top:256.4pt;width:450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" stroked="f">
                  <v:textbox style="mso-fit-shape-to-text:t" inset="0,0,0,0">
                    <w:txbxContent>
                      <w:p w14:paraId="24D87379" w14:textId="7A72635A" w:rsidR="009E4E78" w:rsidRPr="00246963" w:rsidRDefault="009E4E78">
                        <w:pPr>
                          <w:pStyle w:val="Chuthich"/>
                          <w:rPr>
                            <w:noProof/>
                          </w:rPr>
                          <w:pPrChange w:id="5683" w:author="TRAN THI LY LY" w:date="2019-06-16T00:28:00Z">
                            <w:pPr>
                              <w:keepNext/>
                              <w:jc w:val="both"/>
                            </w:pPr>
                          </w:pPrChange>
                        </w:pPr>
                        <w:bookmarkStart w:id="5684" w:name="_Toc11537410"/>
                        <w:ins w:id="5685" w:author="TRAN THI LY LY" w:date="2019-06-16T00:28:00Z">
                          <w:r>
                            <w:t xml:space="preserve">Hình 4. </w:t>
                          </w:r>
                        </w:ins>
                        <w:ins w:id="5686" w:author="TRAN THI LY LY" w:date="2019-06-16T00:45:00Z">
                          <w:r>
                            <w:t xml:space="preserve">15 </w:t>
                          </w:r>
                        </w:ins>
                        <w:ins w:id="5687" w:author="TRAN THI LY LY" w:date="2019-06-16T00:28:00Z">
                          <w:r w:rsidRPr="00FF2091">
                            <w:rPr>
                              <w:szCs w:val="26"/>
                            </w:rPr>
                            <w:t>Hàm chung để truy vấn cho câu hỏi What với đầu vào là danh sách các Object và danh sách các Context dạng mảng các chuỗi string</w:t>
                          </w:r>
                        </w:ins>
                        <w:bookmarkEnd w:id="5684"/>
                      </w:p>
                    </w:txbxContent>
                  </v:textbox>
                  <w10:wrap type="topAndBottom"/>
                </v:shape>
              </w:pict>
            </mc:Fallback>
          </mc:AlternateContent>
        </w:r>
      </w:ins>
      <w:r w:rsidRPr="00A60A16">
        <w:rPr>
          <w:rFonts w:ascii="Times New Roman" w:hAnsi="Times New Roman" w:cs="Times New Roman"/>
          <w:noProof/>
        </w:rPr>
        <w:drawing>
          <wp:anchor distT="0" distB="0" distL="114300" distR="114300" simplePos="0" relativeHeight="251678720" behindDoc="0" locked="0" layoutInCell="1" allowOverlap="1" wp14:anchorId="6AB04720" wp14:editId="6CC32B38">
            <wp:simplePos x="0" y="0"/>
            <wp:positionH relativeFrom="margin">
              <wp:align>right</wp:align>
            </wp:positionH>
            <wp:positionV relativeFrom="paragraph">
              <wp:posOffset>15358</wp:posOffset>
            </wp:positionV>
            <wp:extent cx="5715000" cy="3183890"/>
            <wp:effectExtent l="0" t="0" r="0" b="0"/>
            <wp:wrapTopAndBottom/>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15000" cy="3183890"/>
                    </a:xfrm>
                    <a:prstGeom prst="rect">
                      <a:avLst/>
                    </a:prstGeom>
                  </pic:spPr>
                </pic:pic>
              </a:graphicData>
            </a:graphic>
          </wp:anchor>
        </w:drawing>
      </w:r>
      <w:del w:id="5688" w:author="TRAN THI LY LY" w:date="2019-06-16T00:08:00Z">
        <w:r w:rsidR="0042591C" w:rsidRPr="00A60A16" w:rsidDel="00A01B3A">
          <w:rPr>
            <w:rFonts w:ascii="Times New Roman" w:hAnsi="Times New Roman" w:cs="Times New Roman"/>
            <w:noProof/>
          </w:rPr>
          <w:drawing>
            <wp:inline distT="0" distB="0" distL="0" distR="0" wp14:anchorId="7FBCBC77" wp14:editId="067DC0A2">
              <wp:extent cx="5648325" cy="676275"/>
              <wp:effectExtent l="0" t="0" r="9525"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8325" cy="676275"/>
                      </a:xfrm>
                      <a:prstGeom prst="rect">
                        <a:avLst/>
                      </a:prstGeom>
                    </pic:spPr>
                  </pic:pic>
                </a:graphicData>
              </a:graphic>
            </wp:inline>
          </w:drawing>
        </w:r>
      </w:del>
    </w:p>
    <w:p w14:paraId="67CB3CC7" w14:textId="27033819" w:rsidR="00BC71E2" w:rsidRPr="000B797C" w:rsidDel="00A01B3A" w:rsidRDefault="00944BCE" w:rsidP="00FF2091">
      <w:pPr>
        <w:pStyle w:val="Chuthich"/>
        <w:rPr>
          <w:del w:id="5689" w:author="TRAN THI LY LY" w:date="2019-06-16T00:08:00Z"/>
          <w:rFonts w:cs="Times New Roman"/>
          <w:noProof/>
          <w:szCs w:val="26"/>
        </w:rPr>
      </w:pPr>
      <w:bookmarkStart w:id="5690" w:name="_Toc9667934"/>
      <w:del w:id="5691" w:author="TRAN THI LY LY" w:date="2019-06-16T00:08:00Z">
        <w:r w:rsidRPr="00FF35D0" w:rsidDel="00A01B3A">
          <w:rPr>
            <w:rFonts w:cs="Times New Roman"/>
          </w:rPr>
          <w:delText xml:space="preserve">Hình 4. </w:delText>
        </w:r>
      </w:del>
      <w:del w:id="5692" w:author="TRAN THI LY LY" w:date="2019-06-16T00:06:00Z">
        <w:r w:rsidR="00A9201D" w:rsidRPr="00FF35D0" w:rsidDel="00774C52">
          <w:rPr>
            <w:rFonts w:cs="Times New Roman"/>
            <w:i w:val="0"/>
            <w:iCs w:val="0"/>
          </w:rPr>
          <w:fldChar w:fldCharType="begin"/>
        </w:r>
        <w:r w:rsidR="00A9201D" w:rsidRPr="00A60A16" w:rsidDel="00774C52">
          <w:rPr>
            <w:rFonts w:cs="Times New Roman"/>
          </w:rPr>
          <w:delInstrText xml:space="preserve"> SEQ Hình_4. \* ARABIC </w:delInstrText>
        </w:r>
        <w:r w:rsidR="00A9201D" w:rsidRPr="00FF35D0" w:rsidDel="00774C52">
          <w:rPr>
            <w:rFonts w:cs="Times New Roman"/>
            <w:i w:val="0"/>
            <w:iCs w:val="0"/>
          </w:rPr>
          <w:fldChar w:fldCharType="separate"/>
        </w:r>
        <w:r w:rsidR="00D0490F" w:rsidDel="00774C52">
          <w:rPr>
            <w:rFonts w:cs="Times New Roman"/>
            <w:noProof/>
          </w:rPr>
          <w:delText>9</w:delText>
        </w:r>
        <w:r w:rsidR="00A9201D" w:rsidRPr="00FF35D0" w:rsidDel="00774C52">
          <w:rPr>
            <w:rFonts w:cs="Times New Roman"/>
            <w:i w:val="0"/>
            <w:iCs w:val="0"/>
            <w:noProof/>
          </w:rPr>
          <w:fldChar w:fldCharType="end"/>
        </w:r>
        <w:r w:rsidRPr="00FF35D0" w:rsidDel="00774C52">
          <w:rPr>
            <w:rFonts w:cs="Times New Roman"/>
          </w:rPr>
          <w:delText xml:space="preserve"> </w:delText>
        </w:r>
      </w:del>
      <w:del w:id="5693" w:author="TRAN THI LY LY" w:date="2019-06-16T00:08:00Z">
        <w:r w:rsidR="00FF2091" w:rsidRPr="00FF35D0" w:rsidDel="00A01B3A">
          <w:rPr>
            <w:rFonts w:cs="Times New Roman"/>
          </w:rPr>
          <w:delText>Khai báo n</w:delText>
        </w:r>
        <w:r w:rsidRPr="004C6674" w:rsidDel="00A01B3A">
          <w:rPr>
            <w:rFonts w:cs="Times New Roman"/>
          </w:rPr>
          <w:delText>amespace dùng đ</w:delText>
        </w:r>
        <w:r w:rsidRPr="00C85AB0" w:rsidDel="00A01B3A">
          <w:rPr>
            <w:rFonts w:cs="Times New Roman"/>
          </w:rPr>
          <w:delText>ể</w:delText>
        </w:r>
        <w:r w:rsidRPr="00A15433" w:rsidDel="00A01B3A">
          <w:rPr>
            <w:rFonts w:cs="Times New Roman"/>
          </w:rPr>
          <w:delText xml:space="preserve"> truy vấn ontology</w:delText>
        </w:r>
        <w:bookmarkEnd w:id="5690"/>
      </w:del>
    </w:p>
    <w:p w14:paraId="7AE7931A" w14:textId="05FFB06F" w:rsidR="00470F55" w:rsidRPr="00A60A16" w:rsidDel="00A01B3A" w:rsidRDefault="00470F55" w:rsidP="007D3873">
      <w:pPr>
        <w:jc w:val="both"/>
        <w:rPr>
          <w:del w:id="5694" w:author="TRAN THI LY LY" w:date="2019-06-16T00:08:00Z"/>
          <w:rFonts w:ascii="Times New Roman" w:hAnsi="Times New Roman" w:cs="Times New Roman"/>
          <w:sz w:val="26"/>
          <w:szCs w:val="26"/>
          <w:u w:val="single"/>
        </w:rPr>
      </w:pPr>
    </w:p>
    <w:p w14:paraId="21035378" w14:textId="77777777" w:rsidR="00470F55" w:rsidRPr="00A60A16" w:rsidDel="00A01B3A" w:rsidRDefault="00BC71E2" w:rsidP="007D3873">
      <w:pPr>
        <w:jc w:val="both"/>
        <w:rPr>
          <w:del w:id="5695" w:author="TRAN THI LY LY" w:date="2019-06-16T00:09:00Z"/>
          <w:rFonts w:ascii="Times New Roman" w:hAnsi="Times New Roman" w:cs="Times New Roman"/>
          <w:noProof/>
        </w:rPr>
      </w:pPr>
      <w:del w:id="5696" w:author="TRAN THI LY LY" w:date="2019-06-16T00:09:00Z">
        <w:r w:rsidRPr="00A60A16" w:rsidDel="00A01B3A">
          <w:rPr>
            <w:rFonts w:ascii="Times New Roman" w:hAnsi="Times New Roman" w:cs="Times New Roman"/>
            <w:noProof/>
          </w:rPr>
          <w:delText xml:space="preserve"> </w:delText>
        </w:r>
      </w:del>
    </w:p>
    <w:p w14:paraId="17A5E25C" w14:textId="2EBE89E9" w:rsidR="00FF2091" w:rsidRPr="00A60A16" w:rsidDel="00A01B3A" w:rsidRDefault="00FF2091" w:rsidP="007D3873">
      <w:pPr>
        <w:jc w:val="both"/>
        <w:rPr>
          <w:del w:id="5697" w:author="TRAN THI LY LY" w:date="2019-06-16T00:09:00Z"/>
          <w:rFonts w:ascii="Times New Roman" w:hAnsi="Times New Roman" w:cs="Times New Roman"/>
          <w:noProof/>
        </w:rPr>
      </w:pPr>
    </w:p>
    <w:p w14:paraId="51E9AD00" w14:textId="6A7D7957" w:rsidR="00FF2091" w:rsidRPr="00A60A16" w:rsidDel="00A01B3A" w:rsidRDefault="00FF2091" w:rsidP="007D3873">
      <w:pPr>
        <w:jc w:val="both"/>
        <w:rPr>
          <w:del w:id="5698" w:author="TRAN THI LY LY" w:date="2019-06-16T00:09:00Z"/>
          <w:rFonts w:ascii="Times New Roman" w:hAnsi="Times New Roman" w:cs="Times New Roman"/>
          <w:sz w:val="26"/>
          <w:szCs w:val="26"/>
        </w:rPr>
      </w:pPr>
    </w:p>
    <w:p w14:paraId="0C9EC114" w14:textId="246AB899" w:rsidR="002D364E" w:rsidRPr="00A60A16" w:rsidDel="00A01B3A" w:rsidRDefault="002D364E" w:rsidP="007D3873">
      <w:pPr>
        <w:jc w:val="both"/>
        <w:rPr>
          <w:del w:id="5699" w:author="TRAN THI LY LY" w:date="2019-06-16T00:09:00Z"/>
          <w:rFonts w:ascii="Times New Roman" w:hAnsi="Times New Roman" w:cs="Times New Roman"/>
          <w:sz w:val="26"/>
          <w:szCs w:val="26"/>
        </w:rPr>
      </w:pPr>
    </w:p>
    <w:p w14:paraId="4161DB35" w14:textId="0D979A6B" w:rsidR="00BC71E2" w:rsidRPr="00A60A16" w:rsidRDefault="002D364E" w:rsidP="007D3873">
      <w:pPr>
        <w:jc w:val="both"/>
        <w:rPr>
          <w:rFonts w:ascii="Times New Roman" w:hAnsi="Times New Roman" w:cs="Times New Roman"/>
          <w:sz w:val="26"/>
          <w:szCs w:val="26"/>
        </w:rPr>
      </w:pPr>
      <w:r w:rsidRPr="00A60A16">
        <w:rPr>
          <w:rFonts w:ascii="Times New Roman" w:hAnsi="Times New Roman" w:cs="Times New Roman"/>
          <w:sz w:val="26"/>
          <w:szCs w:val="26"/>
        </w:rPr>
        <w:t>Kết quả trả về cho hàm what(</w:t>
      </w:r>
      <w:r w:rsidR="00BC71E2" w:rsidRPr="00A60A16">
        <w:rPr>
          <w:rFonts w:ascii="Times New Roman" w:hAnsi="Times New Roman" w:cs="Times New Roman"/>
          <w:sz w:val="26"/>
          <w:szCs w:val="26"/>
        </w:rPr>
        <w:t>[</w:t>
      </w:r>
      <w:r w:rsidRPr="00A60A16">
        <w:rPr>
          <w:rFonts w:ascii="Times New Roman" w:hAnsi="Times New Roman" w:cs="Times New Roman"/>
          <w:sz w:val="26"/>
          <w:szCs w:val="26"/>
        </w:rPr>
        <w:t>“Layers”</w:t>
      </w:r>
      <w:r w:rsidR="00BC71E2" w:rsidRPr="00A60A16">
        <w:rPr>
          <w:rFonts w:ascii="Times New Roman" w:hAnsi="Times New Roman" w:cs="Times New Roman"/>
          <w:sz w:val="26"/>
          <w:szCs w:val="26"/>
        </w:rPr>
        <w:t>], []</w:t>
      </w:r>
      <w:r w:rsidRPr="00A60A16">
        <w:rPr>
          <w:rFonts w:ascii="Times New Roman" w:hAnsi="Times New Roman" w:cs="Times New Roman"/>
          <w:sz w:val="26"/>
          <w:szCs w:val="26"/>
        </w:rPr>
        <w:t xml:space="preserve">) </w:t>
      </w:r>
      <w:r w:rsidR="00BC71E2" w:rsidRPr="00A60A16">
        <w:rPr>
          <w:rFonts w:ascii="Times New Roman" w:hAnsi="Times New Roman" w:cs="Times New Roman"/>
          <w:sz w:val="26"/>
          <w:szCs w:val="26"/>
        </w:rPr>
        <w:t>-&gt; Object là layers, không có context.</w:t>
      </w:r>
    </w:p>
    <w:p w14:paraId="622349E8" w14:textId="715520F7" w:rsidR="002D364E" w:rsidRPr="00A60A16" w:rsidRDefault="002D364E"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-&gt; </w:t>
      </w:r>
      <w:ins w:id="5700" w:author="Ly Tran Thi Ly" w:date="2019-06-14T17:09:00Z">
        <w:r w:rsidR="008A0D92">
          <w:rPr>
            <w:rFonts w:ascii="Times New Roman" w:hAnsi="Times New Roman" w:cs="Times New Roman"/>
            <w:sz w:val="26"/>
            <w:szCs w:val="26"/>
            <w:lang w:val="vi-VN"/>
          </w:rPr>
          <w:t>C</w:t>
        </w:r>
      </w:ins>
      <w:del w:id="5701" w:author="Ly Tran Thi Ly" w:date="2019-06-14T17:09:00Z">
        <w:r w:rsidRPr="00A60A16" w:rsidDel="008A0D92">
          <w:rPr>
            <w:rFonts w:ascii="Times New Roman" w:hAnsi="Times New Roman" w:cs="Times New Roman"/>
            <w:sz w:val="26"/>
            <w:szCs w:val="26"/>
          </w:rPr>
          <w:delText>c</w:delText>
        </w:r>
      </w:del>
      <w:r w:rsidRPr="00A60A16">
        <w:rPr>
          <w:rFonts w:ascii="Times New Roman" w:hAnsi="Times New Roman" w:cs="Times New Roman"/>
          <w:sz w:val="26"/>
          <w:szCs w:val="26"/>
        </w:rPr>
        <w:t xml:space="preserve">ó nhiều instance được trả ra vì các inviduals trên đề là câu hỏi What và có chứa class </w:t>
      </w:r>
      <w:r w:rsidR="00BC71E2" w:rsidRPr="00A60A16">
        <w:rPr>
          <w:rFonts w:ascii="Times New Roman" w:hAnsi="Times New Roman" w:cs="Times New Roman"/>
          <w:sz w:val="26"/>
          <w:szCs w:val="26"/>
        </w:rPr>
        <w:t>object “layer”</w:t>
      </w:r>
      <w:r w:rsidRPr="00A60A16">
        <w:rPr>
          <w:rFonts w:ascii="Times New Roman" w:hAnsi="Times New Roman" w:cs="Times New Roman"/>
          <w:sz w:val="26"/>
          <w:szCs w:val="26"/>
        </w:rPr>
        <w:t>.</w:t>
      </w:r>
    </w:p>
    <w:p w14:paraId="7ED73852" w14:textId="77777777" w:rsidR="005350BE" w:rsidRPr="00A60A16" w:rsidRDefault="005350BE" w:rsidP="007D3873">
      <w:pPr>
        <w:jc w:val="both"/>
        <w:rPr>
          <w:rFonts w:ascii="Times New Roman" w:hAnsi="Times New Roman" w:cs="Times New Roman"/>
          <w:sz w:val="26"/>
          <w:szCs w:val="26"/>
        </w:rPr>
      </w:pPr>
      <w:r w:rsidRPr="00A60A16">
        <w:rPr>
          <w:rFonts w:ascii="Times New Roman" w:hAnsi="Times New Roman" w:cs="Times New Roman"/>
          <w:sz w:val="26"/>
          <w:szCs w:val="26"/>
        </w:rPr>
        <w:t>Ý nghĩa</w:t>
      </w:r>
      <w:r w:rsidR="00447DCC" w:rsidRPr="00A60A16">
        <w:rPr>
          <w:rFonts w:ascii="Times New Roman" w:hAnsi="Times New Roman" w:cs="Times New Roman"/>
          <w:sz w:val="26"/>
          <w:szCs w:val="26"/>
        </w:rPr>
        <w:t xml:space="preserve"> các cột</w:t>
      </w:r>
      <w:r w:rsidRPr="00A60A16">
        <w:rPr>
          <w:rFonts w:ascii="Times New Roman" w:hAnsi="Times New Roman" w:cs="Times New Roman"/>
          <w:sz w:val="26"/>
          <w:szCs w:val="26"/>
        </w:rPr>
        <w:t xml:space="preserve">: </w:t>
      </w:r>
    </w:p>
    <w:p w14:paraId="2198A956" w14:textId="77777777" w:rsidR="005350BE" w:rsidRPr="00A60A16" w:rsidRDefault="005350BE"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 </w:t>
      </w:r>
      <w:r w:rsidR="00BC71E2" w:rsidRPr="00A60A16">
        <w:rPr>
          <w:rFonts w:ascii="Times New Roman" w:hAnsi="Times New Roman" w:cs="Times New Roman"/>
          <w:sz w:val="26"/>
          <w:szCs w:val="26"/>
        </w:rPr>
        <w:t>Question</w:t>
      </w:r>
      <w:r w:rsidRPr="00A60A16">
        <w:rPr>
          <w:rFonts w:ascii="Times New Roman" w:hAnsi="Times New Roman" w:cs="Times New Roman"/>
          <w:sz w:val="26"/>
          <w:szCs w:val="26"/>
        </w:rPr>
        <w:t>: Tên các invidual – hay 1 câu hỏi</w:t>
      </w:r>
      <w:r w:rsidR="00CD0A0D" w:rsidRPr="00A60A16">
        <w:rPr>
          <w:rFonts w:ascii="Times New Roman" w:hAnsi="Times New Roman" w:cs="Times New Roman"/>
          <w:sz w:val="26"/>
          <w:szCs w:val="26"/>
        </w:rPr>
        <w:t xml:space="preserve"> what</w:t>
      </w:r>
      <w:r w:rsidRPr="00A60A16">
        <w:rPr>
          <w:rFonts w:ascii="Times New Roman" w:hAnsi="Times New Roman" w:cs="Times New Roman"/>
          <w:sz w:val="26"/>
          <w:szCs w:val="26"/>
        </w:rPr>
        <w:t xml:space="preserve"> có thể là </w:t>
      </w:r>
      <w:r w:rsidR="00BC71E2" w:rsidRPr="00A60A16">
        <w:rPr>
          <w:rFonts w:ascii="Times New Roman" w:hAnsi="Times New Roman" w:cs="Times New Roman"/>
          <w:sz w:val="26"/>
          <w:szCs w:val="26"/>
        </w:rPr>
        <w:t>ý mà</w:t>
      </w:r>
      <w:r w:rsidRPr="00A60A16">
        <w:rPr>
          <w:rFonts w:ascii="Times New Roman" w:hAnsi="Times New Roman" w:cs="Times New Roman"/>
          <w:sz w:val="26"/>
          <w:szCs w:val="26"/>
        </w:rPr>
        <w:t xml:space="preserve"> </w:t>
      </w:r>
      <w:r w:rsidR="00BC71E2" w:rsidRPr="00A60A16">
        <w:rPr>
          <w:rFonts w:ascii="Times New Roman" w:hAnsi="Times New Roman" w:cs="Times New Roman"/>
          <w:sz w:val="26"/>
          <w:szCs w:val="26"/>
        </w:rPr>
        <w:t>người dùng muốn hỏi.</w:t>
      </w:r>
    </w:p>
    <w:p w14:paraId="78A51258" w14:textId="77777777" w:rsidR="005350BE" w:rsidRPr="00A60A16" w:rsidRDefault="005350BE" w:rsidP="007D3873">
      <w:pPr>
        <w:jc w:val="both"/>
        <w:rPr>
          <w:rFonts w:ascii="Times New Roman" w:hAnsi="Times New Roman" w:cs="Times New Roman"/>
          <w:sz w:val="26"/>
          <w:szCs w:val="26"/>
        </w:rPr>
      </w:pPr>
      <w:r w:rsidRPr="00A60A16">
        <w:rPr>
          <w:rFonts w:ascii="Times New Roman" w:hAnsi="Times New Roman" w:cs="Times New Roman"/>
          <w:sz w:val="26"/>
          <w:szCs w:val="26"/>
        </w:rPr>
        <w:lastRenderedPageBreak/>
        <w:t xml:space="preserve">- Response: Phản hồi </w:t>
      </w:r>
      <w:r w:rsidR="00BC71E2" w:rsidRPr="00A60A16">
        <w:rPr>
          <w:rFonts w:ascii="Times New Roman" w:hAnsi="Times New Roman" w:cs="Times New Roman"/>
          <w:sz w:val="26"/>
          <w:szCs w:val="26"/>
        </w:rPr>
        <w:t>dạng văn bản ứng với question.</w:t>
      </w:r>
    </w:p>
    <w:p w14:paraId="6FBDAC75" w14:textId="77777777" w:rsidR="005350BE" w:rsidRPr="00A60A16" w:rsidRDefault="005350BE"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 Video: Link video của </w:t>
      </w:r>
      <w:r w:rsidR="00BC71E2" w:rsidRPr="00A60A16">
        <w:rPr>
          <w:rFonts w:ascii="Times New Roman" w:hAnsi="Times New Roman" w:cs="Times New Roman"/>
          <w:sz w:val="26"/>
          <w:szCs w:val="26"/>
        </w:rPr>
        <w:t>question.</w:t>
      </w:r>
    </w:p>
    <w:p w14:paraId="5A8DF352" w14:textId="3F881FE7" w:rsidR="00BC71E2" w:rsidDel="00A01B3A" w:rsidRDefault="00BC71E2" w:rsidP="00A01B3A">
      <w:pPr>
        <w:jc w:val="both"/>
        <w:rPr>
          <w:del w:id="5702" w:author="TRAN THI LY LY" w:date="2019-06-16T00:17:00Z"/>
          <w:rFonts w:ascii="Times New Roman" w:hAnsi="Times New Roman" w:cs="Times New Roman"/>
          <w:sz w:val="26"/>
          <w:szCs w:val="26"/>
        </w:rPr>
      </w:pPr>
      <w:r w:rsidRPr="00A60A16">
        <w:rPr>
          <w:rFonts w:ascii="Times New Roman" w:hAnsi="Times New Roman" w:cs="Times New Roman"/>
          <w:sz w:val="26"/>
          <w:szCs w:val="26"/>
        </w:rPr>
        <w:t>- Image: Hình ảnh phản hồi.</w:t>
      </w:r>
    </w:p>
    <w:p w14:paraId="643CBB0E" w14:textId="77777777" w:rsidR="00A01B3A" w:rsidRPr="00A60A16" w:rsidRDefault="00A01B3A" w:rsidP="007D3873">
      <w:pPr>
        <w:jc w:val="both"/>
        <w:rPr>
          <w:ins w:id="5703" w:author="TRAN THI LY LY" w:date="2019-06-16T00:17:00Z"/>
          <w:rFonts w:ascii="Times New Roman" w:hAnsi="Times New Roman" w:cs="Times New Roman"/>
          <w:sz w:val="26"/>
          <w:szCs w:val="26"/>
        </w:rPr>
      </w:pPr>
    </w:p>
    <w:p w14:paraId="0F769C45" w14:textId="79A1A74E" w:rsidR="00A01B3A" w:rsidRDefault="00BC71E2" w:rsidP="00A01B3A">
      <w:pPr>
        <w:jc w:val="both"/>
        <w:rPr>
          <w:ins w:id="5704" w:author="TRAN THI LY LY" w:date="2019-06-16T00:18:00Z"/>
          <w:rFonts w:ascii="Times New Roman" w:hAnsi="Times New Roman" w:cs="Times New Roman"/>
          <w:sz w:val="26"/>
          <w:szCs w:val="26"/>
        </w:rPr>
      </w:pPr>
      <w:r w:rsidRPr="00A60A16">
        <w:rPr>
          <w:rFonts w:ascii="Times New Roman" w:hAnsi="Times New Roman" w:cs="Times New Roman"/>
          <w:sz w:val="26"/>
          <w:szCs w:val="26"/>
        </w:rPr>
        <w:t>- CountObject: Số lượng object và operation ứng với Question (bằng 0 là dữ liệu giả, chỉ tính những số lớn hơn không)</w:t>
      </w:r>
      <w:r w:rsidR="005632F5" w:rsidRPr="00A60A16">
        <w:rPr>
          <w:rFonts w:ascii="Times New Roman" w:hAnsi="Times New Roman" w:cs="Times New Roman"/>
          <w:sz w:val="26"/>
          <w:szCs w:val="26"/>
        </w:rPr>
        <w:t>. Dùng để dự đoán đâu là câu hỏi của người dùn</w:t>
      </w:r>
      <w:ins w:id="5705" w:author="TRAN THI LY LY" w:date="2019-06-16T00:10:00Z">
        <w:r w:rsidR="00A01B3A">
          <w:rPr>
            <w:rFonts w:ascii="Times New Roman" w:hAnsi="Times New Roman" w:cs="Times New Roman"/>
            <w:sz w:val="26"/>
            <w:szCs w:val="26"/>
          </w:rPr>
          <w:t xml:space="preserve">g </w:t>
        </w:r>
      </w:ins>
      <w:del w:id="5706" w:author="TRAN THI LY LY" w:date="2019-06-16T00:10:00Z">
        <w:r w:rsidR="005632F5" w:rsidRPr="00A60A16" w:rsidDel="00A01B3A">
          <w:rPr>
            <w:rFonts w:ascii="Times New Roman" w:hAnsi="Times New Roman" w:cs="Times New Roman"/>
            <w:sz w:val="26"/>
            <w:szCs w:val="26"/>
          </w:rPr>
          <w:delText xml:space="preserve">g </w:delText>
        </w:r>
      </w:del>
      <w:r w:rsidR="005632F5" w:rsidRPr="00A60A16">
        <w:rPr>
          <w:rFonts w:ascii="Times New Roman" w:hAnsi="Times New Roman" w:cs="Times New Roman"/>
          <w:sz w:val="26"/>
          <w:szCs w:val="26"/>
        </w:rPr>
        <w:t>(thường là câu hỏi có số lượng countObject thấp nhất)</w:t>
      </w:r>
      <w:ins w:id="5707" w:author="TRAN THI LY LY" w:date="2019-06-16T00:17:00Z">
        <w:r w:rsidR="00A01B3A">
          <w:rPr>
            <w:rFonts w:ascii="Times New Roman" w:hAnsi="Times New Roman" w:cs="Times New Roman"/>
            <w:sz w:val="26"/>
            <w:szCs w:val="26"/>
          </w:rPr>
          <w:t>.</w:t>
        </w:r>
      </w:ins>
    </w:p>
    <w:p w14:paraId="393C10C2" w14:textId="505BB233" w:rsidR="00A01B3A" w:rsidRDefault="00A01B3A" w:rsidP="00A01B3A">
      <w:pPr>
        <w:jc w:val="both"/>
        <w:rPr>
          <w:ins w:id="5708" w:author="TRAN THI LY LY" w:date="2019-06-16T00:18:00Z"/>
          <w:rFonts w:ascii="Times New Roman" w:hAnsi="Times New Roman" w:cs="Times New Roman"/>
          <w:sz w:val="26"/>
          <w:szCs w:val="26"/>
        </w:rPr>
      </w:pPr>
    </w:p>
    <w:p w14:paraId="68D0328E" w14:textId="16305E3C" w:rsidR="00A01B3A" w:rsidRDefault="00A01B3A" w:rsidP="00A01B3A">
      <w:pPr>
        <w:jc w:val="both"/>
        <w:rPr>
          <w:ins w:id="5709" w:author="TRAN THI LY LY" w:date="2019-06-16T00:18:00Z"/>
          <w:rFonts w:ascii="Times New Roman" w:hAnsi="Times New Roman" w:cs="Times New Roman"/>
          <w:sz w:val="26"/>
          <w:szCs w:val="26"/>
        </w:rPr>
      </w:pPr>
    </w:p>
    <w:p w14:paraId="589BE5CF" w14:textId="6FCC1102" w:rsidR="00A01B3A" w:rsidRDefault="00A01B3A" w:rsidP="00A01B3A">
      <w:pPr>
        <w:jc w:val="both"/>
        <w:rPr>
          <w:ins w:id="5710" w:author="TRAN THI LY LY" w:date="2019-06-16T00:18:00Z"/>
          <w:rFonts w:ascii="Times New Roman" w:hAnsi="Times New Roman" w:cs="Times New Roman"/>
          <w:sz w:val="26"/>
          <w:szCs w:val="26"/>
        </w:rPr>
      </w:pPr>
    </w:p>
    <w:p w14:paraId="02B57FA1" w14:textId="07EDE762" w:rsidR="00A01B3A" w:rsidRDefault="00A01B3A" w:rsidP="00A01B3A">
      <w:pPr>
        <w:jc w:val="both"/>
        <w:rPr>
          <w:ins w:id="5711" w:author="TRAN THI LY LY" w:date="2019-06-16T00:18:00Z"/>
          <w:rFonts w:ascii="Times New Roman" w:hAnsi="Times New Roman" w:cs="Times New Roman"/>
          <w:sz w:val="26"/>
          <w:szCs w:val="26"/>
        </w:rPr>
      </w:pPr>
    </w:p>
    <w:p w14:paraId="4CD24E4E" w14:textId="3B12DD8B" w:rsidR="00A01B3A" w:rsidRDefault="00A01B3A" w:rsidP="00A01B3A">
      <w:pPr>
        <w:jc w:val="both"/>
        <w:rPr>
          <w:ins w:id="5712" w:author="TRAN THI LY LY" w:date="2019-06-16T00:18:00Z"/>
          <w:rFonts w:ascii="Times New Roman" w:hAnsi="Times New Roman" w:cs="Times New Roman"/>
          <w:sz w:val="26"/>
          <w:szCs w:val="26"/>
        </w:rPr>
      </w:pPr>
    </w:p>
    <w:p w14:paraId="5DC9F888" w14:textId="28506DD9" w:rsidR="00A01B3A" w:rsidRDefault="00A01B3A" w:rsidP="00A01B3A">
      <w:pPr>
        <w:jc w:val="both"/>
        <w:rPr>
          <w:ins w:id="5713" w:author="TRAN THI LY LY" w:date="2019-06-16T00:18:00Z"/>
          <w:rFonts w:ascii="Times New Roman" w:hAnsi="Times New Roman" w:cs="Times New Roman"/>
          <w:sz w:val="26"/>
          <w:szCs w:val="26"/>
        </w:rPr>
      </w:pPr>
    </w:p>
    <w:p w14:paraId="3092DBA6" w14:textId="0D014387" w:rsidR="00A01B3A" w:rsidRDefault="00A01B3A" w:rsidP="00A01B3A">
      <w:pPr>
        <w:jc w:val="both"/>
        <w:rPr>
          <w:ins w:id="5714" w:author="TRAN THI LY LY" w:date="2019-06-16T00:18:00Z"/>
          <w:rFonts w:ascii="Times New Roman" w:hAnsi="Times New Roman" w:cs="Times New Roman"/>
          <w:sz w:val="26"/>
          <w:szCs w:val="26"/>
        </w:rPr>
      </w:pPr>
    </w:p>
    <w:p w14:paraId="04884BD1" w14:textId="7BD1461F" w:rsidR="00A01B3A" w:rsidRDefault="00A01B3A" w:rsidP="00A01B3A">
      <w:pPr>
        <w:jc w:val="both"/>
        <w:rPr>
          <w:ins w:id="5715" w:author="TRAN THI LY LY" w:date="2019-06-16T00:18:00Z"/>
          <w:rFonts w:ascii="Times New Roman" w:hAnsi="Times New Roman" w:cs="Times New Roman"/>
          <w:sz w:val="26"/>
          <w:szCs w:val="26"/>
        </w:rPr>
      </w:pPr>
    </w:p>
    <w:p w14:paraId="267C121E" w14:textId="00CFD04F" w:rsidR="00A01B3A" w:rsidRDefault="00A01B3A" w:rsidP="00A01B3A">
      <w:pPr>
        <w:jc w:val="both"/>
        <w:rPr>
          <w:ins w:id="5716" w:author="TRAN THI LY LY" w:date="2019-06-16T00:18:00Z"/>
          <w:rFonts w:ascii="Times New Roman" w:hAnsi="Times New Roman" w:cs="Times New Roman"/>
          <w:sz w:val="26"/>
          <w:szCs w:val="26"/>
        </w:rPr>
      </w:pPr>
    </w:p>
    <w:p w14:paraId="3F771E26" w14:textId="57CC5B2A" w:rsidR="00A01B3A" w:rsidRDefault="00A01B3A" w:rsidP="00A01B3A">
      <w:pPr>
        <w:jc w:val="both"/>
        <w:rPr>
          <w:ins w:id="5717" w:author="TRAN THI LY LY" w:date="2019-06-16T00:18:00Z"/>
          <w:rFonts w:ascii="Times New Roman" w:hAnsi="Times New Roman" w:cs="Times New Roman"/>
          <w:sz w:val="26"/>
          <w:szCs w:val="26"/>
        </w:rPr>
      </w:pPr>
    </w:p>
    <w:p w14:paraId="55D24AE0" w14:textId="7F8F4D6F" w:rsidR="00A01B3A" w:rsidRDefault="00A01B3A" w:rsidP="00A01B3A">
      <w:pPr>
        <w:jc w:val="both"/>
        <w:rPr>
          <w:ins w:id="5718" w:author="TRAN THI LY LY" w:date="2019-06-16T00:18:00Z"/>
          <w:rFonts w:ascii="Times New Roman" w:hAnsi="Times New Roman" w:cs="Times New Roman"/>
          <w:sz w:val="26"/>
          <w:szCs w:val="26"/>
        </w:rPr>
      </w:pPr>
    </w:p>
    <w:p w14:paraId="379AA844" w14:textId="433605CE" w:rsidR="00A01B3A" w:rsidRDefault="00A01B3A" w:rsidP="00A01B3A">
      <w:pPr>
        <w:jc w:val="both"/>
        <w:rPr>
          <w:ins w:id="5719" w:author="TRAN THI LY LY" w:date="2019-06-16T00:18:00Z"/>
          <w:rFonts w:ascii="Times New Roman" w:hAnsi="Times New Roman" w:cs="Times New Roman"/>
          <w:sz w:val="26"/>
          <w:szCs w:val="26"/>
        </w:rPr>
      </w:pPr>
    </w:p>
    <w:p w14:paraId="0A898628" w14:textId="58EC6999" w:rsidR="00A01B3A" w:rsidRDefault="00A01B3A" w:rsidP="00A01B3A">
      <w:pPr>
        <w:jc w:val="both"/>
        <w:rPr>
          <w:ins w:id="5720" w:author="TRAN THI LY LY" w:date="2019-06-16T00:18:00Z"/>
          <w:rFonts w:ascii="Times New Roman" w:hAnsi="Times New Roman" w:cs="Times New Roman"/>
          <w:sz w:val="26"/>
          <w:szCs w:val="26"/>
        </w:rPr>
      </w:pPr>
    </w:p>
    <w:p w14:paraId="009BEDD9" w14:textId="544BD52B" w:rsidR="00A01B3A" w:rsidRDefault="00A01B3A" w:rsidP="00A01B3A">
      <w:pPr>
        <w:jc w:val="both"/>
        <w:rPr>
          <w:ins w:id="5721" w:author="TRAN THI LY LY" w:date="2019-06-16T00:18:00Z"/>
          <w:rFonts w:ascii="Times New Roman" w:hAnsi="Times New Roman" w:cs="Times New Roman"/>
          <w:sz w:val="26"/>
          <w:szCs w:val="26"/>
        </w:rPr>
      </w:pPr>
    </w:p>
    <w:p w14:paraId="55077B88" w14:textId="499C4A4E" w:rsidR="00A01B3A" w:rsidRPr="00A01B3A" w:rsidRDefault="00A01B3A">
      <w:pPr>
        <w:keepNext/>
        <w:jc w:val="both"/>
        <w:rPr>
          <w:ins w:id="5722" w:author="TRAN THI LY LY" w:date="2019-06-16T00:16:00Z"/>
          <w:rFonts w:ascii="Times New Roman" w:hAnsi="Times New Roman" w:cs="Times New Roman"/>
          <w:sz w:val="26"/>
          <w:szCs w:val="26"/>
          <w:u w:val="single"/>
          <w:rPrChange w:id="5723" w:author="TRAN THI LY LY" w:date="2019-06-16T00:17:00Z">
            <w:rPr>
              <w:ins w:id="5724" w:author="TRAN THI LY LY" w:date="2019-06-16T00:16:00Z"/>
              <w:rFonts w:ascii="Times New Roman" w:hAnsi="Times New Roman" w:cs="Times New Roman"/>
              <w:sz w:val="26"/>
              <w:szCs w:val="26"/>
            </w:rPr>
          </w:rPrChange>
        </w:rPr>
      </w:pPr>
      <w:r w:rsidRPr="00A60A16">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7AC7EB49" wp14:editId="270A4E49">
                <wp:simplePos x="0" y="0"/>
                <wp:positionH relativeFrom="margin">
                  <wp:align>left</wp:align>
                </wp:positionH>
                <wp:positionV relativeFrom="paragraph">
                  <wp:posOffset>4829707</wp:posOffset>
                </wp:positionV>
                <wp:extent cx="5867400" cy="635"/>
                <wp:effectExtent l="0" t="0" r="0" b="8255"/>
                <wp:wrapTopAndBottom/>
                <wp:docPr id="36" name="Hộp Văn bản 36"/>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4D53828" w14:textId="22F28246" w:rsidR="009E4E78" w:rsidRPr="008464EE" w:rsidRDefault="009E4E78" w:rsidP="00FF2091">
                            <w:pPr>
                              <w:pStyle w:val="Chuthich"/>
                              <w:rPr>
                                <w:szCs w:val="26"/>
                              </w:rPr>
                            </w:pPr>
                            <w:bookmarkStart w:id="5725" w:name="_Toc9667937"/>
                            <w:bookmarkStart w:id="5726" w:name="_Toc11537411"/>
                            <w:r>
                              <w:t xml:space="preserve">Hình 4. </w:t>
                            </w:r>
                            <w:ins w:id="5727" w:author="TRAN THI LY LY" w:date="2019-06-16T00:39:00Z">
                              <w:r>
                                <w:t>1</w:t>
                              </w:r>
                            </w:ins>
                            <w:ins w:id="5728" w:author="TRAN THI LY LY" w:date="2019-06-16T00:45:00Z">
                              <w:r>
                                <w:t>7</w:t>
                              </w:r>
                            </w:ins>
                            <w:ins w:id="5729" w:author="TRAN THI LY LY" w:date="2019-06-16T00:39:00Z">
                              <w:r>
                                <w:t xml:space="preserve"> </w:t>
                              </w:r>
                            </w:ins>
                            <w:del w:id="5730"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12</w:delText>
                              </w:r>
                              <w:r w:rsidDel="00B76E6F">
                                <w:rPr>
                                  <w:noProof/>
                                </w:rPr>
                                <w:fldChar w:fldCharType="end"/>
                              </w:r>
                              <w:r w:rsidDel="00B76E6F">
                                <w:delText xml:space="preserve"> </w:delText>
                              </w:r>
                            </w:del>
                            <w:r w:rsidRPr="008464EE">
                              <w:rPr>
                                <w:szCs w:val="26"/>
                              </w:rPr>
                              <w:t>Hàm chung để truy vấn cho câu hỏi How với đầu vào là danh sách các Object, danh sách các Context và danh sách các operation dạng mảng các chuỗi string</w:t>
                            </w:r>
                            <w:bookmarkEnd w:id="5725"/>
                            <w:bookmarkEnd w:id="5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7EB49" id="Hộp Văn bản 36" o:spid="_x0000_s1077" type="#_x0000_t202" style="position:absolute;left:0;text-align:left;margin-left:0;margin-top:380.3pt;width:462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" stroked="f">
                <v:textbox style="mso-fit-shape-to-text:t" inset="0,0,0,0">
                  <w:txbxContent>
                    <w:p w14:paraId="54D53828" w14:textId="22F28246" w:rsidR="009E4E78" w:rsidRPr="008464EE" w:rsidRDefault="009E4E78" w:rsidP="00FF2091">
                      <w:pPr>
                        <w:pStyle w:val="Chuthich"/>
                        <w:rPr>
                          <w:szCs w:val="26"/>
                        </w:rPr>
                      </w:pPr>
                      <w:bookmarkStart w:id="5731" w:name="_Toc9667937"/>
                      <w:bookmarkStart w:id="5732" w:name="_Toc11537411"/>
                      <w:r>
                        <w:t xml:space="preserve">Hình 4. </w:t>
                      </w:r>
                      <w:ins w:id="5733" w:author="TRAN THI LY LY" w:date="2019-06-16T00:39:00Z">
                        <w:r>
                          <w:t>1</w:t>
                        </w:r>
                      </w:ins>
                      <w:ins w:id="5734" w:author="TRAN THI LY LY" w:date="2019-06-16T00:45:00Z">
                        <w:r>
                          <w:t>7</w:t>
                        </w:r>
                      </w:ins>
                      <w:ins w:id="5735" w:author="TRAN THI LY LY" w:date="2019-06-16T00:39:00Z">
                        <w:r>
                          <w:t xml:space="preserve"> </w:t>
                        </w:r>
                      </w:ins>
                      <w:del w:id="5736"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12</w:delText>
                        </w:r>
                        <w:r w:rsidDel="00B76E6F">
                          <w:rPr>
                            <w:noProof/>
                          </w:rPr>
                          <w:fldChar w:fldCharType="end"/>
                        </w:r>
                        <w:r w:rsidDel="00B76E6F">
                          <w:delText xml:space="preserve"> </w:delText>
                        </w:r>
                      </w:del>
                      <w:r w:rsidRPr="008464EE">
                        <w:rPr>
                          <w:szCs w:val="26"/>
                        </w:rPr>
                        <w:t>Hàm chung để truy vấn cho câu hỏi How với đầu vào là danh sách các Object, danh sách các Context và danh sách các operation dạng mảng các chuỗi string</w:t>
                      </w:r>
                      <w:bookmarkEnd w:id="5731"/>
                      <w:bookmarkEnd w:id="5732"/>
                    </w:p>
                  </w:txbxContent>
                </v:textbox>
                <w10:wrap type="topAndBottom" anchorx="margin"/>
              </v:shape>
            </w:pict>
          </mc:Fallback>
        </mc:AlternateContent>
      </w:r>
      <w:r w:rsidRPr="00A60A16">
        <w:rPr>
          <w:rFonts w:ascii="Times New Roman" w:hAnsi="Times New Roman" w:cs="Times New Roman"/>
          <w:noProof/>
        </w:rPr>
        <w:drawing>
          <wp:anchor distT="0" distB="0" distL="114300" distR="114300" simplePos="0" relativeHeight="251679744" behindDoc="0" locked="0" layoutInCell="1" allowOverlap="1" wp14:anchorId="55EB52C7" wp14:editId="535C6C00">
            <wp:simplePos x="0" y="0"/>
            <wp:positionH relativeFrom="margin">
              <wp:align>center</wp:align>
            </wp:positionH>
            <wp:positionV relativeFrom="paragraph">
              <wp:posOffset>383112</wp:posOffset>
            </wp:positionV>
            <wp:extent cx="5867400" cy="4323715"/>
            <wp:effectExtent l="0" t="0" r="0" b="635"/>
            <wp:wrapTopAndBottom/>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67400" cy="4323715"/>
                    </a:xfrm>
                    <a:prstGeom prst="rect">
                      <a:avLst/>
                    </a:prstGeom>
                  </pic:spPr>
                </pic:pic>
              </a:graphicData>
            </a:graphic>
            <wp14:sizeRelH relativeFrom="margin">
              <wp14:pctWidth>0</wp14:pctWidth>
            </wp14:sizeRelH>
          </wp:anchor>
        </w:drawing>
      </w:r>
      <w:ins w:id="5737" w:author="TRAN THI LY LY" w:date="2019-06-16T00:18:00Z">
        <w:r>
          <w:rPr>
            <w:rFonts w:ascii="Times New Roman" w:hAnsi="Times New Roman" w:cs="Times New Roman"/>
            <w:sz w:val="26"/>
            <w:szCs w:val="26"/>
            <w:u w:val="single"/>
          </w:rPr>
          <w:t>H</w:t>
        </w:r>
      </w:ins>
      <w:ins w:id="5738" w:author="TRAN THI LY LY" w:date="2019-06-16T00:16:00Z">
        <w:r w:rsidRPr="00A01B3A">
          <w:rPr>
            <w:rFonts w:ascii="Times New Roman" w:hAnsi="Times New Roman" w:cs="Times New Roman"/>
            <w:sz w:val="26"/>
            <w:szCs w:val="26"/>
            <w:u w:val="single"/>
            <w:rPrChange w:id="5739" w:author="TRAN THI LY LY" w:date="2019-06-16T00:17:00Z">
              <w:rPr>
                <w:rFonts w:ascii="Times New Roman" w:hAnsi="Times New Roman" w:cs="Times New Roman"/>
                <w:sz w:val="26"/>
                <w:szCs w:val="26"/>
              </w:rPr>
            </w:rPrChange>
          </w:rPr>
          <w:t>àm t</w:t>
        </w:r>
      </w:ins>
      <w:ins w:id="5740" w:author="TRAN THI LY LY" w:date="2019-06-16T00:17:00Z">
        <w:r w:rsidRPr="00A01B3A">
          <w:rPr>
            <w:rFonts w:ascii="Times New Roman" w:hAnsi="Times New Roman" w:cs="Times New Roman"/>
            <w:sz w:val="26"/>
            <w:szCs w:val="26"/>
            <w:u w:val="single"/>
            <w:rPrChange w:id="5741" w:author="TRAN THI LY LY" w:date="2019-06-16T00:17:00Z">
              <w:rPr>
                <w:rFonts w:ascii="Times New Roman" w:hAnsi="Times New Roman" w:cs="Times New Roman"/>
                <w:sz w:val="26"/>
                <w:szCs w:val="26"/>
              </w:rPr>
            </w:rPrChange>
          </w:rPr>
          <w:t>ạo câu truy vấn cho câu hỏi how:</w:t>
        </w:r>
      </w:ins>
    </w:p>
    <w:p w14:paraId="1B9BCE2B" w14:textId="54BB92EC" w:rsidR="00A01B3A" w:rsidRDefault="00A01B3A" w:rsidP="008464EE">
      <w:pPr>
        <w:keepNext/>
        <w:jc w:val="both"/>
        <w:rPr>
          <w:ins w:id="5742" w:author="TRAN THI LY LY" w:date="2019-06-16T00:11:00Z"/>
          <w:rFonts w:ascii="Times New Roman" w:hAnsi="Times New Roman" w:cs="Times New Roman"/>
          <w:sz w:val="26"/>
          <w:szCs w:val="26"/>
        </w:rPr>
      </w:pPr>
    </w:p>
    <w:p w14:paraId="6B91AF21" w14:textId="20FE4D90" w:rsidR="00A01B3A" w:rsidRPr="00A60A16" w:rsidRDefault="00A01B3A" w:rsidP="008464EE">
      <w:pPr>
        <w:keepNext/>
        <w:jc w:val="both"/>
        <w:rPr>
          <w:rFonts w:ascii="Times New Roman" w:hAnsi="Times New Roman" w:cs="Times New Roman"/>
        </w:rPr>
      </w:pPr>
      <w:ins w:id="5743" w:author="TRAN THI LY LY" w:date="2019-06-16T00:12:00Z">
        <w:r w:rsidRPr="00A60A16">
          <w:rPr>
            <w:rFonts w:ascii="Times New Roman" w:hAnsi="Times New Roman" w:cs="Times New Roman"/>
            <w:noProof/>
          </w:rPr>
          <w:drawing>
            <wp:anchor distT="0" distB="0" distL="114300" distR="114300" simplePos="0" relativeHeight="251873280" behindDoc="0" locked="0" layoutInCell="1" allowOverlap="1" wp14:anchorId="523934C1" wp14:editId="6FFAB259">
              <wp:simplePos x="0" y="0"/>
              <wp:positionH relativeFrom="margin">
                <wp:align>right</wp:align>
              </wp:positionH>
              <wp:positionV relativeFrom="paragraph">
                <wp:posOffset>269846</wp:posOffset>
              </wp:positionV>
              <wp:extent cx="5715000" cy="936625"/>
              <wp:effectExtent l="0" t="0" r="0" b="0"/>
              <wp:wrapTopAndBottom/>
              <wp:docPr id="277" name="Hình ảnh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15000" cy="936625"/>
                      </a:xfrm>
                      <a:prstGeom prst="rect">
                        <a:avLst/>
                      </a:prstGeom>
                    </pic:spPr>
                  </pic:pic>
                </a:graphicData>
              </a:graphic>
            </wp:anchor>
          </w:drawing>
        </w:r>
      </w:ins>
      <w:del w:id="5744" w:author="TRAN THI LY LY" w:date="2019-06-16T00:11:00Z">
        <w:r w:rsidR="005632F5" w:rsidRPr="00A60A16" w:rsidDel="00A01B3A">
          <w:rPr>
            <w:rFonts w:ascii="Times New Roman" w:hAnsi="Times New Roman" w:cs="Times New Roman"/>
            <w:noProof/>
          </w:rPr>
          <w:drawing>
            <wp:inline distT="0" distB="0" distL="0" distR="0" wp14:anchorId="2E7067A3" wp14:editId="457CDAC8">
              <wp:extent cx="5715000" cy="936625"/>
              <wp:effectExtent l="0" t="0" r="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0" cy="936625"/>
                      </a:xfrm>
                      <a:prstGeom prst="rect">
                        <a:avLst/>
                      </a:prstGeom>
                    </pic:spPr>
                  </pic:pic>
                </a:graphicData>
              </a:graphic>
            </wp:inline>
          </w:drawing>
        </w:r>
      </w:del>
    </w:p>
    <w:p w14:paraId="650DC939" w14:textId="20A5123F" w:rsidR="008464EE" w:rsidRPr="00A60A16" w:rsidRDefault="008464EE" w:rsidP="008464EE">
      <w:pPr>
        <w:pStyle w:val="Chuthich"/>
        <w:rPr>
          <w:rFonts w:cs="Times New Roman"/>
        </w:rPr>
      </w:pPr>
      <w:bookmarkStart w:id="5745" w:name="_Toc9667938"/>
      <w:bookmarkStart w:id="5746" w:name="_Toc11537412"/>
      <w:r w:rsidRPr="00FF35D0">
        <w:rPr>
          <w:rFonts w:cs="Times New Roman"/>
        </w:rPr>
        <w:t xml:space="preserve">Hình 4. </w:t>
      </w:r>
      <w:ins w:id="5747" w:author="TRAN THI LY LY" w:date="2019-06-16T00:39:00Z">
        <w:r w:rsidR="00B76E6F">
          <w:rPr>
            <w:rFonts w:cs="Times New Roman"/>
          </w:rPr>
          <w:t>1</w:t>
        </w:r>
      </w:ins>
      <w:ins w:id="5748" w:author="TRAN THI LY LY" w:date="2019-06-16T00:45:00Z">
        <w:r w:rsidR="00B76E6F">
          <w:rPr>
            <w:rFonts w:cs="Times New Roman"/>
          </w:rPr>
          <w:t>8</w:t>
        </w:r>
      </w:ins>
      <w:ins w:id="5749" w:author="TRAN THI LY LY" w:date="2019-06-16T00:39:00Z">
        <w:r w:rsidR="00B76E6F">
          <w:rPr>
            <w:rFonts w:cs="Times New Roman"/>
          </w:rPr>
          <w:t xml:space="preserve"> </w:t>
        </w:r>
      </w:ins>
      <w:del w:id="5750" w:author="TRAN THI LY LY" w:date="2019-06-16T00:39: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13</w:delText>
        </w:r>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rPr>
        <w:t>Ả</w:t>
      </w:r>
      <w:r w:rsidRPr="004C6674">
        <w:rPr>
          <w:rFonts w:cs="Times New Roman"/>
        </w:rPr>
        <w:t>nh ch</w:t>
      </w:r>
      <w:r w:rsidRPr="00C85AB0">
        <w:rPr>
          <w:rFonts w:cs="Times New Roman"/>
        </w:rPr>
        <w:t>ụ</w:t>
      </w:r>
      <w:r w:rsidRPr="00A15433">
        <w:rPr>
          <w:rFonts w:cs="Times New Roman"/>
        </w:rPr>
        <w:t>p kế</w:t>
      </w:r>
      <w:r w:rsidRPr="000B797C">
        <w:rPr>
          <w:rFonts w:cs="Times New Roman"/>
        </w:rPr>
        <w:t>t qu</w:t>
      </w:r>
      <w:r w:rsidRPr="00920C63">
        <w:rPr>
          <w:rFonts w:cs="Times New Roman"/>
        </w:rPr>
        <w:t>ả trả</w:t>
      </w:r>
      <w:r w:rsidRPr="00DF05B9">
        <w:rPr>
          <w:rFonts w:cs="Times New Roman"/>
        </w:rPr>
        <w:t xml:space="preserve"> về</w:t>
      </w:r>
      <w:r w:rsidRPr="00A60A16">
        <w:rPr>
          <w:rFonts w:cs="Times New Roman"/>
        </w:rPr>
        <w:t xml:space="preserve"> từ ontology cho câu hỏi How to download photoshop CC</w:t>
      </w:r>
      <w:bookmarkEnd w:id="5745"/>
      <w:bookmarkEnd w:id="5746"/>
    </w:p>
    <w:p w14:paraId="5CED75FC" w14:textId="5C19DBFB" w:rsidR="005632F5" w:rsidRPr="00A60A16" w:rsidRDefault="005632F5" w:rsidP="00604858">
      <w:pPr>
        <w:jc w:val="both"/>
        <w:rPr>
          <w:rFonts w:ascii="Times New Roman" w:hAnsi="Times New Roman" w:cs="Times New Roman"/>
          <w:sz w:val="26"/>
          <w:szCs w:val="26"/>
        </w:rPr>
      </w:pPr>
      <w:r w:rsidRPr="00A60A16">
        <w:rPr>
          <w:rFonts w:ascii="Times New Roman" w:hAnsi="Times New Roman" w:cs="Times New Roman"/>
          <w:noProof/>
        </w:rPr>
        <w:lastRenderedPageBreak/>
        <w:t xml:space="preserve"> </w:t>
      </w:r>
      <w:r w:rsidR="002D364E" w:rsidRPr="00A60A16">
        <w:rPr>
          <w:rFonts w:ascii="Times New Roman" w:hAnsi="Times New Roman" w:cs="Times New Roman"/>
          <w:sz w:val="26"/>
          <w:szCs w:val="26"/>
        </w:rPr>
        <w:t>Kết quả trả về từ hàm query</w:t>
      </w:r>
      <w:r w:rsidRPr="00A60A16">
        <w:rPr>
          <w:rFonts w:ascii="Times New Roman" w:hAnsi="Times New Roman" w:cs="Times New Roman"/>
          <w:sz w:val="26"/>
          <w:szCs w:val="26"/>
        </w:rPr>
        <w:t xml:space="preserve"> how(["Download"],</w:t>
      </w:r>
      <w:r w:rsidR="00A15433">
        <w:rPr>
          <w:rFonts w:ascii="Times New Roman" w:hAnsi="Times New Roman" w:cs="Times New Roman"/>
          <w:sz w:val="26"/>
          <w:szCs w:val="26"/>
        </w:rPr>
        <w:t xml:space="preserve"> </w:t>
      </w:r>
      <w:r w:rsidRPr="00A60A16">
        <w:rPr>
          <w:rFonts w:ascii="Times New Roman" w:hAnsi="Times New Roman" w:cs="Times New Roman"/>
          <w:sz w:val="26"/>
          <w:szCs w:val="26"/>
        </w:rPr>
        <w:t>["Photoshop"],</w:t>
      </w:r>
      <w:r w:rsidR="00A15433">
        <w:rPr>
          <w:rFonts w:ascii="Times New Roman" w:hAnsi="Times New Roman" w:cs="Times New Roman"/>
          <w:sz w:val="26"/>
          <w:szCs w:val="26"/>
        </w:rPr>
        <w:t xml:space="preserve"> </w:t>
      </w:r>
      <w:r w:rsidRPr="00A60A16">
        <w:rPr>
          <w:rFonts w:ascii="Times New Roman" w:hAnsi="Times New Roman" w:cs="Times New Roman"/>
          <w:sz w:val="26"/>
          <w:szCs w:val="26"/>
        </w:rPr>
        <w:t>["CC"])</w:t>
      </w:r>
    </w:p>
    <w:p w14:paraId="1CD41C11" w14:textId="77777777" w:rsidR="005632F5" w:rsidRPr="00A60A16" w:rsidRDefault="005632F5" w:rsidP="00604858">
      <w:pPr>
        <w:jc w:val="both"/>
        <w:rPr>
          <w:rFonts w:ascii="Times New Roman" w:hAnsi="Times New Roman" w:cs="Times New Roman"/>
          <w:sz w:val="26"/>
          <w:szCs w:val="26"/>
        </w:rPr>
      </w:pPr>
      <w:r w:rsidRPr="00A60A16">
        <w:rPr>
          <w:rFonts w:ascii="Times New Roman" w:hAnsi="Times New Roman" w:cs="Times New Roman"/>
          <w:sz w:val="26"/>
          <w:szCs w:val="26"/>
        </w:rPr>
        <w:t xml:space="preserve"> -&gt; Object là “Photoshop”, operation là “Download”, context là “CC”.</w:t>
      </w:r>
    </w:p>
    <w:p w14:paraId="104571A6" w14:textId="77777777" w:rsidR="002D364E" w:rsidRPr="00A60A16" w:rsidRDefault="002D364E">
      <w:pPr>
        <w:jc w:val="both"/>
        <w:rPr>
          <w:rFonts w:ascii="Times New Roman" w:hAnsi="Times New Roman" w:cs="Times New Roman"/>
          <w:sz w:val="26"/>
          <w:szCs w:val="26"/>
        </w:rPr>
      </w:pPr>
      <w:r w:rsidRPr="00A60A16">
        <w:rPr>
          <w:rFonts w:ascii="Times New Roman" w:hAnsi="Times New Roman" w:cs="Times New Roman"/>
          <w:sz w:val="26"/>
          <w:szCs w:val="26"/>
        </w:rPr>
        <w:t>Ý nghĩa</w:t>
      </w:r>
      <w:r w:rsidR="00447DCC" w:rsidRPr="00A60A16">
        <w:rPr>
          <w:rFonts w:ascii="Times New Roman" w:hAnsi="Times New Roman" w:cs="Times New Roman"/>
          <w:sz w:val="26"/>
          <w:szCs w:val="26"/>
        </w:rPr>
        <w:t xml:space="preserve"> các cột</w:t>
      </w:r>
      <w:r w:rsidRPr="00A60A16">
        <w:rPr>
          <w:rFonts w:ascii="Times New Roman" w:hAnsi="Times New Roman" w:cs="Times New Roman"/>
          <w:sz w:val="26"/>
          <w:szCs w:val="26"/>
        </w:rPr>
        <w:t xml:space="preserve">: </w:t>
      </w:r>
    </w:p>
    <w:p w14:paraId="5325ACFE" w14:textId="77777777" w:rsidR="00CD0A0D" w:rsidRPr="00A60A16" w:rsidRDefault="00CD0A0D">
      <w:pPr>
        <w:jc w:val="both"/>
        <w:rPr>
          <w:rFonts w:ascii="Times New Roman" w:hAnsi="Times New Roman" w:cs="Times New Roman"/>
          <w:sz w:val="26"/>
          <w:szCs w:val="26"/>
        </w:rPr>
      </w:pPr>
      <w:r w:rsidRPr="00A60A16">
        <w:rPr>
          <w:rFonts w:ascii="Times New Roman" w:hAnsi="Times New Roman" w:cs="Times New Roman"/>
          <w:sz w:val="26"/>
          <w:szCs w:val="26"/>
        </w:rPr>
        <w:t>- Question: Tên các invidual – hay 1 câu hỏi how có thể là ý mà người dùng muốn hỏi.</w:t>
      </w:r>
    </w:p>
    <w:p w14:paraId="676A753F" w14:textId="77777777" w:rsidR="002D364E" w:rsidRPr="00A60A16" w:rsidRDefault="002D364E">
      <w:pPr>
        <w:jc w:val="both"/>
        <w:rPr>
          <w:rFonts w:ascii="Times New Roman" w:hAnsi="Times New Roman" w:cs="Times New Roman"/>
          <w:sz w:val="26"/>
          <w:szCs w:val="26"/>
        </w:rPr>
      </w:pPr>
      <w:r w:rsidRPr="00A60A16">
        <w:rPr>
          <w:rFonts w:ascii="Times New Roman" w:hAnsi="Times New Roman" w:cs="Times New Roman"/>
          <w:sz w:val="26"/>
          <w:szCs w:val="26"/>
        </w:rPr>
        <w:t xml:space="preserve">- Response: Phản hồi của </w:t>
      </w:r>
      <w:r w:rsidR="00CD0A0D" w:rsidRPr="00A60A16">
        <w:rPr>
          <w:rFonts w:ascii="Times New Roman" w:hAnsi="Times New Roman" w:cs="Times New Roman"/>
          <w:sz w:val="26"/>
          <w:szCs w:val="26"/>
        </w:rPr>
        <w:t>Question.</w:t>
      </w:r>
    </w:p>
    <w:p w14:paraId="7A20DE14" w14:textId="77777777" w:rsidR="002D364E" w:rsidRPr="00A60A16" w:rsidRDefault="002D364E">
      <w:pPr>
        <w:jc w:val="both"/>
        <w:rPr>
          <w:rFonts w:ascii="Times New Roman" w:hAnsi="Times New Roman" w:cs="Times New Roman"/>
          <w:sz w:val="26"/>
          <w:szCs w:val="26"/>
        </w:rPr>
      </w:pPr>
      <w:r w:rsidRPr="00A60A16">
        <w:rPr>
          <w:rFonts w:ascii="Times New Roman" w:hAnsi="Times New Roman" w:cs="Times New Roman"/>
          <w:sz w:val="26"/>
          <w:szCs w:val="26"/>
        </w:rPr>
        <w:t xml:space="preserve">- Video: Link video của </w:t>
      </w:r>
      <w:r w:rsidR="00CD0A0D" w:rsidRPr="00A60A16">
        <w:rPr>
          <w:rFonts w:ascii="Times New Roman" w:hAnsi="Times New Roman" w:cs="Times New Roman"/>
          <w:sz w:val="26"/>
          <w:szCs w:val="26"/>
        </w:rPr>
        <w:t>Question.</w:t>
      </w:r>
    </w:p>
    <w:p w14:paraId="59F4B08E" w14:textId="77777777" w:rsidR="005350BE" w:rsidRPr="00A60A16" w:rsidRDefault="005350BE">
      <w:pPr>
        <w:jc w:val="both"/>
        <w:rPr>
          <w:rFonts w:ascii="Times New Roman" w:hAnsi="Times New Roman" w:cs="Times New Roman"/>
          <w:sz w:val="26"/>
          <w:szCs w:val="26"/>
        </w:rPr>
      </w:pPr>
      <w:r w:rsidRPr="00A60A16">
        <w:rPr>
          <w:rFonts w:ascii="Times New Roman" w:hAnsi="Times New Roman" w:cs="Times New Roman"/>
          <w:sz w:val="26"/>
          <w:szCs w:val="26"/>
        </w:rPr>
        <w:t xml:space="preserve">- Process: Tên các Process mà </w:t>
      </w:r>
      <w:r w:rsidR="00CD0A0D" w:rsidRPr="00A60A16">
        <w:rPr>
          <w:rFonts w:ascii="Times New Roman" w:hAnsi="Times New Roman" w:cs="Times New Roman"/>
          <w:sz w:val="26"/>
          <w:szCs w:val="26"/>
        </w:rPr>
        <w:t xml:space="preserve">Question </w:t>
      </w:r>
      <w:r w:rsidRPr="00A60A16">
        <w:rPr>
          <w:rFonts w:ascii="Times New Roman" w:hAnsi="Times New Roman" w:cs="Times New Roman"/>
          <w:sz w:val="26"/>
          <w:szCs w:val="26"/>
        </w:rPr>
        <w:t>đó có.</w:t>
      </w:r>
    </w:p>
    <w:p w14:paraId="1B262B34" w14:textId="77777777" w:rsidR="005350BE" w:rsidRPr="00A60A16" w:rsidRDefault="005350BE">
      <w:pPr>
        <w:jc w:val="both"/>
        <w:rPr>
          <w:rFonts w:ascii="Times New Roman" w:hAnsi="Times New Roman" w:cs="Times New Roman"/>
          <w:sz w:val="26"/>
          <w:szCs w:val="26"/>
        </w:rPr>
      </w:pPr>
      <w:r w:rsidRPr="00A60A16">
        <w:rPr>
          <w:rFonts w:ascii="Times New Roman" w:hAnsi="Times New Roman" w:cs="Times New Roman"/>
          <w:sz w:val="26"/>
          <w:szCs w:val="26"/>
        </w:rPr>
        <w:t>- ProcessResponse: Phản hồi của process.</w:t>
      </w:r>
    </w:p>
    <w:p w14:paraId="225427C9" w14:textId="77777777" w:rsidR="00F94EC5" w:rsidRPr="00A60A16" w:rsidRDefault="00F94EC5">
      <w:pPr>
        <w:jc w:val="both"/>
        <w:rPr>
          <w:rFonts w:ascii="Times New Roman" w:hAnsi="Times New Roman" w:cs="Times New Roman"/>
          <w:sz w:val="26"/>
          <w:szCs w:val="26"/>
        </w:rPr>
      </w:pPr>
      <w:r w:rsidRPr="00A60A16">
        <w:rPr>
          <w:rFonts w:ascii="Times New Roman" w:hAnsi="Times New Roman" w:cs="Times New Roman"/>
          <w:sz w:val="26"/>
          <w:szCs w:val="26"/>
        </w:rPr>
        <w:t>- Image: Hình ảnh phản hồi.</w:t>
      </w:r>
    </w:p>
    <w:p w14:paraId="1186FED9" w14:textId="77777777" w:rsidR="00F94EC5" w:rsidRPr="00A60A16" w:rsidRDefault="00F94EC5">
      <w:pPr>
        <w:jc w:val="both"/>
        <w:rPr>
          <w:rFonts w:ascii="Times New Roman" w:hAnsi="Times New Roman" w:cs="Times New Roman"/>
          <w:sz w:val="26"/>
          <w:szCs w:val="26"/>
        </w:rPr>
      </w:pPr>
      <w:r w:rsidRPr="00A60A16">
        <w:rPr>
          <w:rFonts w:ascii="Times New Roman" w:hAnsi="Times New Roman" w:cs="Times New Roman"/>
          <w:sz w:val="26"/>
          <w:szCs w:val="26"/>
        </w:rPr>
        <w:t>- CountObject: Số lượng object và operation ứng với Question (bằng 0 là dữ liệu giả, chỉ tính những số lớn hơn không). Dùng để dự đoán đâu là câu hỏi của người dùng (thường là câu hỏi có số lượng countObject thấp nhất).</w:t>
      </w:r>
    </w:p>
    <w:p w14:paraId="02EB807C" w14:textId="77777777" w:rsidR="005350BE" w:rsidRPr="00A60A16" w:rsidRDefault="005350BE">
      <w:pPr>
        <w:jc w:val="both"/>
        <w:rPr>
          <w:rFonts w:ascii="Times New Roman" w:hAnsi="Times New Roman" w:cs="Times New Roman"/>
          <w:sz w:val="26"/>
          <w:szCs w:val="26"/>
        </w:rPr>
      </w:pPr>
      <w:r w:rsidRPr="00A60A16">
        <w:rPr>
          <w:rFonts w:ascii="Times New Roman" w:hAnsi="Times New Roman" w:cs="Times New Roman"/>
          <w:sz w:val="26"/>
          <w:szCs w:val="26"/>
        </w:rPr>
        <w:t>=&gt; Hàm trên mới chỉ trả về các invidual của câu hỏi how có thể có cho các entity nhận diện được từ câu hỏi của người dùng, chứ chưa lấy các Ta</w:t>
      </w:r>
      <w:r w:rsidR="00E35380" w:rsidRPr="00A60A16">
        <w:rPr>
          <w:rFonts w:ascii="Times New Roman" w:hAnsi="Times New Roman" w:cs="Times New Roman"/>
          <w:sz w:val="26"/>
          <w:szCs w:val="26"/>
        </w:rPr>
        <w:t>s</w:t>
      </w:r>
      <w:r w:rsidRPr="00A60A16">
        <w:rPr>
          <w:rFonts w:ascii="Times New Roman" w:hAnsi="Times New Roman" w:cs="Times New Roman"/>
          <w:sz w:val="26"/>
          <w:szCs w:val="26"/>
        </w:rPr>
        <w:t>k của process (nếu có)</w:t>
      </w:r>
    </w:p>
    <w:p w14:paraId="1FACCA9F" w14:textId="481005D7" w:rsidR="00F94EC5" w:rsidRPr="00B341FD" w:rsidRDefault="00B341FD" w:rsidP="007D3873">
      <w:pPr>
        <w:jc w:val="both"/>
        <w:rPr>
          <w:rFonts w:ascii="Times New Roman" w:hAnsi="Times New Roman" w:cs="Times New Roman"/>
          <w:sz w:val="26"/>
          <w:szCs w:val="26"/>
          <w:u w:val="single"/>
          <w:rPrChange w:id="5751" w:author="TRAN THI LY LY" w:date="2019-06-16T00:20:00Z">
            <w:rPr>
              <w:rFonts w:ascii="Times New Roman" w:hAnsi="Times New Roman" w:cs="Times New Roman"/>
              <w:sz w:val="26"/>
              <w:szCs w:val="26"/>
            </w:rPr>
          </w:rPrChange>
        </w:rPr>
      </w:pPr>
      <w:ins w:id="5752" w:author="TRAN THI LY LY" w:date="2019-06-16T00:19:00Z">
        <w:r w:rsidRPr="00B341FD">
          <w:rPr>
            <w:rFonts w:ascii="Times New Roman" w:hAnsi="Times New Roman" w:cs="Times New Roman"/>
            <w:sz w:val="26"/>
            <w:szCs w:val="26"/>
            <w:u w:val="single"/>
            <w:rPrChange w:id="5753" w:author="TRAN THI LY LY" w:date="2019-06-16T00:20:00Z">
              <w:rPr>
                <w:rFonts w:ascii="Times New Roman" w:hAnsi="Times New Roman" w:cs="Times New Roman"/>
                <w:sz w:val="26"/>
                <w:szCs w:val="26"/>
              </w:rPr>
            </w:rPrChange>
          </w:rPr>
          <w:t xml:space="preserve">Hàm lấy step </w:t>
        </w:r>
      </w:ins>
      <w:ins w:id="5754" w:author="TRAN THI LY LY" w:date="2019-06-16T00:20:00Z">
        <w:r w:rsidRPr="00B341FD">
          <w:rPr>
            <w:rFonts w:ascii="Times New Roman" w:hAnsi="Times New Roman" w:cs="Times New Roman"/>
            <w:sz w:val="26"/>
            <w:szCs w:val="26"/>
            <w:u w:val="single"/>
            <w:rPrChange w:id="5755" w:author="TRAN THI LY LY" w:date="2019-06-16T00:20:00Z">
              <w:rPr>
                <w:rFonts w:ascii="Times New Roman" w:hAnsi="Times New Roman" w:cs="Times New Roman"/>
                <w:sz w:val="26"/>
                <w:szCs w:val="26"/>
              </w:rPr>
            </w:rPrChange>
          </w:rPr>
          <w:t>từ process:</w:t>
        </w:r>
      </w:ins>
      <w:del w:id="5756" w:author="TRAN THI LY LY" w:date="2019-06-16T00:19:00Z">
        <w:r w:rsidR="005350BE" w:rsidRPr="00B341FD" w:rsidDel="00B341FD">
          <w:rPr>
            <w:rFonts w:ascii="Times New Roman" w:hAnsi="Times New Roman" w:cs="Times New Roman"/>
            <w:sz w:val="26"/>
            <w:szCs w:val="26"/>
            <w:u w:val="single"/>
            <w:rPrChange w:id="5757" w:author="TRAN THI LY LY" w:date="2019-06-16T00:20:00Z">
              <w:rPr>
                <w:rFonts w:ascii="Times New Roman" w:hAnsi="Times New Roman" w:cs="Times New Roman"/>
                <w:sz w:val="26"/>
                <w:szCs w:val="26"/>
              </w:rPr>
            </w:rPrChange>
          </w:rPr>
          <w:tab/>
        </w:r>
      </w:del>
    </w:p>
    <w:p w14:paraId="42E60ABC" w14:textId="77777777" w:rsidR="008464EE" w:rsidRPr="00A60A16" w:rsidRDefault="00F94EC5" w:rsidP="008464EE">
      <w:pPr>
        <w:keepNext/>
        <w:jc w:val="both"/>
        <w:rPr>
          <w:rFonts w:ascii="Times New Roman" w:hAnsi="Times New Roman" w:cs="Times New Roman"/>
        </w:rPr>
      </w:pPr>
      <w:r w:rsidRPr="00A60A16">
        <w:rPr>
          <w:rFonts w:ascii="Times New Roman" w:hAnsi="Times New Roman" w:cs="Times New Roman"/>
          <w:noProof/>
        </w:rPr>
        <w:drawing>
          <wp:inline distT="0" distB="0" distL="0" distR="0" wp14:anchorId="49840ADF" wp14:editId="69A1F48F">
            <wp:extent cx="5562600" cy="2609850"/>
            <wp:effectExtent l="0" t="0" r="0"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2600" cy="2609850"/>
                    </a:xfrm>
                    <a:prstGeom prst="rect">
                      <a:avLst/>
                    </a:prstGeom>
                  </pic:spPr>
                </pic:pic>
              </a:graphicData>
            </a:graphic>
          </wp:inline>
        </w:drawing>
      </w:r>
    </w:p>
    <w:p w14:paraId="0E369808" w14:textId="1C28B7FE" w:rsidR="005350BE" w:rsidRPr="00DF05B9" w:rsidRDefault="008464EE" w:rsidP="008464EE">
      <w:pPr>
        <w:pStyle w:val="Chuthich"/>
        <w:rPr>
          <w:rFonts w:cs="Times New Roman"/>
          <w:szCs w:val="26"/>
        </w:rPr>
      </w:pPr>
      <w:bookmarkStart w:id="5758" w:name="_Toc9667939"/>
      <w:bookmarkStart w:id="5759" w:name="_Toc11537413"/>
      <w:r w:rsidRPr="00FF35D0">
        <w:rPr>
          <w:rFonts w:cs="Times New Roman"/>
        </w:rPr>
        <w:t xml:space="preserve">Hình 4. </w:t>
      </w:r>
      <w:ins w:id="5760" w:author="TRAN THI LY LY" w:date="2019-06-16T00:39:00Z">
        <w:r w:rsidR="00B76E6F">
          <w:rPr>
            <w:rFonts w:cs="Times New Roman"/>
          </w:rPr>
          <w:t>1</w:t>
        </w:r>
      </w:ins>
      <w:ins w:id="5761" w:author="TRAN THI LY LY" w:date="2019-06-16T00:45:00Z">
        <w:r w:rsidR="00B76E6F">
          <w:rPr>
            <w:rFonts w:cs="Times New Roman"/>
          </w:rPr>
          <w:t>9</w:t>
        </w:r>
      </w:ins>
      <w:ins w:id="5762" w:author="TRAN THI LY LY" w:date="2019-06-16T00:39:00Z">
        <w:r w:rsidR="00B76E6F">
          <w:rPr>
            <w:rFonts w:cs="Times New Roman"/>
          </w:rPr>
          <w:t xml:space="preserve"> </w:t>
        </w:r>
      </w:ins>
      <w:del w:id="5763" w:author="TRAN THI LY LY" w:date="2019-06-16T00:39: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14</w:delText>
        </w:r>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szCs w:val="26"/>
        </w:rPr>
        <w:t>Hàm chung l</w:t>
      </w:r>
      <w:r w:rsidRPr="004C6674">
        <w:rPr>
          <w:rFonts w:cs="Times New Roman"/>
          <w:szCs w:val="26"/>
        </w:rPr>
        <w:t>ấ</w:t>
      </w:r>
      <w:r w:rsidRPr="00C85AB0">
        <w:rPr>
          <w:rFonts w:cs="Times New Roman"/>
          <w:szCs w:val="26"/>
        </w:rPr>
        <w:t>y các Task c</w:t>
      </w:r>
      <w:r w:rsidRPr="00A15433">
        <w:rPr>
          <w:rFonts w:cs="Times New Roman"/>
          <w:szCs w:val="26"/>
        </w:rPr>
        <w:t>ủa Process d</w:t>
      </w:r>
      <w:r w:rsidRPr="000B797C">
        <w:rPr>
          <w:rFonts w:cs="Times New Roman"/>
          <w:szCs w:val="26"/>
        </w:rPr>
        <w:t>ự</w:t>
      </w:r>
      <w:r w:rsidRPr="00920C63">
        <w:rPr>
          <w:rFonts w:cs="Times New Roman"/>
          <w:szCs w:val="26"/>
        </w:rPr>
        <w:t>a theo tên của process</w:t>
      </w:r>
      <w:bookmarkEnd w:id="5758"/>
      <w:bookmarkEnd w:id="5759"/>
    </w:p>
    <w:p w14:paraId="5F731431" w14:textId="77777777" w:rsidR="008464EE" w:rsidRPr="00A60A16" w:rsidRDefault="00F94EC5" w:rsidP="008464EE">
      <w:pPr>
        <w:keepNext/>
        <w:jc w:val="both"/>
        <w:rPr>
          <w:rFonts w:ascii="Times New Roman" w:hAnsi="Times New Roman" w:cs="Times New Roman"/>
        </w:rPr>
      </w:pPr>
      <w:r w:rsidRPr="00A60A16">
        <w:rPr>
          <w:rFonts w:ascii="Times New Roman" w:hAnsi="Times New Roman" w:cs="Times New Roman"/>
          <w:noProof/>
        </w:rPr>
        <w:lastRenderedPageBreak/>
        <w:drawing>
          <wp:inline distT="0" distB="0" distL="0" distR="0" wp14:anchorId="05301334" wp14:editId="205D7208">
            <wp:extent cx="5715000" cy="65532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655320"/>
                    </a:xfrm>
                    <a:prstGeom prst="rect">
                      <a:avLst/>
                    </a:prstGeom>
                  </pic:spPr>
                </pic:pic>
              </a:graphicData>
            </a:graphic>
          </wp:inline>
        </w:drawing>
      </w:r>
    </w:p>
    <w:p w14:paraId="5CDA78DC" w14:textId="3F6C1D95" w:rsidR="005350BE" w:rsidRPr="00A60A16" w:rsidRDefault="008464EE" w:rsidP="008464EE">
      <w:pPr>
        <w:pStyle w:val="Chuthich"/>
        <w:rPr>
          <w:rFonts w:cs="Times New Roman"/>
          <w:szCs w:val="26"/>
        </w:rPr>
      </w:pPr>
      <w:bookmarkStart w:id="5764" w:name="_Toc9667940"/>
      <w:bookmarkStart w:id="5765" w:name="_Toc11537414"/>
      <w:r w:rsidRPr="00FF35D0">
        <w:rPr>
          <w:rFonts w:cs="Times New Roman"/>
        </w:rPr>
        <w:t xml:space="preserve">Hình 4. </w:t>
      </w:r>
      <w:ins w:id="5766" w:author="TRAN THI LY LY" w:date="2019-06-16T00:45:00Z">
        <w:r w:rsidR="00B76E6F">
          <w:rPr>
            <w:rFonts w:cs="Times New Roman"/>
          </w:rPr>
          <w:t xml:space="preserve">20 </w:t>
        </w:r>
      </w:ins>
      <w:del w:id="5767" w:author="TRAN THI LY LY" w:date="2019-06-16T00:45: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1</w:delText>
        </w:r>
      </w:del>
      <w:del w:id="5768" w:author="TRAN THI LY LY" w:date="2019-06-16T00:39:00Z">
        <w:r w:rsidR="00D0490F" w:rsidDel="00B76E6F">
          <w:rPr>
            <w:rFonts w:cs="Times New Roman"/>
            <w:noProof/>
          </w:rPr>
          <w:delText>5</w:delText>
        </w:r>
      </w:del>
      <w:del w:id="5769" w:author="TRAN THI LY LY" w:date="2019-06-16T00:45:00Z">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rPr>
        <w:t>Ả</w:t>
      </w:r>
      <w:r w:rsidRPr="004C6674">
        <w:rPr>
          <w:rFonts w:cs="Times New Roman"/>
        </w:rPr>
        <w:t>nh ch</w:t>
      </w:r>
      <w:r w:rsidRPr="00C85AB0">
        <w:rPr>
          <w:rFonts w:cs="Times New Roman"/>
        </w:rPr>
        <w:t>ụ</w:t>
      </w:r>
      <w:r w:rsidRPr="00A15433">
        <w:rPr>
          <w:rFonts w:cs="Times New Roman"/>
        </w:rPr>
        <w:t>p kế</w:t>
      </w:r>
      <w:r w:rsidRPr="000B797C">
        <w:rPr>
          <w:rFonts w:cs="Times New Roman"/>
        </w:rPr>
        <w:t>t qu</w:t>
      </w:r>
      <w:r w:rsidRPr="00920C63">
        <w:rPr>
          <w:rFonts w:cs="Times New Roman"/>
        </w:rPr>
        <w:t>ả trả</w:t>
      </w:r>
      <w:r w:rsidRPr="00DF05B9">
        <w:rPr>
          <w:rFonts w:cs="Times New Roman"/>
        </w:rPr>
        <w:t xml:space="preserve"> về</w:t>
      </w:r>
      <w:r w:rsidRPr="00A60A16">
        <w:rPr>
          <w:rFonts w:cs="Times New Roman"/>
        </w:rPr>
        <w:t xml:space="preserve"> từ ontology cho process Projection Panting</w:t>
      </w:r>
      <w:bookmarkEnd w:id="5764"/>
      <w:bookmarkEnd w:id="5765"/>
    </w:p>
    <w:p w14:paraId="445B80B0" w14:textId="77777777" w:rsidR="009F6C68" w:rsidRPr="00A60A16" w:rsidRDefault="005350BE"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Kết quả </w:t>
      </w:r>
      <w:r w:rsidR="00447DCC" w:rsidRPr="00A60A16">
        <w:rPr>
          <w:rFonts w:ascii="Times New Roman" w:hAnsi="Times New Roman" w:cs="Times New Roman"/>
          <w:sz w:val="26"/>
          <w:szCs w:val="26"/>
        </w:rPr>
        <w:t xml:space="preserve">trả về từ hàm query </w:t>
      </w:r>
      <w:r w:rsidR="009F6C68" w:rsidRPr="00A60A16">
        <w:rPr>
          <w:rFonts w:ascii="Times New Roman" w:hAnsi="Times New Roman" w:cs="Times New Roman"/>
          <w:sz w:val="26"/>
          <w:szCs w:val="26"/>
        </w:rPr>
        <w:t xml:space="preserve">getTalk("Projection_Painting") </w:t>
      </w:r>
    </w:p>
    <w:p w14:paraId="0564C7F1" w14:textId="77777777" w:rsidR="009F6C68" w:rsidRPr="00A60A16" w:rsidRDefault="009F6C68" w:rsidP="009F6C68">
      <w:pPr>
        <w:jc w:val="both"/>
        <w:rPr>
          <w:rFonts w:ascii="Times New Roman" w:hAnsi="Times New Roman" w:cs="Times New Roman"/>
          <w:sz w:val="26"/>
          <w:szCs w:val="26"/>
        </w:rPr>
      </w:pPr>
      <w:r w:rsidRPr="00A60A16">
        <w:rPr>
          <w:rFonts w:ascii="Times New Roman" w:hAnsi="Times New Roman" w:cs="Times New Roman"/>
          <w:sz w:val="26"/>
          <w:szCs w:val="26"/>
        </w:rPr>
        <w:t>-&gt;Process có tên là Projection_Painting</w:t>
      </w:r>
    </w:p>
    <w:p w14:paraId="06572087" w14:textId="77777777" w:rsidR="00447DCC" w:rsidRPr="00A60A16" w:rsidRDefault="00447DCC"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Ý nghĩa các cột: </w:t>
      </w:r>
    </w:p>
    <w:p w14:paraId="57878274" w14:textId="77777777" w:rsidR="00447DCC" w:rsidRPr="00A60A16" w:rsidRDefault="00447DCC"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 Response: Phản hồi của </w:t>
      </w:r>
      <w:r w:rsidR="00A7262F" w:rsidRPr="00A60A16">
        <w:rPr>
          <w:rFonts w:ascii="Times New Roman" w:hAnsi="Times New Roman" w:cs="Times New Roman"/>
          <w:sz w:val="26"/>
          <w:szCs w:val="26"/>
        </w:rPr>
        <w:t>Process.</w:t>
      </w:r>
    </w:p>
    <w:p w14:paraId="04A48AD0" w14:textId="77777777" w:rsidR="00447DCC" w:rsidRPr="00A60A16" w:rsidRDefault="00447DCC"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 Video: Link video của </w:t>
      </w:r>
      <w:r w:rsidR="00A7262F" w:rsidRPr="00A60A16">
        <w:rPr>
          <w:rFonts w:ascii="Times New Roman" w:hAnsi="Times New Roman" w:cs="Times New Roman"/>
          <w:sz w:val="26"/>
          <w:szCs w:val="26"/>
        </w:rPr>
        <w:t>Process.</w:t>
      </w:r>
    </w:p>
    <w:p w14:paraId="376E0BE7" w14:textId="77777777" w:rsidR="00F94EC5" w:rsidRPr="00A60A16" w:rsidRDefault="00F94EC5" w:rsidP="007D3873">
      <w:pPr>
        <w:jc w:val="both"/>
        <w:rPr>
          <w:rFonts w:ascii="Times New Roman" w:hAnsi="Times New Roman" w:cs="Times New Roman"/>
          <w:sz w:val="26"/>
          <w:szCs w:val="26"/>
        </w:rPr>
      </w:pPr>
      <w:r w:rsidRPr="00A60A16">
        <w:rPr>
          <w:rFonts w:ascii="Times New Roman" w:hAnsi="Times New Roman" w:cs="Times New Roman"/>
          <w:sz w:val="26"/>
          <w:szCs w:val="26"/>
        </w:rPr>
        <w:t>- Image: Hình ảnh phản hồi của Process.</w:t>
      </w:r>
    </w:p>
    <w:p w14:paraId="13CB7B8E" w14:textId="77777777" w:rsidR="00447DCC" w:rsidRPr="00A60A16" w:rsidRDefault="00447DCC" w:rsidP="007D3873">
      <w:pPr>
        <w:jc w:val="both"/>
        <w:rPr>
          <w:rFonts w:ascii="Times New Roman" w:hAnsi="Times New Roman" w:cs="Times New Roman"/>
          <w:sz w:val="26"/>
          <w:szCs w:val="26"/>
        </w:rPr>
      </w:pPr>
      <w:r w:rsidRPr="00A60A16">
        <w:rPr>
          <w:rFonts w:ascii="Times New Roman" w:hAnsi="Times New Roman" w:cs="Times New Roman"/>
          <w:sz w:val="26"/>
          <w:szCs w:val="26"/>
        </w:rPr>
        <w:t xml:space="preserve">- </w:t>
      </w:r>
      <w:r w:rsidR="00A7262F" w:rsidRPr="00A60A16">
        <w:rPr>
          <w:rFonts w:ascii="Times New Roman" w:hAnsi="Times New Roman" w:cs="Times New Roman"/>
          <w:sz w:val="26"/>
          <w:szCs w:val="26"/>
        </w:rPr>
        <w:t>Ta</w:t>
      </w:r>
      <w:r w:rsidR="00E35380" w:rsidRPr="00A60A16">
        <w:rPr>
          <w:rFonts w:ascii="Times New Roman" w:hAnsi="Times New Roman" w:cs="Times New Roman"/>
          <w:sz w:val="26"/>
          <w:szCs w:val="26"/>
        </w:rPr>
        <w:t>s</w:t>
      </w:r>
      <w:r w:rsidR="00A7262F" w:rsidRPr="00A60A16">
        <w:rPr>
          <w:rFonts w:ascii="Times New Roman" w:hAnsi="Times New Roman" w:cs="Times New Roman"/>
          <w:sz w:val="26"/>
          <w:szCs w:val="26"/>
        </w:rPr>
        <w:t>k: Tên các Ta</w:t>
      </w:r>
      <w:r w:rsidR="00E35380" w:rsidRPr="00A60A16">
        <w:rPr>
          <w:rFonts w:ascii="Times New Roman" w:hAnsi="Times New Roman" w:cs="Times New Roman"/>
          <w:sz w:val="26"/>
          <w:szCs w:val="26"/>
        </w:rPr>
        <w:t>s</w:t>
      </w:r>
      <w:r w:rsidR="00A7262F" w:rsidRPr="00A60A16">
        <w:rPr>
          <w:rFonts w:ascii="Times New Roman" w:hAnsi="Times New Roman" w:cs="Times New Roman"/>
          <w:sz w:val="26"/>
          <w:szCs w:val="26"/>
        </w:rPr>
        <w:t>k thuộc Process.</w:t>
      </w:r>
    </w:p>
    <w:p w14:paraId="004FB9E0" w14:textId="77777777" w:rsidR="00A7262F" w:rsidRPr="00A60A16" w:rsidRDefault="00A7262F" w:rsidP="007D3873">
      <w:pPr>
        <w:jc w:val="both"/>
        <w:rPr>
          <w:rFonts w:ascii="Times New Roman" w:hAnsi="Times New Roman" w:cs="Times New Roman"/>
          <w:sz w:val="26"/>
          <w:szCs w:val="26"/>
        </w:rPr>
      </w:pPr>
      <w:r w:rsidRPr="00A60A16">
        <w:rPr>
          <w:rFonts w:ascii="Times New Roman" w:hAnsi="Times New Roman" w:cs="Times New Roman"/>
          <w:sz w:val="26"/>
          <w:szCs w:val="26"/>
        </w:rPr>
        <w:t>- Ta</w:t>
      </w:r>
      <w:r w:rsidR="00E9568A" w:rsidRPr="00A60A16">
        <w:rPr>
          <w:rFonts w:ascii="Times New Roman" w:hAnsi="Times New Roman" w:cs="Times New Roman"/>
          <w:sz w:val="26"/>
          <w:szCs w:val="26"/>
        </w:rPr>
        <w:t>s</w:t>
      </w:r>
      <w:r w:rsidRPr="00A60A16">
        <w:rPr>
          <w:rFonts w:ascii="Times New Roman" w:hAnsi="Times New Roman" w:cs="Times New Roman"/>
          <w:sz w:val="26"/>
          <w:szCs w:val="26"/>
        </w:rPr>
        <w:t>kResponse: Phản hồi của Ta</w:t>
      </w:r>
      <w:r w:rsidR="00E9568A" w:rsidRPr="00A60A16">
        <w:rPr>
          <w:rFonts w:ascii="Times New Roman" w:hAnsi="Times New Roman" w:cs="Times New Roman"/>
          <w:sz w:val="26"/>
          <w:szCs w:val="26"/>
        </w:rPr>
        <w:t>s</w:t>
      </w:r>
      <w:r w:rsidRPr="00A60A16">
        <w:rPr>
          <w:rFonts w:ascii="Times New Roman" w:hAnsi="Times New Roman" w:cs="Times New Roman"/>
          <w:sz w:val="26"/>
          <w:szCs w:val="26"/>
        </w:rPr>
        <w:t>k.</w:t>
      </w:r>
    </w:p>
    <w:p w14:paraId="0D9A7E33" w14:textId="77777777" w:rsidR="00A7262F" w:rsidRPr="00A60A16" w:rsidRDefault="00A7262F" w:rsidP="007D3873">
      <w:pPr>
        <w:jc w:val="both"/>
        <w:rPr>
          <w:rFonts w:ascii="Times New Roman" w:hAnsi="Times New Roman" w:cs="Times New Roman"/>
          <w:sz w:val="26"/>
          <w:szCs w:val="26"/>
        </w:rPr>
      </w:pPr>
      <w:r w:rsidRPr="00A60A16">
        <w:rPr>
          <w:rFonts w:ascii="Times New Roman" w:hAnsi="Times New Roman" w:cs="Times New Roman"/>
          <w:sz w:val="26"/>
          <w:szCs w:val="26"/>
        </w:rPr>
        <w:t>- Ta</w:t>
      </w:r>
      <w:r w:rsidR="00E9568A" w:rsidRPr="00A60A16">
        <w:rPr>
          <w:rFonts w:ascii="Times New Roman" w:hAnsi="Times New Roman" w:cs="Times New Roman"/>
          <w:sz w:val="26"/>
          <w:szCs w:val="26"/>
        </w:rPr>
        <w:t>s</w:t>
      </w:r>
      <w:r w:rsidRPr="00A60A16">
        <w:rPr>
          <w:rFonts w:ascii="Times New Roman" w:hAnsi="Times New Roman" w:cs="Times New Roman"/>
          <w:sz w:val="26"/>
          <w:szCs w:val="26"/>
        </w:rPr>
        <w:t>kVideo: Link Video của Ta</w:t>
      </w:r>
      <w:r w:rsidR="00E9568A" w:rsidRPr="00A60A16">
        <w:rPr>
          <w:rFonts w:ascii="Times New Roman" w:hAnsi="Times New Roman" w:cs="Times New Roman"/>
          <w:sz w:val="26"/>
          <w:szCs w:val="26"/>
        </w:rPr>
        <w:t>s</w:t>
      </w:r>
      <w:r w:rsidRPr="00A60A16">
        <w:rPr>
          <w:rFonts w:ascii="Times New Roman" w:hAnsi="Times New Roman" w:cs="Times New Roman"/>
          <w:sz w:val="26"/>
          <w:szCs w:val="26"/>
        </w:rPr>
        <w:t>k.</w:t>
      </w:r>
    </w:p>
    <w:p w14:paraId="7AE82A5D" w14:textId="77777777" w:rsidR="00447DCC" w:rsidRPr="00A60A16" w:rsidDel="008A0D92" w:rsidRDefault="00F94EC5" w:rsidP="007D3873">
      <w:pPr>
        <w:jc w:val="both"/>
        <w:rPr>
          <w:del w:id="5770" w:author="Ly Tran Thi Ly" w:date="2019-06-14T17:11:00Z"/>
          <w:rFonts w:ascii="Times New Roman" w:hAnsi="Times New Roman" w:cs="Times New Roman"/>
          <w:sz w:val="26"/>
          <w:szCs w:val="26"/>
        </w:rPr>
      </w:pPr>
      <w:r w:rsidRPr="00A60A16">
        <w:rPr>
          <w:rFonts w:ascii="Times New Roman" w:hAnsi="Times New Roman" w:cs="Times New Roman"/>
          <w:sz w:val="26"/>
          <w:szCs w:val="26"/>
        </w:rPr>
        <w:t>- TaskImage: Hình ảnh phản hồi ứng với Task.</w:t>
      </w:r>
    </w:p>
    <w:p w14:paraId="37AE3711" w14:textId="77777777" w:rsidR="00F94EC5" w:rsidRPr="00A60A16" w:rsidDel="008A0D92" w:rsidRDefault="00F94EC5" w:rsidP="007D3873">
      <w:pPr>
        <w:jc w:val="both"/>
        <w:rPr>
          <w:del w:id="5771" w:author="Ly Tran Thi Ly" w:date="2019-06-14T17:11:00Z"/>
          <w:rFonts w:ascii="Times New Roman" w:hAnsi="Times New Roman" w:cs="Times New Roman"/>
          <w:sz w:val="26"/>
          <w:szCs w:val="26"/>
        </w:rPr>
      </w:pPr>
    </w:p>
    <w:p w14:paraId="318347D7" w14:textId="6FE82855" w:rsidR="0023779D" w:rsidRPr="00A9201D" w:rsidDel="008A0D92" w:rsidRDefault="0054259B" w:rsidP="007D3873">
      <w:pPr>
        <w:pStyle w:val="u4"/>
        <w:tabs>
          <w:tab w:val="left" w:pos="450"/>
        </w:tabs>
        <w:spacing w:before="0"/>
        <w:jc w:val="both"/>
        <w:rPr>
          <w:del w:id="5772" w:author="Ly Tran Thi Ly" w:date="2019-06-14T17:11:00Z"/>
          <w:rFonts w:cs="Times New Roman"/>
          <w:szCs w:val="26"/>
        </w:rPr>
      </w:pPr>
      <w:del w:id="5773" w:author="Ly Tran Thi Ly" w:date="2019-06-14T17:11:00Z">
        <w:r w:rsidRPr="00FF35D0" w:rsidDel="008A0D92">
          <w:rPr>
            <w:rFonts w:cs="Times New Roman"/>
            <w:szCs w:val="26"/>
          </w:rPr>
          <w:delText>4</w:delText>
        </w:r>
        <w:r w:rsidR="0023779D" w:rsidRPr="00FF35D0" w:rsidDel="008A0D92">
          <w:rPr>
            <w:rFonts w:cs="Times New Roman"/>
            <w:szCs w:val="26"/>
          </w:rPr>
          <w:delText>.2.2.</w:delText>
        </w:r>
        <w:r w:rsidR="003B2642" w:rsidRPr="004C6674" w:rsidDel="008A0D92">
          <w:rPr>
            <w:rFonts w:cs="Times New Roman"/>
            <w:szCs w:val="26"/>
          </w:rPr>
          <w:delText>4</w:delText>
        </w:r>
        <w:r w:rsidR="0023779D" w:rsidRPr="00A9201D" w:rsidDel="008A0D92">
          <w:rPr>
            <w:rFonts w:cs="Times New Roman"/>
            <w:szCs w:val="26"/>
          </w:rPr>
          <w:delText xml:space="preserve"> Cài đặt</w:delText>
        </w:r>
        <w:r w:rsidR="00F94EC5" w:rsidRPr="00A9201D" w:rsidDel="008A0D92">
          <w:rPr>
            <w:rFonts w:cs="Times New Roman"/>
            <w:szCs w:val="26"/>
          </w:rPr>
          <w:delText xml:space="preserve"> backend RASA xử lí câu hỏi người dùng</w:delText>
        </w:r>
      </w:del>
    </w:p>
    <w:p w14:paraId="1467D395" w14:textId="77777777" w:rsidR="00A7262F" w:rsidRPr="00A60A16" w:rsidRDefault="00A7262F" w:rsidP="007D3873">
      <w:pPr>
        <w:jc w:val="both"/>
        <w:rPr>
          <w:rFonts w:ascii="Times New Roman" w:hAnsi="Times New Roman" w:cs="Times New Roman"/>
          <w:sz w:val="26"/>
          <w:szCs w:val="26"/>
        </w:rPr>
      </w:pPr>
    </w:p>
    <w:p w14:paraId="6E2CB1C0" w14:textId="5BACE3AB" w:rsidR="0023779D" w:rsidRPr="00A9201D" w:rsidRDefault="0054259B">
      <w:pPr>
        <w:pStyle w:val="u3"/>
        <w:rPr>
          <w:rFonts w:cs="Times New Roman"/>
          <w:szCs w:val="26"/>
        </w:rPr>
        <w:pPrChange w:id="5774" w:author="Ly Tran Thi Ly" w:date="2019-06-14T17:33:00Z">
          <w:pPr>
            <w:pStyle w:val="u4"/>
            <w:tabs>
              <w:tab w:val="left" w:pos="450"/>
            </w:tabs>
            <w:spacing w:before="0"/>
            <w:jc w:val="both"/>
          </w:pPr>
        </w:pPrChange>
      </w:pPr>
      <w:bookmarkStart w:id="5775" w:name="_Toc11966339"/>
      <w:r w:rsidRPr="00FF35D0">
        <w:rPr>
          <w:rFonts w:cs="Times New Roman"/>
          <w:szCs w:val="26"/>
        </w:rPr>
        <w:t>4</w:t>
      </w:r>
      <w:del w:id="5776" w:author="Ly Tran Thi Ly" w:date="2019-06-14T17:19:00Z">
        <w:r w:rsidR="0023779D" w:rsidRPr="00FF35D0" w:rsidDel="00404505">
          <w:rPr>
            <w:rFonts w:cs="Times New Roman"/>
            <w:szCs w:val="26"/>
          </w:rPr>
          <w:delText>.2</w:delText>
        </w:r>
      </w:del>
      <w:r w:rsidR="0023779D" w:rsidRPr="00FF35D0">
        <w:rPr>
          <w:rFonts w:cs="Times New Roman"/>
          <w:szCs w:val="26"/>
        </w:rPr>
        <w:t>.2.</w:t>
      </w:r>
      <w:ins w:id="5777" w:author="Ly Tran Thi Ly" w:date="2019-06-14T17:11:00Z">
        <w:r w:rsidR="008A0D92">
          <w:rPr>
            <w:rFonts w:cs="Times New Roman"/>
            <w:szCs w:val="26"/>
            <w:lang w:val="vi-VN"/>
          </w:rPr>
          <w:t>4</w:t>
        </w:r>
      </w:ins>
      <w:del w:id="5778" w:author="Ly Tran Thi Ly" w:date="2019-06-14T17:11:00Z">
        <w:r w:rsidR="003B2642" w:rsidRPr="004C6674" w:rsidDel="008A0D92">
          <w:rPr>
            <w:rFonts w:cs="Times New Roman"/>
            <w:szCs w:val="26"/>
          </w:rPr>
          <w:delText>5</w:delText>
        </w:r>
      </w:del>
      <w:r w:rsidR="0023779D" w:rsidRPr="00A9201D">
        <w:rPr>
          <w:rFonts w:cs="Times New Roman"/>
          <w:szCs w:val="26"/>
        </w:rPr>
        <w:t xml:space="preserve"> Cài đặt</w:t>
      </w:r>
      <w:r w:rsidR="00F94EC5" w:rsidRPr="00A9201D">
        <w:rPr>
          <w:rFonts w:cs="Times New Roman"/>
          <w:szCs w:val="26"/>
        </w:rPr>
        <w:t xml:space="preserve"> giao di</w:t>
      </w:r>
      <w:r w:rsidR="009F6C68" w:rsidRPr="00A9201D">
        <w:rPr>
          <w:rFonts w:cs="Times New Roman"/>
          <w:szCs w:val="26"/>
        </w:rPr>
        <w:t>ện</w:t>
      </w:r>
      <w:r w:rsidR="00F94EC5" w:rsidRPr="00A9201D">
        <w:rPr>
          <w:rFonts w:cs="Times New Roman"/>
          <w:szCs w:val="26"/>
        </w:rPr>
        <w:t xml:space="preserve"> người dùng</w:t>
      </w:r>
      <w:bookmarkEnd w:id="5775"/>
    </w:p>
    <w:p w14:paraId="43ABFC8D" w14:textId="77777777" w:rsidR="002A3B59" w:rsidRPr="00A9201D" w:rsidRDefault="002A3B59">
      <w:pPr>
        <w:ind w:firstLine="720"/>
        <w:jc w:val="both"/>
        <w:rPr>
          <w:rFonts w:ascii="Times New Roman" w:hAnsi="Times New Roman" w:cs="Times New Roman"/>
          <w:sz w:val="26"/>
          <w:szCs w:val="26"/>
        </w:rPr>
        <w:pPrChange w:id="5779" w:author="TRAN THI LY LY" w:date="2019-06-15T10:31:00Z">
          <w:pPr>
            <w:ind w:firstLine="720"/>
          </w:pPr>
        </w:pPrChange>
      </w:pPr>
      <w:r w:rsidRPr="00A9201D">
        <w:rPr>
          <w:rFonts w:ascii="Times New Roman" w:hAnsi="Times New Roman" w:cs="Times New Roman"/>
          <w:sz w:val="26"/>
          <w:szCs w:val="26"/>
        </w:rPr>
        <w:t>Để xây dựng phần giao diện cho chatbot, chúng tôi sử dụng VueJS là ngôn ngữ code giao diện cùng thư viên axios để xây dựng ứng dụng web chat Restful service nhằm gọi API từ phần back-end phía trên lấy kết quả phản hồi cho người dùng.</w:t>
      </w:r>
    </w:p>
    <w:p w14:paraId="380472FB" w14:textId="35C2E456" w:rsidR="00A51D9C" w:rsidRPr="00A60A16" w:rsidRDefault="00214D57">
      <w:pPr>
        <w:ind w:firstLine="720"/>
        <w:jc w:val="both"/>
        <w:rPr>
          <w:rFonts w:ascii="Times New Roman" w:hAnsi="Times New Roman" w:cs="Times New Roman"/>
        </w:rPr>
        <w:pPrChange w:id="5780" w:author="TRAN THI LY LY" w:date="2019-06-15T10:31:00Z">
          <w:pPr>
            <w:ind w:firstLine="720"/>
          </w:pPr>
        </w:pPrChange>
      </w:pPr>
      <w:r w:rsidRPr="00A9201D">
        <w:rPr>
          <w:rFonts w:ascii="Times New Roman" w:hAnsi="Times New Roman" w:cs="Times New Roman"/>
          <w:sz w:val="26"/>
          <w:szCs w:val="26"/>
        </w:rPr>
        <w:t xml:space="preserve">Theo Wikipedia </w:t>
      </w:r>
      <w:sdt>
        <w:sdtPr>
          <w:rPr>
            <w:rFonts w:ascii="Times New Roman" w:hAnsi="Times New Roman" w:cs="Times New Roman"/>
            <w:sz w:val="26"/>
            <w:szCs w:val="26"/>
          </w:rPr>
          <w:id w:val="-905532895"/>
          <w:citation/>
        </w:sdtPr>
        <w:sdtContent>
          <w:r w:rsidRPr="004C6674">
            <w:rPr>
              <w:rFonts w:ascii="Times New Roman" w:hAnsi="Times New Roman" w:cs="Times New Roman"/>
              <w:sz w:val="26"/>
              <w:szCs w:val="26"/>
            </w:rPr>
            <w:fldChar w:fldCharType="begin"/>
          </w:r>
          <w:r w:rsidRPr="00A9201D">
            <w:rPr>
              <w:rFonts w:ascii="Times New Roman" w:hAnsi="Times New Roman" w:cs="Times New Roman"/>
              <w:sz w:val="26"/>
              <w:szCs w:val="26"/>
            </w:rPr>
            <w:instrText xml:space="preserve"> CITATION Vue \l 1033 </w:instrText>
          </w:r>
          <w:r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[21]</w:t>
          </w:r>
          <w:r w:rsidRPr="004C6674">
            <w:rPr>
              <w:rFonts w:ascii="Times New Roman" w:hAnsi="Times New Roman" w:cs="Times New Roman"/>
              <w:sz w:val="26"/>
              <w:szCs w:val="26"/>
            </w:rPr>
            <w:fldChar w:fldCharType="end"/>
          </w:r>
        </w:sdtContent>
      </w:sdt>
      <w:r w:rsidR="002A3B59" w:rsidRPr="00FF35D0">
        <w:rPr>
          <w:rFonts w:ascii="Times New Roman" w:hAnsi="Times New Roman" w:cs="Times New Roman"/>
          <w:sz w:val="26"/>
          <w:szCs w:val="26"/>
        </w:rPr>
        <w:t>,</w:t>
      </w:r>
      <w:r w:rsidR="002A3B59" w:rsidRPr="00A60A16">
        <w:rPr>
          <w:rFonts w:ascii="Times New Roman" w:hAnsi="Times New Roman" w:cs="Times New Roman"/>
        </w:rPr>
        <w:t xml:space="preserve"> “</w:t>
      </w:r>
      <w:r w:rsidR="002A3B59" w:rsidRPr="00FF35D0">
        <w:rPr>
          <w:rFonts w:ascii="Times New Roman" w:hAnsi="Times New Roman" w:cs="Times New Roman"/>
          <w:i/>
          <w:sz w:val="26"/>
          <w:szCs w:val="26"/>
        </w:rPr>
        <w:t>Vue.js, gọ</w:t>
      </w:r>
      <w:r w:rsidR="002A3B59" w:rsidRPr="004C6674">
        <w:rPr>
          <w:rFonts w:ascii="Times New Roman" w:hAnsi="Times New Roman" w:cs="Times New Roman"/>
          <w:i/>
          <w:sz w:val="26"/>
          <w:szCs w:val="26"/>
        </w:rPr>
        <w:t>i t</w:t>
      </w:r>
      <w:r w:rsidR="002A3B59" w:rsidRPr="00A9201D">
        <w:rPr>
          <w:rFonts w:ascii="Times New Roman" w:hAnsi="Times New Roman" w:cs="Times New Roman"/>
          <w:i/>
          <w:sz w:val="26"/>
          <w:szCs w:val="26"/>
        </w:rPr>
        <w:t>ắt là Vue, là một framework linh động dùng để xây dựng giao diện người dùng. Khác với các framework nguyên khối, Vue được thiết kế từ đầu theo hướng cho phép và khuyến khích việc phát triển ứng dụng theo các bước</w:t>
      </w:r>
      <w:r w:rsidR="00A51D9C" w:rsidRPr="00A9201D">
        <w:rPr>
          <w:rFonts w:ascii="Times New Roman" w:hAnsi="Times New Roman" w:cs="Times New Roman"/>
          <w:i/>
          <w:sz w:val="26"/>
          <w:szCs w:val="26"/>
        </w:rPr>
        <w:t>.</w:t>
      </w:r>
      <w:r w:rsidR="002A3B59" w:rsidRPr="00A60A16">
        <w:rPr>
          <w:rFonts w:ascii="Times New Roman" w:hAnsi="Times New Roman" w:cs="Times New Roman"/>
        </w:rPr>
        <w:t>”</w:t>
      </w:r>
      <w:r w:rsidR="00A51D9C" w:rsidRPr="00A60A16">
        <w:rPr>
          <w:rFonts w:ascii="Times New Roman" w:hAnsi="Times New Roman" w:cs="Times New Roman"/>
        </w:rPr>
        <w:t xml:space="preserve">. </w:t>
      </w:r>
      <w:r w:rsidR="00A51D9C" w:rsidRPr="00FF35D0">
        <w:rPr>
          <w:rFonts w:ascii="Times New Roman" w:hAnsi="Times New Roman" w:cs="Times New Roman"/>
          <w:sz w:val="26"/>
          <w:szCs w:val="26"/>
        </w:rPr>
        <w:t>Trên trang chủ</w:t>
      </w:r>
      <w:r w:rsidR="00A51D9C" w:rsidRPr="004C6674">
        <w:rPr>
          <w:rFonts w:ascii="Times New Roman" w:hAnsi="Times New Roman" w:cs="Times New Roman"/>
          <w:sz w:val="26"/>
          <w:szCs w:val="26"/>
        </w:rPr>
        <w:t xml:space="preserve"> VueJS</w:t>
      </w:r>
      <w:r w:rsidRPr="00A9201D">
        <w:rPr>
          <w:rFonts w:ascii="Times New Roman" w:hAnsi="Times New Roman" w:cs="Times New Roman"/>
          <w:sz w:val="26"/>
          <w:szCs w:val="26"/>
        </w:rPr>
        <w:t xml:space="preserve"> </w:t>
      </w:r>
      <w:sdt>
        <w:sdtPr>
          <w:rPr>
            <w:rFonts w:ascii="Times New Roman" w:hAnsi="Times New Roman" w:cs="Times New Roman"/>
            <w:sz w:val="26"/>
            <w:szCs w:val="26"/>
          </w:rPr>
          <w:id w:val="-699241661"/>
          <w:citation/>
        </w:sdtPr>
        <w:sdtContent>
          <w:r w:rsidRPr="004C6674">
            <w:rPr>
              <w:rFonts w:ascii="Times New Roman" w:hAnsi="Times New Roman" w:cs="Times New Roman"/>
              <w:sz w:val="26"/>
              <w:szCs w:val="26"/>
            </w:rPr>
            <w:fldChar w:fldCharType="begin"/>
          </w:r>
          <w:r w:rsidRPr="00A9201D">
            <w:rPr>
              <w:rFonts w:ascii="Times New Roman" w:hAnsi="Times New Roman" w:cs="Times New Roman"/>
              <w:sz w:val="26"/>
              <w:szCs w:val="26"/>
            </w:rPr>
            <w:instrText xml:space="preserve"> CITATION Tra \l 1033 </w:instrText>
          </w:r>
          <w:r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[22]</w:t>
          </w:r>
          <w:r w:rsidRPr="004C6674">
            <w:rPr>
              <w:rFonts w:ascii="Times New Roman" w:hAnsi="Times New Roman" w:cs="Times New Roman"/>
              <w:sz w:val="26"/>
              <w:szCs w:val="26"/>
            </w:rPr>
            <w:fldChar w:fldCharType="end"/>
          </w:r>
        </w:sdtContent>
      </w:sdt>
      <w:r w:rsidR="00A51D9C" w:rsidRPr="00FF35D0">
        <w:rPr>
          <w:rFonts w:ascii="Times New Roman" w:hAnsi="Times New Roman" w:cs="Times New Roman"/>
          <w:sz w:val="26"/>
          <w:szCs w:val="26"/>
        </w:rPr>
        <w:t>, Vue đượ</w:t>
      </w:r>
      <w:r w:rsidR="00A51D9C" w:rsidRPr="004C6674">
        <w:rPr>
          <w:rFonts w:ascii="Times New Roman" w:hAnsi="Times New Roman" w:cs="Times New Roman"/>
          <w:sz w:val="26"/>
          <w:szCs w:val="26"/>
        </w:rPr>
        <w:t>c đ</w:t>
      </w:r>
      <w:r w:rsidR="00A51D9C" w:rsidRPr="00A9201D">
        <w:rPr>
          <w:rFonts w:ascii="Times New Roman" w:hAnsi="Times New Roman" w:cs="Times New Roman"/>
          <w:sz w:val="26"/>
          <w:szCs w:val="26"/>
        </w:rPr>
        <w:t>ịnh nghĩa như sau</w:t>
      </w:r>
      <w:r w:rsidR="00A51D9C" w:rsidRPr="00A60A16">
        <w:rPr>
          <w:rFonts w:ascii="Times New Roman" w:hAnsi="Times New Roman" w:cs="Times New Roman"/>
        </w:rPr>
        <w:t xml:space="preserve">: </w:t>
      </w:r>
      <w:r w:rsidR="00A51D9C" w:rsidRPr="00FF35D0">
        <w:rPr>
          <w:rFonts w:ascii="Times New Roman" w:hAnsi="Times New Roman" w:cs="Times New Roman"/>
          <w:i/>
          <w:sz w:val="26"/>
          <w:szCs w:val="26"/>
        </w:rPr>
        <w:t>“VueJS - Gọ</w:t>
      </w:r>
      <w:r w:rsidR="00A51D9C" w:rsidRPr="004C6674">
        <w:rPr>
          <w:rFonts w:ascii="Times New Roman" w:hAnsi="Times New Roman" w:cs="Times New Roman"/>
          <w:i/>
          <w:sz w:val="26"/>
          <w:szCs w:val="26"/>
        </w:rPr>
        <w:t>i t</w:t>
      </w:r>
      <w:r w:rsidR="00A51D9C" w:rsidRPr="00A9201D">
        <w:rPr>
          <w:rFonts w:ascii="Times New Roman" w:hAnsi="Times New Roman" w:cs="Times New Roman"/>
          <w:i/>
          <w:sz w:val="26"/>
          <w:szCs w:val="26"/>
        </w:rPr>
        <w:t>ắt là Vue (phát âm là /vjuː/, giống như </w:t>
      </w:r>
      <w:r w:rsidR="00A51D9C" w:rsidRPr="00A9201D">
        <w:rPr>
          <w:rFonts w:ascii="Times New Roman" w:hAnsi="Times New Roman" w:cs="Times New Roman"/>
          <w:b/>
          <w:bCs/>
          <w:i/>
          <w:sz w:val="26"/>
          <w:szCs w:val="26"/>
        </w:rPr>
        <w:t>view</w:t>
      </w:r>
      <w:r w:rsidR="00A51D9C" w:rsidRPr="00A9201D">
        <w:rPr>
          <w:rFonts w:ascii="Times New Roman" w:hAnsi="Times New Roman" w:cs="Times New Roman"/>
          <w:i/>
          <w:sz w:val="26"/>
          <w:szCs w:val="26"/>
        </w:rPr>
        <w:t> trong tiếng Anh), Vue.js là một </w:t>
      </w:r>
      <w:r w:rsidR="00A51D9C" w:rsidRPr="00A9201D">
        <w:rPr>
          <w:rFonts w:ascii="Times New Roman" w:hAnsi="Times New Roman" w:cs="Times New Roman"/>
          <w:b/>
          <w:bCs/>
          <w:i/>
          <w:sz w:val="26"/>
          <w:szCs w:val="26"/>
        </w:rPr>
        <w:t>framework linh động</w:t>
      </w:r>
      <w:r w:rsidR="00A51D9C" w:rsidRPr="00A9201D">
        <w:rPr>
          <w:rFonts w:ascii="Times New Roman" w:hAnsi="Times New Roman" w:cs="Times New Roman"/>
          <w:i/>
          <w:sz w:val="26"/>
          <w:szCs w:val="26"/>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r w:rsidR="001653F3">
        <w:fldChar w:fldCharType="begin"/>
      </w:r>
      <w:r w:rsidR="001653F3">
        <w:instrText xml:space="preserve"> HYPERLINK "https://vi.vuejs.org/v2/guide/single-file-components.html" </w:instrText>
      </w:r>
      <w:r w:rsidR="001653F3">
        <w:fldChar w:fldCharType="separate"/>
      </w:r>
      <w:r w:rsidR="00A51D9C" w:rsidRPr="00A9201D">
        <w:rPr>
          <w:rFonts w:ascii="Times New Roman" w:hAnsi="Times New Roman" w:cs="Times New Roman"/>
          <w:i/>
          <w:sz w:val="26"/>
          <w:szCs w:val="26"/>
        </w:rPr>
        <w:t>SFC (single file components)</w:t>
      </w:r>
      <w:r w:rsidR="001653F3">
        <w:rPr>
          <w:rFonts w:ascii="Times New Roman" w:hAnsi="Times New Roman" w:cs="Times New Roman"/>
          <w:i/>
          <w:sz w:val="26"/>
          <w:szCs w:val="26"/>
        </w:rPr>
        <w:fldChar w:fldCharType="end"/>
      </w:r>
      <w:r w:rsidR="00A51D9C" w:rsidRPr="00FF35D0">
        <w:rPr>
          <w:rFonts w:ascii="Times New Roman" w:hAnsi="Times New Roman" w:cs="Times New Roman"/>
          <w:i/>
          <w:sz w:val="26"/>
          <w:szCs w:val="26"/>
        </w:rPr>
        <w:t> và </w:t>
      </w:r>
      <w:r w:rsidR="001653F3">
        <w:fldChar w:fldCharType="begin"/>
      </w:r>
      <w:r w:rsidR="001653F3">
        <w:instrText xml:space="preserve"> HYPERLINK "https://github.com/vuejs/awesome-vue" \l "components--libraries" \t "_blank" </w:instrText>
      </w:r>
      <w:r w:rsidR="001653F3">
        <w:fldChar w:fldCharType="separate"/>
      </w:r>
      <w:r w:rsidR="00A51D9C" w:rsidRPr="00A9201D">
        <w:rPr>
          <w:rFonts w:ascii="Times New Roman" w:hAnsi="Times New Roman" w:cs="Times New Roman"/>
          <w:i/>
          <w:sz w:val="26"/>
          <w:szCs w:val="26"/>
        </w:rPr>
        <w:t>các thư viện hỗ trợ</w:t>
      </w:r>
      <w:r w:rsidR="001653F3">
        <w:rPr>
          <w:rFonts w:ascii="Times New Roman" w:hAnsi="Times New Roman" w:cs="Times New Roman"/>
          <w:i/>
          <w:sz w:val="26"/>
          <w:szCs w:val="26"/>
        </w:rPr>
        <w:fldChar w:fldCharType="end"/>
      </w:r>
      <w:r w:rsidR="00A51D9C" w:rsidRPr="00FF35D0">
        <w:rPr>
          <w:rFonts w:ascii="Times New Roman" w:hAnsi="Times New Roman" w:cs="Times New Roman"/>
          <w:i/>
          <w:sz w:val="26"/>
          <w:szCs w:val="26"/>
        </w:rPr>
        <w:t>, Vue cũng đáp ứ</w:t>
      </w:r>
      <w:r w:rsidR="00A51D9C" w:rsidRPr="004C6674">
        <w:rPr>
          <w:rFonts w:ascii="Times New Roman" w:hAnsi="Times New Roman" w:cs="Times New Roman"/>
          <w:i/>
          <w:sz w:val="26"/>
          <w:szCs w:val="26"/>
        </w:rPr>
        <w:t>ng đư</w:t>
      </w:r>
      <w:r w:rsidR="00A51D9C" w:rsidRPr="00A9201D">
        <w:rPr>
          <w:rFonts w:ascii="Times New Roman" w:hAnsi="Times New Roman" w:cs="Times New Roman"/>
          <w:i/>
          <w:sz w:val="26"/>
          <w:szCs w:val="26"/>
        </w:rPr>
        <w:t xml:space="preserve">ợc dễ dàng nhu cầu xây dựng </w:t>
      </w:r>
      <w:r w:rsidR="00A51D9C" w:rsidRPr="00A9201D">
        <w:rPr>
          <w:rFonts w:ascii="Times New Roman" w:hAnsi="Times New Roman" w:cs="Times New Roman"/>
          <w:i/>
          <w:sz w:val="26"/>
          <w:szCs w:val="26"/>
        </w:rPr>
        <w:lastRenderedPageBreak/>
        <w:t>những ứng dụng một trang (SPA - Single-Page Applications) với độ phức tạp cao hơn nhiều.</w:t>
      </w:r>
      <w:r w:rsidR="00A51D9C" w:rsidRPr="00A60A16">
        <w:rPr>
          <w:rFonts w:ascii="Times New Roman" w:hAnsi="Times New Roman" w:cs="Times New Roman"/>
        </w:rPr>
        <w:t>”</w:t>
      </w:r>
    </w:p>
    <w:p w14:paraId="1DBBE525" w14:textId="7C845447" w:rsidR="00A51D9C" w:rsidDel="00A01B3A" w:rsidRDefault="009B2345" w:rsidP="00A01B3A">
      <w:pPr>
        <w:ind w:firstLine="720"/>
        <w:jc w:val="both"/>
        <w:rPr>
          <w:del w:id="5781" w:author="TRAN THI LY LY" w:date="2019-06-16T00:14:00Z"/>
          <w:rFonts w:ascii="Times New Roman" w:hAnsi="Times New Roman" w:cs="Times New Roman"/>
          <w:sz w:val="26"/>
          <w:szCs w:val="26"/>
        </w:rPr>
      </w:pPr>
      <w:r w:rsidRPr="00FF35D0">
        <w:rPr>
          <w:rFonts w:ascii="Times New Roman" w:hAnsi="Times New Roman" w:cs="Times New Roman"/>
          <w:sz w:val="26"/>
          <w:szCs w:val="26"/>
        </w:rPr>
        <w:t>Vớ</w:t>
      </w:r>
      <w:r w:rsidRPr="004C6674">
        <w:rPr>
          <w:rFonts w:ascii="Times New Roman" w:hAnsi="Times New Roman" w:cs="Times New Roman"/>
          <w:sz w:val="26"/>
          <w:szCs w:val="26"/>
        </w:rPr>
        <w:t>i vi</w:t>
      </w:r>
      <w:r w:rsidRPr="00A9201D">
        <w:rPr>
          <w:rFonts w:ascii="Times New Roman" w:hAnsi="Times New Roman" w:cs="Times New Roman"/>
          <w:sz w:val="26"/>
          <w:szCs w:val="26"/>
        </w:rPr>
        <w:t xml:space="preserve">ệc áp dụng những kĩ thuật hiên đại, Vue và React đang là hai ngôn ngữ lập trình rất được ưa chuộng hiện nay, do đó chúng tôi muốn thông qua đồ án để tìm hiểu về nền tảng này. Vue và React có những tính năng khá giống nhau, nhưng vì Vue phù hợp hơn với việc học tập và dễ dàng để tiếp cận hơn đối với người mới nên chúng tôi chọn sử dụng Vue cho phần giao diện của chatbot. </w:t>
      </w:r>
    </w:p>
    <w:p w14:paraId="7BA220A6" w14:textId="77777777" w:rsidR="00A01B3A" w:rsidRPr="00A9201D" w:rsidRDefault="00A01B3A">
      <w:pPr>
        <w:ind w:firstLine="720"/>
        <w:jc w:val="both"/>
        <w:rPr>
          <w:ins w:id="5782" w:author="TRAN THI LY LY" w:date="2019-06-16T00:14:00Z"/>
          <w:rFonts w:ascii="Times New Roman" w:hAnsi="Times New Roman" w:cs="Times New Roman"/>
          <w:sz w:val="26"/>
          <w:szCs w:val="26"/>
        </w:rPr>
        <w:pPrChange w:id="5783" w:author="TRAN THI LY LY" w:date="2019-06-15T10:31:00Z">
          <w:pPr>
            <w:ind w:firstLine="720"/>
          </w:pPr>
        </w:pPrChange>
      </w:pPr>
    </w:p>
    <w:p w14:paraId="4C528DBD" w14:textId="77777777" w:rsidR="008464EE" w:rsidRPr="00A9201D" w:rsidRDefault="000B7D86">
      <w:pPr>
        <w:ind w:firstLine="720"/>
        <w:jc w:val="both"/>
        <w:rPr>
          <w:rFonts w:ascii="Times New Roman" w:hAnsi="Times New Roman" w:cs="Times New Roman"/>
          <w:sz w:val="26"/>
          <w:szCs w:val="26"/>
        </w:rPr>
        <w:pPrChange w:id="5784" w:author="TRAN THI LY LY" w:date="2019-06-16T00:14:00Z">
          <w:pPr>
            <w:ind w:firstLine="720"/>
          </w:pPr>
        </w:pPrChange>
      </w:pPr>
      <w:r w:rsidRPr="00A9201D">
        <w:rPr>
          <w:rFonts w:ascii="Times New Roman" w:hAnsi="Times New Roman" w:cs="Times New Roman"/>
          <w:sz w:val="26"/>
          <w:szCs w:val="26"/>
        </w:rPr>
        <w:t>Sau đây là ảnh chụp màn hình một đoạn hội thoại được hỏi trên giao diện chatbot:</w:t>
      </w:r>
    </w:p>
    <w:p w14:paraId="16146893" w14:textId="77777777" w:rsidR="000B7D86" w:rsidRPr="00A9201D" w:rsidRDefault="008464EE">
      <w:pPr>
        <w:ind w:firstLine="720"/>
        <w:jc w:val="both"/>
        <w:rPr>
          <w:rFonts w:ascii="Times New Roman" w:hAnsi="Times New Roman" w:cs="Times New Roman"/>
          <w:sz w:val="26"/>
          <w:szCs w:val="26"/>
        </w:rPr>
        <w:pPrChange w:id="5785" w:author="TRAN THI LY LY" w:date="2019-06-15T10:31:00Z">
          <w:pPr>
            <w:ind w:firstLine="720"/>
          </w:pPr>
        </w:pPrChange>
      </w:pPr>
      <w:r w:rsidRPr="00A60A16">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3BEC62F7" wp14:editId="769D7133">
                <wp:simplePos x="0" y="0"/>
                <wp:positionH relativeFrom="column">
                  <wp:posOffset>-228600</wp:posOffset>
                </wp:positionH>
                <wp:positionV relativeFrom="paragraph">
                  <wp:posOffset>5287645</wp:posOffset>
                </wp:positionV>
                <wp:extent cx="5715000" cy="635"/>
                <wp:effectExtent l="0" t="0" r="0" b="0"/>
                <wp:wrapTopAndBottom/>
                <wp:docPr id="37" name="Hộp Văn bản 37"/>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AF27C1E" w14:textId="70D34FAD" w:rsidR="009E4E78" w:rsidRPr="009451A0" w:rsidRDefault="009E4E78" w:rsidP="008464EE">
                            <w:pPr>
                              <w:pStyle w:val="Chuthich"/>
                              <w:rPr>
                                <w:noProof/>
                              </w:rPr>
                            </w:pPr>
                            <w:bookmarkStart w:id="5786" w:name="_Toc9667941"/>
                            <w:bookmarkStart w:id="5787" w:name="_Toc11537415"/>
                            <w:r>
                              <w:t xml:space="preserve">Hình 4. </w:t>
                            </w:r>
                            <w:ins w:id="5788" w:author="TRAN THI LY LY" w:date="2019-06-16T00:39:00Z">
                              <w:r>
                                <w:t>2</w:t>
                              </w:r>
                            </w:ins>
                            <w:ins w:id="5789" w:author="TRAN THI LY LY" w:date="2019-06-16T00:46:00Z">
                              <w:r>
                                <w:t>1</w:t>
                              </w:r>
                            </w:ins>
                            <w:ins w:id="5790" w:author="TRAN THI LY LY" w:date="2019-06-16T00:39:00Z">
                              <w:r>
                                <w:t xml:space="preserve"> </w:t>
                              </w:r>
                            </w:ins>
                            <w:del w:id="5791"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16</w:delText>
                              </w:r>
                              <w:r w:rsidDel="00B76E6F">
                                <w:rPr>
                                  <w:noProof/>
                                </w:rPr>
                                <w:fldChar w:fldCharType="end"/>
                              </w:r>
                              <w:r w:rsidDel="00B76E6F">
                                <w:delText xml:space="preserve"> </w:delText>
                              </w:r>
                            </w:del>
                            <w:r>
                              <w:t>Ảnh chụp màn hình giao diện chào hỏi và trả lời câu hòi của người dùng có trả về hình ảnh minh họa.</w:t>
                            </w:r>
                            <w:bookmarkEnd w:id="5786"/>
                            <w:bookmarkEnd w:id="5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C62F7" id="Hộp Văn bản 37" o:spid="_x0000_s1078" type="#_x0000_t202" style="position:absolute;left:0;text-align:left;margin-left:-18pt;margin-top:416.35pt;width:45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" stroked="f">
                <v:textbox style="mso-fit-shape-to-text:t" inset="0,0,0,0">
                  <w:txbxContent>
                    <w:p w14:paraId="0AF27C1E" w14:textId="70D34FAD" w:rsidR="009E4E78" w:rsidRPr="009451A0" w:rsidRDefault="009E4E78" w:rsidP="008464EE">
                      <w:pPr>
                        <w:pStyle w:val="Chuthich"/>
                        <w:rPr>
                          <w:noProof/>
                        </w:rPr>
                      </w:pPr>
                      <w:bookmarkStart w:id="5792" w:name="_Toc9667941"/>
                      <w:bookmarkStart w:id="5793" w:name="_Toc11537415"/>
                      <w:r>
                        <w:t xml:space="preserve">Hình 4. </w:t>
                      </w:r>
                      <w:ins w:id="5794" w:author="TRAN THI LY LY" w:date="2019-06-16T00:39:00Z">
                        <w:r>
                          <w:t>2</w:t>
                        </w:r>
                      </w:ins>
                      <w:ins w:id="5795" w:author="TRAN THI LY LY" w:date="2019-06-16T00:46:00Z">
                        <w:r>
                          <w:t>1</w:t>
                        </w:r>
                      </w:ins>
                      <w:ins w:id="5796" w:author="TRAN THI LY LY" w:date="2019-06-16T00:39:00Z">
                        <w:r>
                          <w:t xml:space="preserve"> </w:t>
                        </w:r>
                      </w:ins>
                      <w:del w:id="5797"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16</w:delText>
                        </w:r>
                        <w:r w:rsidDel="00B76E6F">
                          <w:rPr>
                            <w:noProof/>
                          </w:rPr>
                          <w:fldChar w:fldCharType="end"/>
                        </w:r>
                        <w:r w:rsidDel="00B76E6F">
                          <w:delText xml:space="preserve"> </w:delText>
                        </w:r>
                      </w:del>
                      <w:r>
                        <w:t>Ảnh chụp màn hình giao diện chào hỏi và trả lời câu hòi của người dùng có trả về hình ảnh minh họa.</w:t>
                      </w:r>
                      <w:bookmarkEnd w:id="5792"/>
                      <w:bookmarkEnd w:id="5793"/>
                    </w:p>
                  </w:txbxContent>
                </v:textbox>
                <w10:wrap type="topAndBottom"/>
              </v:shape>
            </w:pict>
          </mc:Fallback>
        </mc:AlternateContent>
      </w:r>
      <w:r w:rsidR="001B2E1A" w:rsidRPr="00A60A16">
        <w:rPr>
          <w:rFonts w:ascii="Times New Roman" w:hAnsi="Times New Roman" w:cs="Times New Roman"/>
          <w:noProof/>
        </w:rPr>
        <w:drawing>
          <wp:anchor distT="0" distB="0" distL="114300" distR="114300" simplePos="0" relativeHeight="251680768" behindDoc="0" locked="0" layoutInCell="1" allowOverlap="1" wp14:anchorId="110C98B5" wp14:editId="2B4B0FE0">
            <wp:simplePos x="0" y="0"/>
            <wp:positionH relativeFrom="page">
              <wp:align>center</wp:align>
            </wp:positionH>
            <wp:positionV relativeFrom="paragraph">
              <wp:posOffset>0</wp:posOffset>
            </wp:positionV>
            <wp:extent cx="5715000" cy="5230495"/>
            <wp:effectExtent l="0" t="0" r="0" b="8255"/>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15000" cy="5230495"/>
                    </a:xfrm>
                    <a:prstGeom prst="rect">
                      <a:avLst/>
                    </a:prstGeom>
                  </pic:spPr>
                </pic:pic>
              </a:graphicData>
            </a:graphic>
          </wp:anchor>
        </w:drawing>
      </w:r>
      <w:r w:rsidR="00136CB4" w:rsidRPr="00FF35D0">
        <w:rPr>
          <w:rFonts w:ascii="Times New Roman" w:hAnsi="Times New Roman" w:cs="Times New Roman"/>
          <w:sz w:val="26"/>
          <w:szCs w:val="26"/>
        </w:rPr>
        <w:t>Mặ</w:t>
      </w:r>
      <w:r w:rsidR="00136CB4" w:rsidRPr="004C6674">
        <w:rPr>
          <w:rFonts w:ascii="Times New Roman" w:hAnsi="Times New Roman" w:cs="Times New Roman"/>
          <w:sz w:val="26"/>
          <w:szCs w:val="26"/>
        </w:rPr>
        <w:t>c đ</w:t>
      </w:r>
      <w:r w:rsidR="00136CB4" w:rsidRPr="00A9201D">
        <w:rPr>
          <w:rFonts w:ascii="Times New Roman" w:hAnsi="Times New Roman" w:cs="Times New Roman"/>
          <w:sz w:val="26"/>
          <w:szCs w:val="26"/>
        </w:rPr>
        <w:t>ịnh khi người dùng truy cập vào trang web thì chat bot sẽ chào hỏi như hình trên. Khi người dùng hỏi what is selection, câu trả lời gồm có Response dạng text và image sẽ được hiển thị lên giao diện.</w:t>
      </w:r>
    </w:p>
    <w:p w14:paraId="27FC8BDF" w14:textId="77777777" w:rsidR="00136CB4" w:rsidRPr="00A9201D" w:rsidRDefault="00136CB4" w:rsidP="00136CB4">
      <w:pPr>
        <w:ind w:firstLine="720"/>
        <w:rPr>
          <w:rFonts w:ascii="Times New Roman" w:hAnsi="Times New Roman" w:cs="Times New Roman"/>
          <w:sz w:val="26"/>
          <w:szCs w:val="26"/>
        </w:rPr>
      </w:pPr>
      <w:r w:rsidRPr="00A9201D">
        <w:rPr>
          <w:rFonts w:ascii="Times New Roman" w:hAnsi="Times New Roman" w:cs="Times New Roman"/>
          <w:sz w:val="26"/>
          <w:szCs w:val="26"/>
        </w:rPr>
        <w:t>Response trả về khi gọi API từ back end với câu hỏi What is selection là:</w:t>
      </w:r>
    </w:p>
    <w:p w14:paraId="1E8EB3E5" w14:textId="77777777" w:rsidR="00136CB4" w:rsidRPr="00A9201D" w:rsidRDefault="00136CB4" w:rsidP="00136CB4">
      <w:pPr>
        <w:ind w:firstLine="720"/>
        <w:rPr>
          <w:rFonts w:ascii="Times New Roman" w:hAnsi="Times New Roman" w:cs="Times New Roman"/>
          <w:i/>
          <w:sz w:val="26"/>
          <w:szCs w:val="26"/>
        </w:rPr>
      </w:pPr>
      <w:r w:rsidRPr="00A9201D">
        <w:rPr>
          <w:rFonts w:ascii="Times New Roman" w:hAnsi="Times New Roman" w:cs="Times New Roman"/>
          <w:i/>
          <w:sz w:val="26"/>
          <w:szCs w:val="26"/>
        </w:rPr>
        <w:t>[</w:t>
      </w:r>
    </w:p>
    <w:p w14:paraId="63980F69" w14:textId="77777777" w:rsidR="00136CB4" w:rsidRPr="00A9201D" w:rsidRDefault="00136CB4" w:rsidP="00136CB4">
      <w:pPr>
        <w:ind w:firstLine="720"/>
        <w:rPr>
          <w:rFonts w:ascii="Times New Roman" w:hAnsi="Times New Roman" w:cs="Times New Roman"/>
          <w:i/>
          <w:sz w:val="26"/>
          <w:szCs w:val="26"/>
        </w:rPr>
      </w:pPr>
      <w:r w:rsidRPr="00A9201D">
        <w:rPr>
          <w:rFonts w:ascii="Times New Roman" w:hAnsi="Times New Roman" w:cs="Times New Roman"/>
          <w:i/>
          <w:sz w:val="26"/>
          <w:szCs w:val="26"/>
        </w:rPr>
        <w:t xml:space="preserve">    {</w:t>
      </w:r>
    </w:p>
    <w:p w14:paraId="5B942A53" w14:textId="77777777" w:rsidR="00136CB4" w:rsidRPr="00A9201D" w:rsidRDefault="00136CB4" w:rsidP="00136CB4">
      <w:pPr>
        <w:ind w:firstLine="720"/>
        <w:rPr>
          <w:rFonts w:ascii="Times New Roman" w:hAnsi="Times New Roman" w:cs="Times New Roman"/>
          <w:i/>
          <w:sz w:val="26"/>
          <w:szCs w:val="26"/>
        </w:rPr>
      </w:pPr>
      <w:r w:rsidRPr="00A9201D">
        <w:rPr>
          <w:rFonts w:ascii="Times New Roman" w:hAnsi="Times New Roman" w:cs="Times New Roman"/>
          <w:i/>
          <w:sz w:val="26"/>
          <w:szCs w:val="26"/>
        </w:rPr>
        <w:lastRenderedPageBreak/>
        <w:t xml:space="preserve">        "recipient_id": "default",</w:t>
      </w:r>
    </w:p>
    <w:p w14:paraId="5E28A3AB" w14:textId="77777777" w:rsidR="00136CB4" w:rsidRPr="00A9201D" w:rsidRDefault="00136CB4" w:rsidP="00136CB4">
      <w:pPr>
        <w:ind w:left="720"/>
        <w:rPr>
          <w:rFonts w:ascii="Times New Roman" w:hAnsi="Times New Roman" w:cs="Times New Roman"/>
          <w:i/>
          <w:sz w:val="26"/>
          <w:szCs w:val="26"/>
        </w:rPr>
      </w:pPr>
      <w:r w:rsidRPr="00A9201D">
        <w:rPr>
          <w:rFonts w:ascii="Times New Roman" w:hAnsi="Times New Roman" w:cs="Times New Roman"/>
          <w:i/>
          <w:sz w:val="26"/>
          <w:szCs w:val="26"/>
        </w:rPr>
        <w:t xml:space="preserve">        "text": "[{'respone': 'A selection is a part of an image selected for manipulation of any kind—duplication in a layer, color correction, deletion, rotation, and so on. The selection consists of all the pixels—fully or partially selected—contained within the selection boundary.'}, {'image': 'data:image/png;base64,iVBORw0KGgoAAAANSUhEUgAAAroAAAGcCAYAAAA24AOvAAAAAXNSR0IArs4c6QAAAARnQU1BAACxjwv8YQUAAAAJcEhZcwAADsMAAA7DAcdvqGQAANUTSURBVHhe7L3fk2VXcSY6/5Oe+kERinAEEX7gCb1YEY6wwg+jIMIyAmRsZDDIeLCwsYaZ0dhxucLDaHxtBR6PsI2Fzchj2eJeLI+Hbv1sAWpAUgsJNUhq1D+qu7r3XZk7v9xf5l77VHV3VdepU/lFZKzML7/MfX6stc6qU6fq/JuhUCgUCoVCoVDYQNRBt1AoFAqFQqGwkaiDbqFQKBQKhUJh…..’}]”</w:t>
      </w:r>
    </w:p>
    <w:p w14:paraId="581BB814" w14:textId="77777777" w:rsidR="00136CB4" w:rsidRPr="00A9201D" w:rsidRDefault="00136CB4" w:rsidP="00136CB4">
      <w:pPr>
        <w:ind w:left="720"/>
        <w:rPr>
          <w:rFonts w:ascii="Times New Roman" w:hAnsi="Times New Roman" w:cs="Times New Roman"/>
          <w:i/>
          <w:sz w:val="26"/>
          <w:szCs w:val="26"/>
        </w:rPr>
      </w:pPr>
      <w:r w:rsidRPr="00A9201D">
        <w:rPr>
          <w:rFonts w:ascii="Times New Roman" w:hAnsi="Times New Roman" w:cs="Times New Roman"/>
          <w:i/>
          <w:sz w:val="26"/>
          <w:szCs w:val="26"/>
        </w:rPr>
        <w:t>}</w:t>
      </w:r>
    </w:p>
    <w:p w14:paraId="3A71B2C1" w14:textId="77777777" w:rsidR="00136CB4" w:rsidRPr="00A9201D" w:rsidRDefault="00136CB4" w:rsidP="00136CB4">
      <w:pPr>
        <w:rPr>
          <w:rFonts w:ascii="Times New Roman" w:hAnsi="Times New Roman" w:cs="Times New Roman"/>
          <w:i/>
          <w:sz w:val="26"/>
          <w:szCs w:val="26"/>
        </w:rPr>
      </w:pPr>
      <w:r w:rsidRPr="00A9201D">
        <w:rPr>
          <w:rFonts w:ascii="Times New Roman" w:hAnsi="Times New Roman" w:cs="Times New Roman"/>
          <w:i/>
          <w:sz w:val="26"/>
          <w:szCs w:val="26"/>
        </w:rPr>
        <w:t>]</w:t>
      </w:r>
    </w:p>
    <w:p w14:paraId="36E367A3" w14:textId="77777777" w:rsidR="008464EE" w:rsidRPr="00A60A16" w:rsidRDefault="00136CB4" w:rsidP="008464EE">
      <w:pPr>
        <w:keepNext/>
        <w:rPr>
          <w:rFonts w:ascii="Times New Roman" w:hAnsi="Times New Roman" w:cs="Times New Roman"/>
        </w:rPr>
      </w:pPr>
      <w:r w:rsidRPr="00A60A16">
        <w:rPr>
          <w:rFonts w:ascii="Times New Roman" w:hAnsi="Times New Roman" w:cs="Times New Roman"/>
          <w:noProof/>
        </w:rPr>
        <w:drawing>
          <wp:inline distT="0" distB="0" distL="0" distR="0" wp14:anchorId="79ACE016" wp14:editId="781D926B">
            <wp:extent cx="5438775" cy="2118593"/>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7810" cy="2122112"/>
                    </a:xfrm>
                    <a:prstGeom prst="rect">
                      <a:avLst/>
                    </a:prstGeom>
                  </pic:spPr>
                </pic:pic>
              </a:graphicData>
            </a:graphic>
          </wp:inline>
        </w:drawing>
      </w:r>
    </w:p>
    <w:p w14:paraId="4D0BA3AB" w14:textId="455DFE56" w:rsidR="00136CB4" w:rsidRPr="00A9201D" w:rsidRDefault="008464EE" w:rsidP="008464EE">
      <w:pPr>
        <w:pStyle w:val="Chuthich"/>
        <w:rPr>
          <w:rFonts w:cs="Times New Roman"/>
          <w:szCs w:val="26"/>
        </w:rPr>
      </w:pPr>
      <w:bookmarkStart w:id="5798" w:name="_Toc9667942"/>
      <w:bookmarkStart w:id="5799" w:name="_Toc11537416"/>
      <w:r w:rsidRPr="00FF35D0">
        <w:rPr>
          <w:rFonts w:cs="Times New Roman"/>
        </w:rPr>
        <w:t xml:space="preserve">Hình 4. </w:t>
      </w:r>
      <w:ins w:id="5800" w:author="TRAN THI LY LY" w:date="2019-06-16T00:39:00Z">
        <w:r w:rsidR="00B76E6F">
          <w:rPr>
            <w:rFonts w:cs="Times New Roman"/>
          </w:rPr>
          <w:t>2</w:t>
        </w:r>
      </w:ins>
      <w:ins w:id="5801" w:author="TRAN THI LY LY" w:date="2019-06-16T00:46:00Z">
        <w:r w:rsidR="00B76E6F">
          <w:rPr>
            <w:rFonts w:cs="Times New Roman"/>
          </w:rPr>
          <w:t>2</w:t>
        </w:r>
      </w:ins>
      <w:ins w:id="5802" w:author="TRAN THI LY LY" w:date="2019-06-16T00:39:00Z">
        <w:r w:rsidR="00B76E6F">
          <w:rPr>
            <w:rFonts w:cs="Times New Roman"/>
          </w:rPr>
          <w:t xml:space="preserve"> </w:t>
        </w:r>
      </w:ins>
      <w:del w:id="5803" w:author="TRAN THI LY LY" w:date="2019-06-16T00:39: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17</w:delText>
        </w:r>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rPr>
        <w:t>Mộ</w:t>
      </w:r>
      <w:r w:rsidRPr="004C6674">
        <w:rPr>
          <w:rFonts w:cs="Times New Roman"/>
        </w:rPr>
        <w:t>t ph</w:t>
      </w:r>
      <w:r w:rsidRPr="00C85AB0">
        <w:rPr>
          <w:rFonts w:cs="Times New Roman"/>
        </w:rPr>
        <w:t>ầ</w:t>
      </w:r>
      <w:r w:rsidRPr="00A15433">
        <w:rPr>
          <w:rFonts w:cs="Times New Roman"/>
        </w:rPr>
        <w:t>n đoạ</w:t>
      </w:r>
      <w:r w:rsidRPr="000B797C">
        <w:rPr>
          <w:rFonts w:cs="Times New Roman"/>
        </w:rPr>
        <w:t>n code g</w:t>
      </w:r>
      <w:r w:rsidRPr="00920C63">
        <w:rPr>
          <w:rFonts w:cs="Times New Roman"/>
        </w:rPr>
        <w:t>ọi API từ</w:t>
      </w:r>
      <w:r w:rsidRPr="00DF05B9">
        <w:rPr>
          <w:rFonts w:cs="Times New Roman"/>
        </w:rPr>
        <w:t xml:space="preserve"> server backend</w:t>
      </w:r>
      <w:bookmarkEnd w:id="5798"/>
      <w:bookmarkEnd w:id="5799"/>
    </w:p>
    <w:p w14:paraId="5292AD96" w14:textId="77777777" w:rsidR="001B2E1A" w:rsidRPr="00A9201D" w:rsidRDefault="00B500D2">
      <w:pPr>
        <w:ind w:firstLine="720"/>
        <w:jc w:val="both"/>
        <w:rPr>
          <w:rFonts w:ascii="Times New Roman" w:hAnsi="Times New Roman" w:cs="Times New Roman"/>
          <w:sz w:val="26"/>
          <w:szCs w:val="26"/>
        </w:rPr>
        <w:pPrChange w:id="5804" w:author="TRAN THI LY LY" w:date="2019-06-15T10:31:00Z">
          <w:pPr>
            <w:ind w:firstLine="720"/>
          </w:pPr>
        </w:pPrChange>
      </w:pPr>
      <w:r w:rsidRPr="00A9201D">
        <w:rPr>
          <w:rFonts w:ascii="Times New Roman" w:hAnsi="Times New Roman" w:cs="Times New Roman"/>
          <w:sz w:val="26"/>
          <w:szCs w:val="26"/>
        </w:rPr>
        <w:t>C</w:t>
      </w:r>
      <w:r w:rsidR="00136CB4" w:rsidRPr="00A9201D">
        <w:rPr>
          <w:rFonts w:ascii="Times New Roman" w:hAnsi="Times New Roman" w:cs="Times New Roman"/>
          <w:sz w:val="26"/>
          <w:szCs w:val="26"/>
        </w:rPr>
        <w:t xml:space="preserve">húng tôi sử dụng RASA làm backend luôn </w:t>
      </w:r>
      <w:r w:rsidRPr="00A9201D">
        <w:rPr>
          <w:rFonts w:ascii="Times New Roman" w:hAnsi="Times New Roman" w:cs="Times New Roman"/>
          <w:sz w:val="26"/>
          <w:szCs w:val="26"/>
        </w:rPr>
        <w:t xml:space="preserve">mà không thêm một server xử lí khác nên không thể trả về một format JSON qua API được, chúng tôi tạo một chuỗi data có dạng json gán vào biến text như trên. Vì vậy sau khi lấy response về từ API chúng tôi tiến hành xử lý chuỗi này và dùng lệnh JSON.parse() để chuyển đổi kiểu string sang dạng object JSON. Sau đó tiến hành lấy phân tích trong text có những kiểu biến nào mà xử lí và hiển thị lên giao diện. Ví dụ trên ta có ‘response’ và ‘image’ sẽ được hiển thị lên giao diện. Những biến khác có thể là ‘video’, ‘process’, ‘talk’, … tùy </w:t>
      </w:r>
      <w:r w:rsidRPr="00A9201D">
        <w:rPr>
          <w:rFonts w:ascii="Times New Roman" w:hAnsi="Times New Roman" w:cs="Times New Roman"/>
          <w:sz w:val="26"/>
          <w:szCs w:val="26"/>
        </w:rPr>
        <w:lastRenderedPageBreak/>
        <w:t xml:space="preserve">vào loại biến sẽ có cách hiển thị và lời </w:t>
      </w:r>
      <w:r w:rsidR="00E80AD8" w:rsidRPr="00A9201D">
        <w:rPr>
          <w:rFonts w:ascii="Times New Roman" w:hAnsi="Times New Roman" w:cs="Times New Roman"/>
          <w:sz w:val="26"/>
          <w:szCs w:val="26"/>
        </w:rPr>
        <w:t xml:space="preserve">dẫn </w:t>
      </w:r>
      <w:r w:rsidRPr="00A9201D">
        <w:rPr>
          <w:rFonts w:ascii="Times New Roman" w:hAnsi="Times New Roman" w:cs="Times New Roman"/>
          <w:sz w:val="26"/>
          <w:szCs w:val="26"/>
        </w:rPr>
        <w:t>khác nhau. Dưới đây là một số h</w:t>
      </w:r>
      <w:r w:rsidR="00E80AD8" w:rsidRPr="00A9201D">
        <w:rPr>
          <w:rFonts w:ascii="Times New Roman" w:hAnsi="Times New Roman" w:cs="Times New Roman"/>
          <w:sz w:val="26"/>
          <w:szCs w:val="26"/>
        </w:rPr>
        <w:t>ì</w:t>
      </w:r>
      <w:r w:rsidRPr="00A9201D">
        <w:rPr>
          <w:rFonts w:ascii="Times New Roman" w:hAnsi="Times New Roman" w:cs="Times New Roman"/>
          <w:sz w:val="26"/>
          <w:szCs w:val="26"/>
        </w:rPr>
        <w:t xml:space="preserve">nh ảnh minh họa: </w:t>
      </w:r>
    </w:p>
    <w:p w14:paraId="601A44DB" w14:textId="77777777" w:rsidR="001B2E1A" w:rsidRPr="00A9201D" w:rsidRDefault="001B2E1A" w:rsidP="00A51D9C">
      <w:pPr>
        <w:ind w:firstLine="720"/>
        <w:rPr>
          <w:rFonts w:ascii="Times New Roman" w:hAnsi="Times New Roman" w:cs="Times New Roman"/>
          <w:sz w:val="26"/>
          <w:szCs w:val="26"/>
        </w:rPr>
      </w:pPr>
    </w:p>
    <w:p w14:paraId="6AD07EF1" w14:textId="77777777" w:rsidR="001B2E1A" w:rsidRPr="00FF35D0" w:rsidRDefault="009C3EBA" w:rsidP="00A51D9C">
      <w:pPr>
        <w:ind w:firstLine="720"/>
        <w:rPr>
          <w:rFonts w:ascii="Times New Roman" w:hAnsi="Times New Roman" w:cs="Times New Roman"/>
          <w:sz w:val="26"/>
          <w:szCs w:val="26"/>
        </w:rPr>
      </w:pPr>
      <w:r w:rsidRPr="00A60A16">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186F867" wp14:editId="51F43FB0">
                <wp:simplePos x="0" y="0"/>
                <wp:positionH relativeFrom="column">
                  <wp:posOffset>47625</wp:posOffset>
                </wp:positionH>
                <wp:positionV relativeFrom="paragraph">
                  <wp:posOffset>5193665</wp:posOffset>
                </wp:positionV>
                <wp:extent cx="5715000" cy="635"/>
                <wp:effectExtent l="0" t="0" r="0" b="0"/>
                <wp:wrapSquare wrapText="bothSides"/>
                <wp:docPr id="38" name="Hộp Văn bản 38"/>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14268B4" w14:textId="20D02510" w:rsidR="009E4E78" w:rsidRPr="00B76A41" w:rsidRDefault="009E4E78" w:rsidP="009C3EBA">
                            <w:pPr>
                              <w:pStyle w:val="Chuthich"/>
                              <w:rPr>
                                <w:noProof/>
                              </w:rPr>
                            </w:pPr>
                            <w:bookmarkStart w:id="5805" w:name="_Toc9667943"/>
                            <w:bookmarkStart w:id="5806" w:name="_Toc11537417"/>
                            <w:r>
                              <w:t xml:space="preserve">Hình 4. </w:t>
                            </w:r>
                            <w:ins w:id="5807" w:author="TRAN THI LY LY" w:date="2019-06-16T00:39:00Z">
                              <w:r>
                                <w:t>2</w:t>
                              </w:r>
                            </w:ins>
                            <w:ins w:id="5808" w:author="TRAN THI LY LY" w:date="2019-06-16T00:46:00Z">
                              <w:r>
                                <w:t>3</w:t>
                              </w:r>
                            </w:ins>
                            <w:ins w:id="5809" w:author="TRAN THI LY LY" w:date="2019-06-16T00:39:00Z">
                              <w:r>
                                <w:t xml:space="preserve"> </w:t>
                              </w:r>
                            </w:ins>
                            <w:del w:id="5810"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18</w:delText>
                              </w:r>
                              <w:r w:rsidDel="00B76E6F">
                                <w:rPr>
                                  <w:noProof/>
                                </w:rPr>
                                <w:fldChar w:fldCharType="end"/>
                              </w:r>
                              <w:r w:rsidDel="00B76E6F">
                                <w:delText xml:space="preserve"> </w:delText>
                              </w:r>
                            </w:del>
                            <w:r>
                              <w:t>Ảnh chụp màn hình giao diện chat khi người dùng hỏi một câu hỏi how gồm nhiều cách xử lý khác nhau.</w:t>
                            </w:r>
                            <w:bookmarkEnd w:id="5805"/>
                            <w:bookmarkEnd w:id="5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6F867" id="Hộp Văn bản 38" o:spid="_x0000_s1079" type="#_x0000_t202" style="position:absolute;left:0;text-align:left;margin-left:3.75pt;margin-top:408.95pt;width:450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" stroked="f">
                <v:textbox style="mso-fit-shape-to-text:t" inset="0,0,0,0">
                  <w:txbxContent>
                    <w:p w14:paraId="214268B4" w14:textId="20D02510" w:rsidR="009E4E78" w:rsidRPr="00B76A41" w:rsidRDefault="009E4E78" w:rsidP="009C3EBA">
                      <w:pPr>
                        <w:pStyle w:val="Chuthich"/>
                        <w:rPr>
                          <w:noProof/>
                        </w:rPr>
                      </w:pPr>
                      <w:bookmarkStart w:id="5811" w:name="_Toc9667943"/>
                      <w:bookmarkStart w:id="5812" w:name="_Toc11537417"/>
                      <w:r>
                        <w:t xml:space="preserve">Hình 4. </w:t>
                      </w:r>
                      <w:ins w:id="5813" w:author="TRAN THI LY LY" w:date="2019-06-16T00:39:00Z">
                        <w:r>
                          <w:t>2</w:t>
                        </w:r>
                      </w:ins>
                      <w:ins w:id="5814" w:author="TRAN THI LY LY" w:date="2019-06-16T00:46:00Z">
                        <w:r>
                          <w:t>3</w:t>
                        </w:r>
                      </w:ins>
                      <w:ins w:id="5815" w:author="TRAN THI LY LY" w:date="2019-06-16T00:39:00Z">
                        <w:r>
                          <w:t xml:space="preserve"> </w:t>
                        </w:r>
                      </w:ins>
                      <w:del w:id="5816" w:author="TRAN THI LY LY" w:date="2019-06-16T00:39:00Z">
                        <w:r w:rsidDel="00B76E6F">
                          <w:fldChar w:fldCharType="begin"/>
                        </w:r>
                        <w:r w:rsidDel="00B76E6F">
                          <w:delInstrText xml:space="preserve"> SEQ Hình_4. \* ARABIC </w:delInstrText>
                        </w:r>
                        <w:r w:rsidDel="00B76E6F">
                          <w:fldChar w:fldCharType="separate"/>
                        </w:r>
                        <w:r w:rsidDel="00B76E6F">
                          <w:rPr>
                            <w:noProof/>
                          </w:rPr>
                          <w:delText>18</w:delText>
                        </w:r>
                        <w:r w:rsidDel="00B76E6F">
                          <w:rPr>
                            <w:noProof/>
                          </w:rPr>
                          <w:fldChar w:fldCharType="end"/>
                        </w:r>
                        <w:r w:rsidDel="00B76E6F">
                          <w:delText xml:space="preserve"> </w:delText>
                        </w:r>
                      </w:del>
                      <w:r>
                        <w:t>Ảnh chụp màn hình giao diện chat khi người dùng hỏi một câu hỏi how gồm nhiều cách xử lý khác nhau.</w:t>
                      </w:r>
                      <w:bookmarkEnd w:id="5811"/>
                      <w:bookmarkEnd w:id="5812"/>
                    </w:p>
                  </w:txbxContent>
                </v:textbox>
                <w10:wrap type="square"/>
              </v:shape>
            </w:pict>
          </mc:Fallback>
        </mc:AlternateContent>
      </w:r>
      <w:r w:rsidR="001B2E1A" w:rsidRPr="00A60A16">
        <w:rPr>
          <w:rFonts w:ascii="Times New Roman" w:hAnsi="Times New Roman" w:cs="Times New Roman"/>
          <w:noProof/>
        </w:rPr>
        <w:drawing>
          <wp:anchor distT="0" distB="0" distL="114300" distR="114300" simplePos="0" relativeHeight="251681792" behindDoc="0" locked="0" layoutInCell="1" allowOverlap="1" wp14:anchorId="223C2C97" wp14:editId="798754AD">
            <wp:simplePos x="0" y="0"/>
            <wp:positionH relativeFrom="page">
              <wp:posOffset>1304925</wp:posOffset>
            </wp:positionH>
            <wp:positionV relativeFrom="paragraph">
              <wp:posOffset>0</wp:posOffset>
            </wp:positionV>
            <wp:extent cx="5715000" cy="5136515"/>
            <wp:effectExtent l="0" t="0" r="0" b="6985"/>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15000" cy="5136515"/>
                    </a:xfrm>
                    <a:prstGeom prst="rect">
                      <a:avLst/>
                    </a:prstGeom>
                  </pic:spPr>
                </pic:pic>
              </a:graphicData>
            </a:graphic>
          </wp:anchor>
        </w:drawing>
      </w:r>
    </w:p>
    <w:p w14:paraId="5BA2C747" w14:textId="77777777" w:rsidR="009C3EBA" w:rsidRPr="00A60A16" w:rsidRDefault="001B2E1A" w:rsidP="009C3EBA">
      <w:pPr>
        <w:keepNext/>
        <w:rPr>
          <w:rFonts w:ascii="Times New Roman" w:hAnsi="Times New Roman" w:cs="Times New Roman"/>
        </w:rPr>
      </w:pPr>
      <w:r w:rsidRPr="00A60A16">
        <w:rPr>
          <w:rFonts w:ascii="Times New Roman" w:hAnsi="Times New Roman" w:cs="Times New Roman"/>
          <w:noProof/>
        </w:rPr>
        <w:lastRenderedPageBreak/>
        <w:drawing>
          <wp:inline distT="0" distB="0" distL="0" distR="0" wp14:anchorId="57C8570C" wp14:editId="3BC05E45">
            <wp:extent cx="5715000" cy="5080000"/>
            <wp:effectExtent l="0" t="0" r="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5080000"/>
                    </a:xfrm>
                    <a:prstGeom prst="rect">
                      <a:avLst/>
                    </a:prstGeom>
                  </pic:spPr>
                </pic:pic>
              </a:graphicData>
            </a:graphic>
          </wp:inline>
        </w:drawing>
      </w:r>
    </w:p>
    <w:p w14:paraId="0EC3E602" w14:textId="3C2C8F53" w:rsidR="000B7D86" w:rsidRPr="00A9201D" w:rsidRDefault="009C3EBA" w:rsidP="009C3EBA">
      <w:pPr>
        <w:pStyle w:val="Chuthich"/>
        <w:rPr>
          <w:rFonts w:cs="Times New Roman"/>
          <w:szCs w:val="26"/>
        </w:rPr>
      </w:pPr>
      <w:bookmarkStart w:id="5817" w:name="_Toc9667944"/>
      <w:bookmarkStart w:id="5818" w:name="_Toc11537418"/>
      <w:r w:rsidRPr="00FF35D0">
        <w:rPr>
          <w:rFonts w:cs="Times New Roman"/>
        </w:rPr>
        <w:t xml:space="preserve">Hình 4. </w:t>
      </w:r>
      <w:ins w:id="5819" w:author="TRAN THI LY LY" w:date="2019-06-16T00:40:00Z">
        <w:r w:rsidR="00B76E6F">
          <w:rPr>
            <w:rFonts w:cs="Times New Roman"/>
          </w:rPr>
          <w:t>2</w:t>
        </w:r>
      </w:ins>
      <w:ins w:id="5820" w:author="TRAN THI LY LY" w:date="2019-06-16T00:46:00Z">
        <w:r w:rsidR="00B76E6F">
          <w:rPr>
            <w:rFonts w:cs="Times New Roman"/>
          </w:rPr>
          <w:t>4</w:t>
        </w:r>
      </w:ins>
      <w:ins w:id="5821" w:author="TRAN THI LY LY" w:date="2019-06-16T00:40:00Z">
        <w:r w:rsidR="00B76E6F">
          <w:rPr>
            <w:rFonts w:cs="Times New Roman"/>
          </w:rPr>
          <w:t xml:space="preserve"> </w:t>
        </w:r>
      </w:ins>
      <w:del w:id="5822" w:author="TRAN THI LY LY" w:date="2019-06-16T00:40: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19</w:delText>
        </w:r>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rPr>
        <w:t>Ả</w:t>
      </w:r>
      <w:r w:rsidRPr="004C6674">
        <w:rPr>
          <w:rFonts w:cs="Times New Roman"/>
        </w:rPr>
        <w:t>nh ch</w:t>
      </w:r>
      <w:r w:rsidRPr="00C85AB0">
        <w:rPr>
          <w:rFonts w:cs="Times New Roman"/>
        </w:rPr>
        <w:t>ụ</w:t>
      </w:r>
      <w:r w:rsidRPr="00A15433">
        <w:rPr>
          <w:rFonts w:cs="Times New Roman"/>
        </w:rPr>
        <w:t>p màn hình giao diệ</w:t>
      </w:r>
      <w:r w:rsidRPr="000B797C">
        <w:rPr>
          <w:rFonts w:cs="Times New Roman"/>
        </w:rPr>
        <w:t>n chatbot tr</w:t>
      </w:r>
      <w:r w:rsidRPr="00920C63">
        <w:rPr>
          <w:rFonts w:cs="Times New Roman"/>
        </w:rPr>
        <w:t>ả lờ</w:t>
      </w:r>
      <w:r w:rsidRPr="00DF05B9">
        <w:rPr>
          <w:rFonts w:cs="Times New Roman"/>
        </w:rPr>
        <w:t>i cách xử</w:t>
      </w:r>
      <w:r w:rsidRPr="00A60A16">
        <w:rPr>
          <w:rFonts w:cs="Times New Roman"/>
        </w:rPr>
        <w:t xml:space="preserve"> lí gồm 4 bước, trả lời câu hỏi có video hướng dẫn và trả lời câu hỏi thiếu dữ liệu.</w:t>
      </w:r>
      <w:bookmarkEnd w:id="5817"/>
      <w:bookmarkEnd w:id="5818"/>
    </w:p>
    <w:p w14:paraId="0C5B8DD5" w14:textId="77777777" w:rsidR="009C3EBA" w:rsidRPr="00A60A16" w:rsidRDefault="00136CB4" w:rsidP="009C3EBA">
      <w:pPr>
        <w:keepNext/>
        <w:rPr>
          <w:rFonts w:ascii="Times New Roman" w:hAnsi="Times New Roman" w:cs="Times New Roman"/>
        </w:rPr>
      </w:pPr>
      <w:r w:rsidRPr="00A60A16">
        <w:rPr>
          <w:rFonts w:ascii="Times New Roman" w:hAnsi="Times New Roman" w:cs="Times New Roman"/>
          <w:noProof/>
        </w:rPr>
        <w:lastRenderedPageBreak/>
        <w:drawing>
          <wp:inline distT="0" distB="0" distL="0" distR="0" wp14:anchorId="5DED6105" wp14:editId="76AFE27E">
            <wp:extent cx="5715000" cy="503809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5000" cy="5038090"/>
                    </a:xfrm>
                    <a:prstGeom prst="rect">
                      <a:avLst/>
                    </a:prstGeom>
                  </pic:spPr>
                </pic:pic>
              </a:graphicData>
            </a:graphic>
          </wp:inline>
        </w:drawing>
      </w:r>
    </w:p>
    <w:p w14:paraId="2F5CD336" w14:textId="3AA97BD2" w:rsidR="001B2E1A" w:rsidRPr="00A9201D" w:rsidRDefault="009C3EBA" w:rsidP="009C3EBA">
      <w:pPr>
        <w:pStyle w:val="Chuthich"/>
        <w:rPr>
          <w:rFonts w:cs="Times New Roman"/>
          <w:szCs w:val="26"/>
        </w:rPr>
      </w:pPr>
      <w:bookmarkStart w:id="5823" w:name="_Toc9667945"/>
      <w:bookmarkStart w:id="5824" w:name="_Toc11537419"/>
      <w:r w:rsidRPr="00FF35D0">
        <w:rPr>
          <w:rFonts w:cs="Times New Roman"/>
        </w:rPr>
        <w:t xml:space="preserve">Hình 4. </w:t>
      </w:r>
      <w:r w:rsidR="00A9201D" w:rsidRPr="00FF35D0">
        <w:rPr>
          <w:rFonts w:cs="Times New Roman"/>
        </w:rPr>
        <w:fldChar w:fldCharType="begin"/>
      </w:r>
      <w:r w:rsidR="00A9201D" w:rsidRPr="00A60A16">
        <w:rPr>
          <w:rFonts w:cs="Times New Roman"/>
        </w:rPr>
        <w:instrText xml:space="preserve"> SEQ Hình_4. \* ARABIC </w:instrText>
      </w:r>
      <w:r w:rsidR="00A9201D" w:rsidRPr="00FF35D0">
        <w:rPr>
          <w:rFonts w:cs="Times New Roman"/>
        </w:rPr>
        <w:fldChar w:fldCharType="separate"/>
      </w:r>
      <w:ins w:id="5825" w:author="TRAN THI LY LY" w:date="2019-06-20T23:47:00Z">
        <w:r w:rsidR="00887B15">
          <w:rPr>
            <w:rFonts w:cs="Times New Roman"/>
            <w:noProof/>
          </w:rPr>
          <w:t>12</w:t>
        </w:r>
      </w:ins>
      <w:del w:id="5826" w:author="TRAN THI LY LY" w:date="2019-06-20T23:47:00Z">
        <w:r w:rsidR="00D0490F" w:rsidDel="00887B15">
          <w:rPr>
            <w:rFonts w:cs="Times New Roman"/>
            <w:noProof/>
          </w:rPr>
          <w:delText>2</w:delText>
        </w:r>
      </w:del>
      <w:del w:id="5827" w:author="TRAN THI LY LY" w:date="2019-06-16T00:40:00Z">
        <w:r w:rsidR="00D0490F" w:rsidDel="00B76E6F">
          <w:rPr>
            <w:rFonts w:cs="Times New Roman"/>
            <w:noProof/>
          </w:rPr>
          <w:delText>0</w:delText>
        </w:r>
      </w:del>
      <w:r w:rsidR="00A9201D" w:rsidRPr="00FF35D0">
        <w:rPr>
          <w:rFonts w:cs="Times New Roman"/>
          <w:noProof/>
        </w:rPr>
        <w:fldChar w:fldCharType="end"/>
      </w:r>
      <w:ins w:id="5828" w:author="TRAN THI LY LY" w:date="2019-06-16T00:46:00Z">
        <w:r w:rsidR="00B76E6F">
          <w:rPr>
            <w:rFonts w:cs="Times New Roman"/>
            <w:noProof/>
          </w:rPr>
          <w:t>5</w:t>
        </w:r>
      </w:ins>
      <w:r w:rsidRPr="00FF35D0">
        <w:rPr>
          <w:rFonts w:cs="Times New Roman"/>
        </w:rPr>
        <w:t xml:space="preserve"> Ả</w:t>
      </w:r>
      <w:r w:rsidRPr="004C6674">
        <w:rPr>
          <w:rFonts w:cs="Times New Roman"/>
        </w:rPr>
        <w:t>nh ch</w:t>
      </w:r>
      <w:r w:rsidRPr="00C85AB0">
        <w:rPr>
          <w:rFonts w:cs="Times New Roman"/>
        </w:rPr>
        <w:t>ụ</w:t>
      </w:r>
      <w:r w:rsidRPr="00A15433">
        <w:rPr>
          <w:rFonts w:cs="Times New Roman"/>
        </w:rPr>
        <w:t>p giao diệ</w:t>
      </w:r>
      <w:r w:rsidRPr="000B797C">
        <w:rPr>
          <w:rFonts w:cs="Times New Roman"/>
        </w:rPr>
        <w:t>n chatbot đưa ra câu tr</w:t>
      </w:r>
      <w:r w:rsidRPr="00060118">
        <w:rPr>
          <w:rFonts w:cs="Times New Roman"/>
        </w:rPr>
        <w:t>ả</w:t>
      </w:r>
      <w:r w:rsidRPr="00920C63">
        <w:rPr>
          <w:rFonts w:cs="Times New Roman"/>
        </w:rPr>
        <w:t xml:space="preserve"> lời có hình </w:t>
      </w:r>
      <w:r w:rsidRPr="00DF05B9">
        <w:rPr>
          <w:rFonts w:cs="Times New Roman"/>
        </w:rPr>
        <w:t>ảnh sau khi ngư</w:t>
      </w:r>
      <w:r w:rsidRPr="00A60A16">
        <w:rPr>
          <w:rFonts w:cs="Times New Roman"/>
        </w:rPr>
        <w:t>ời dùng xác nhận lại câu hỏi thiếu dữ kiện ở hình 4.18 và chào kết thúc đoạn hội thoại</w:t>
      </w:r>
      <w:bookmarkEnd w:id="5823"/>
      <w:bookmarkEnd w:id="5824"/>
    </w:p>
    <w:p w14:paraId="171F8640" w14:textId="77777777" w:rsidR="00136CB4" w:rsidRPr="00A9201D" w:rsidRDefault="00136CB4" w:rsidP="001B2E1A">
      <w:pPr>
        <w:rPr>
          <w:rFonts w:ascii="Times New Roman" w:hAnsi="Times New Roman" w:cs="Times New Roman"/>
          <w:sz w:val="26"/>
          <w:szCs w:val="26"/>
        </w:rPr>
      </w:pPr>
    </w:p>
    <w:p w14:paraId="2F6E119A" w14:textId="506C595F" w:rsidR="00652374" w:rsidRDefault="0054259B">
      <w:pPr>
        <w:pStyle w:val="u2"/>
        <w:rPr>
          <w:ins w:id="5829" w:author="Ly Tran Thi Ly" w:date="2019-06-20T18:07:00Z"/>
        </w:rPr>
      </w:pPr>
      <w:bookmarkStart w:id="5830" w:name="_Toc11966340"/>
      <w:r w:rsidRPr="00A9201D">
        <w:t>4</w:t>
      </w:r>
      <w:r w:rsidR="00C3204F" w:rsidRPr="00A9201D">
        <w:t xml:space="preserve">.3 </w:t>
      </w:r>
      <w:commentRangeStart w:id="5831"/>
      <w:del w:id="5832" w:author="TRAN THI LY LY" w:date="2019-06-17T22:25:00Z">
        <w:r w:rsidR="00C3204F" w:rsidRPr="00A9201D" w:rsidDel="00D728D7">
          <w:delText>Deploy, public</w:delText>
        </w:r>
      </w:del>
      <w:ins w:id="5833" w:author="TRAN THI LY LY" w:date="2019-06-17T22:25:00Z">
        <w:r w:rsidR="00D728D7">
          <w:t>Phát hành, công bố</w:t>
        </w:r>
      </w:ins>
      <w:r w:rsidR="00C3204F" w:rsidRPr="00A9201D">
        <w:t xml:space="preserve"> </w:t>
      </w:r>
      <w:del w:id="5834" w:author="Ly Tran Thi Ly" w:date="2019-06-20T18:09:00Z">
        <w:r w:rsidR="00C3204F" w:rsidRPr="00A9201D" w:rsidDel="003C2A97">
          <w:delText>ứng dụn</w:delText>
        </w:r>
        <w:r w:rsidR="00D93C2A" w:rsidRPr="00A9201D" w:rsidDel="003C2A97">
          <w:delText>g</w:delText>
        </w:r>
      </w:del>
      <w:ins w:id="5835" w:author="Ly Tran Thi Ly" w:date="2019-06-20T18:09:00Z">
        <w:r w:rsidR="003C2A97">
          <w:t>sản phẩm</w:t>
        </w:r>
      </w:ins>
      <w:bookmarkEnd w:id="5830"/>
    </w:p>
    <w:p w14:paraId="1743CCCB" w14:textId="438BA6DB" w:rsidR="003C2A97" w:rsidRPr="00887B15" w:rsidRDefault="003C2A97">
      <w:pPr>
        <w:ind w:firstLine="720"/>
        <w:rPr>
          <w:rFonts w:cs="Times New Roman"/>
        </w:rPr>
        <w:pPrChange w:id="5836" w:author="Ly Tran Thi Ly" w:date="2019-06-20T18:09:00Z">
          <w:pPr>
            <w:pStyle w:val="u2"/>
          </w:pPr>
        </w:pPrChange>
      </w:pPr>
      <w:ins w:id="5837" w:author="Ly Tran Thi Ly" w:date="2019-06-20T18:08:00Z">
        <w:r w:rsidRPr="003C2A97">
          <w:rPr>
            <w:rFonts w:ascii="Times New Roman" w:hAnsi="Times New Roman" w:cs="Times New Roman"/>
            <w:sz w:val="26"/>
            <w:szCs w:val="26"/>
            <w:rPrChange w:id="5838" w:author="Ly Tran Thi Ly" w:date="2019-06-20T18:09:00Z">
              <w:rPr>
                <w:b/>
              </w:rPr>
            </w:rPrChange>
          </w:rPr>
          <w:t xml:space="preserve">Để bất kì ai cũng có thể truy cập vào sử dụng ứng dụng cũng như xem và sử dụng lại ontology, chúng tôi cần phải công bố lên </w:t>
        </w:r>
      </w:ins>
      <w:ins w:id="5839" w:author="Ly Tran Thi Ly" w:date="2019-06-20T18:09:00Z">
        <w:r w:rsidRPr="003C2A97">
          <w:rPr>
            <w:rFonts w:ascii="Times New Roman" w:hAnsi="Times New Roman" w:cs="Times New Roman"/>
            <w:sz w:val="26"/>
            <w:szCs w:val="26"/>
            <w:rPrChange w:id="5840" w:author="Ly Tran Thi Ly" w:date="2019-06-20T18:09:00Z">
              <w:rPr>
                <w:b/>
              </w:rPr>
            </w:rPrChange>
          </w:rPr>
          <w:t>địa chỉ public</w:t>
        </w:r>
      </w:ins>
      <w:ins w:id="5841" w:author="Ly Tran Thi Ly" w:date="2019-06-20T18:08:00Z">
        <w:r w:rsidRPr="003C2A97">
          <w:rPr>
            <w:rFonts w:ascii="Times New Roman" w:hAnsi="Times New Roman" w:cs="Times New Roman"/>
            <w:sz w:val="26"/>
            <w:szCs w:val="26"/>
            <w:rPrChange w:id="5842" w:author="Ly Tran Thi Ly" w:date="2019-06-20T18:09:00Z">
              <w:rPr>
                <w:b/>
              </w:rPr>
            </w:rPrChange>
          </w:rPr>
          <w:t xml:space="preserve">. </w:t>
        </w:r>
      </w:ins>
      <w:ins w:id="5843" w:author="Ly Tran Thi Ly" w:date="2019-06-20T18:07:00Z">
        <w:r w:rsidRPr="003C2A97">
          <w:rPr>
            <w:rFonts w:ascii="Times New Roman" w:hAnsi="Times New Roman" w:cs="Times New Roman"/>
            <w:sz w:val="26"/>
            <w:szCs w:val="26"/>
            <w:rPrChange w:id="5844" w:author="Ly Tran Thi Ly" w:date="2019-06-20T18:09:00Z">
              <w:rPr>
                <w:b/>
              </w:rPr>
            </w:rPrChange>
          </w:rPr>
          <w:t>Phần này sẽ nói về cách chúng tôi công bố toàn bộ ứng dụng của mình, bao gồm công bố ontology, và công bố sản phẩm chatbot lên web.</w:t>
        </w:r>
      </w:ins>
    </w:p>
    <w:p w14:paraId="2CA61E4F" w14:textId="5B816F25" w:rsidR="00C3204F" w:rsidRPr="00060118" w:rsidRDefault="0054259B" w:rsidP="00D93C2A">
      <w:pPr>
        <w:pStyle w:val="u3"/>
        <w:rPr>
          <w:rFonts w:cs="Times New Roman"/>
        </w:rPr>
      </w:pPr>
      <w:bookmarkStart w:id="5845" w:name="_Toc11966341"/>
      <w:r w:rsidRPr="00C85AB0">
        <w:rPr>
          <w:rFonts w:cs="Times New Roman"/>
        </w:rPr>
        <w:lastRenderedPageBreak/>
        <w:t>4</w:t>
      </w:r>
      <w:r w:rsidR="00C3204F" w:rsidRPr="00A15433">
        <w:rPr>
          <w:rFonts w:cs="Times New Roman"/>
        </w:rPr>
        <w:t xml:space="preserve">.3.1 </w:t>
      </w:r>
      <w:ins w:id="5846" w:author="TRAN THI LY LY" w:date="2019-06-17T22:25:00Z">
        <w:r w:rsidR="00D728D7">
          <w:rPr>
            <w:rFonts w:cs="Times New Roman"/>
          </w:rPr>
          <w:t>Công bố</w:t>
        </w:r>
      </w:ins>
      <w:del w:id="5847" w:author="TRAN THI LY LY" w:date="2019-06-17T22:25:00Z">
        <w:r w:rsidR="00C3204F" w:rsidRPr="00A15433" w:rsidDel="00D728D7">
          <w:rPr>
            <w:rFonts w:cs="Times New Roman"/>
          </w:rPr>
          <w:delText>Publish</w:delText>
        </w:r>
      </w:del>
      <w:r w:rsidR="00C3204F" w:rsidRPr="00A15433">
        <w:rPr>
          <w:rFonts w:cs="Times New Roman"/>
        </w:rPr>
        <w:t xml:space="preserve"> ontology</w:t>
      </w:r>
      <w:bookmarkEnd w:id="5845"/>
    </w:p>
    <w:p w14:paraId="7BE57C9C" w14:textId="7DF3B592" w:rsidR="00C3204F" w:rsidRPr="00A60A16" w:rsidRDefault="0054259B" w:rsidP="000346AC">
      <w:pPr>
        <w:pStyle w:val="u4"/>
        <w:rPr>
          <w:rFonts w:cs="Times New Roman"/>
        </w:rPr>
      </w:pPr>
      <w:bookmarkStart w:id="5848" w:name="_Toc11966342"/>
      <w:r w:rsidRPr="00920C63">
        <w:rPr>
          <w:rFonts w:cs="Times New Roman"/>
        </w:rPr>
        <w:t>4</w:t>
      </w:r>
      <w:r w:rsidR="000346AC" w:rsidRPr="00920C63">
        <w:rPr>
          <w:rFonts w:cs="Times New Roman"/>
        </w:rPr>
        <w:t>.3.1</w:t>
      </w:r>
      <w:r w:rsidR="00C3204F" w:rsidRPr="00920C63">
        <w:rPr>
          <w:rFonts w:cs="Times New Roman"/>
        </w:rPr>
        <w:t xml:space="preserve">.1 </w:t>
      </w:r>
      <w:del w:id="5849" w:author="TRAN THI LY LY" w:date="2019-06-17T22:26:00Z">
        <w:r w:rsidR="00C3204F" w:rsidRPr="00920C63" w:rsidDel="00D728D7">
          <w:rPr>
            <w:rFonts w:cs="Times New Roman"/>
          </w:rPr>
          <w:delText xml:space="preserve">Publish </w:delText>
        </w:r>
      </w:del>
      <w:ins w:id="5850" w:author="TRAN THI LY LY" w:date="2019-06-17T22:26:00Z">
        <w:r w:rsidR="00D728D7">
          <w:rPr>
            <w:rFonts w:cs="Times New Roman"/>
          </w:rPr>
          <w:t>Công bố</w:t>
        </w:r>
        <w:r w:rsidR="00D728D7" w:rsidRPr="00920C63">
          <w:rPr>
            <w:rFonts w:cs="Times New Roman"/>
          </w:rPr>
          <w:t xml:space="preserve"> </w:t>
        </w:r>
      </w:ins>
      <w:r w:rsidR="00C3204F" w:rsidRPr="00920C63">
        <w:rPr>
          <w:rFonts w:cs="Times New Roman"/>
        </w:rPr>
        <w:t>ontology đ</w:t>
      </w:r>
      <w:r w:rsidR="00C3204F" w:rsidRPr="00DF05B9">
        <w:rPr>
          <w:rFonts w:cs="Times New Roman"/>
        </w:rPr>
        <w:t>ể m</w:t>
      </w:r>
      <w:r w:rsidR="00C3204F" w:rsidRPr="00A60A16">
        <w:rPr>
          <w:rFonts w:cs="Times New Roman"/>
        </w:rPr>
        <w:t>ọi người có thể vào xem</w:t>
      </w:r>
      <w:commentRangeEnd w:id="5831"/>
      <w:r w:rsidR="00BA4D0C">
        <w:rPr>
          <w:rStyle w:val="ThamchiuChuthich"/>
          <w:rFonts w:asciiTheme="minorHAnsi" w:eastAsiaTheme="minorHAnsi" w:hAnsiTheme="minorHAnsi" w:cstheme="minorBidi"/>
          <w:b w:val="0"/>
          <w:iCs w:val="0"/>
          <w:color w:val="auto"/>
        </w:rPr>
        <w:commentReference w:id="5831"/>
      </w:r>
      <w:bookmarkEnd w:id="5848"/>
    </w:p>
    <w:p w14:paraId="2DEA6A8E" w14:textId="61B2253A" w:rsidR="00C3204F" w:rsidRPr="00A9201D"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Sau khi tham khả</w:t>
      </w:r>
      <w:r w:rsidR="00214D57" w:rsidRPr="00A9201D">
        <w:rPr>
          <w:rFonts w:ascii="Times New Roman" w:hAnsi="Times New Roman" w:cs="Times New Roman"/>
          <w:sz w:val="26"/>
          <w:szCs w:val="26"/>
        </w:rPr>
        <w:t xml:space="preserve">o </w:t>
      </w:r>
      <w:sdt>
        <w:sdtPr>
          <w:rPr>
            <w:rFonts w:ascii="Times New Roman" w:hAnsi="Times New Roman" w:cs="Times New Roman"/>
            <w:sz w:val="26"/>
            <w:szCs w:val="26"/>
          </w:rPr>
          <w:id w:val="-76668309"/>
          <w:citation/>
        </w:sdtPr>
        <w:sdtContent>
          <w:r w:rsidR="00214D57" w:rsidRPr="004C6674">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Dan \l 1033 </w:instrText>
          </w:r>
          <w:r w:rsidR="00214D57"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[23]</w:t>
          </w:r>
          <w:r w:rsidR="00214D57" w:rsidRPr="004C6674">
            <w:rPr>
              <w:rFonts w:ascii="Times New Roman" w:hAnsi="Times New Roman" w:cs="Times New Roman"/>
              <w:sz w:val="26"/>
              <w:szCs w:val="26"/>
            </w:rPr>
            <w:fldChar w:fldCharType="end"/>
          </w:r>
        </w:sdtContent>
      </w:sdt>
      <w:r w:rsidRPr="00FF35D0">
        <w:rPr>
          <w:rFonts w:ascii="Times New Roman" w:hAnsi="Times New Roman" w:cs="Times New Roman"/>
          <w:sz w:val="26"/>
          <w:szCs w:val="26"/>
        </w:rPr>
        <w:t>, chúng tôi rút ra đượ</w:t>
      </w:r>
      <w:r w:rsidRPr="004C6674">
        <w:rPr>
          <w:rFonts w:ascii="Times New Roman" w:hAnsi="Times New Roman" w:cs="Times New Roman"/>
          <w:sz w:val="26"/>
          <w:szCs w:val="26"/>
        </w:rPr>
        <w:t>c tiêu chí đ</w:t>
      </w:r>
      <w:r w:rsidRPr="00A9201D">
        <w:rPr>
          <w:rFonts w:ascii="Times New Roman" w:hAnsi="Times New Roman" w:cs="Times New Roman"/>
          <w:sz w:val="26"/>
          <w:szCs w:val="26"/>
        </w:rPr>
        <w:t>ể publish ontology đó là có thể mở được bằng cả trang web (dưới dạng ontology document - tài liệu ontology mà con người có thể hiểu được) và bằng cả các công cụ đọc ontology (protégé, ...). Để làm được điều này chúng ta phải cấu hình cho web hosting của mình sao cho khi client yêu cầu trả về application/rdf+xml thì server phải trả về file ontology, ngược lại thì trả về ontology document.</w:t>
      </w:r>
    </w:p>
    <w:p w14:paraId="1506830F" w14:textId="77777777" w:rsidR="00C3204F" w:rsidRPr="00A9201D"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Một số công cụ dùng để tạo ontology doccument khá tốt là LODE, Parrot, OWLdoc, neologism, Ontospec, hoặc nếu dùng protégé thì phần mềm này cũng tích hợp sẵn một công cụ mở rộng giúp tạo doccument từ file owl khá đẹp (đây cũng chính là cách mà chúng tôi dùng để tạo ontology doccument)</w:t>
      </w:r>
    </w:p>
    <w:p w14:paraId="35DE9624" w14:textId="13F12A7C" w:rsidR="00C3204F" w:rsidRPr="00A9201D"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ab/>
        <w:t>Ban đầu, chúng tôi thử dùng firebase để host ontology của mình, vì đây là một web hosting miễn phí và khá dễ sử dụng, tuy nhiên sau khi host xong thì để cấu hình cho trang web có thể nhận cả khi mở bằng web lẫn công cụ đọc ontology thì cần chỉnh sửa file .htaccess (đây là loại file dùng để cấu hình đường dẫn cho hầu hết các web hosting) giống như hướng dẫn của tổ chứ</w:t>
      </w:r>
      <w:r w:rsidR="00214D57" w:rsidRPr="00A9201D">
        <w:rPr>
          <w:rFonts w:ascii="Times New Roman" w:hAnsi="Times New Roman" w:cs="Times New Roman"/>
          <w:sz w:val="26"/>
          <w:szCs w:val="26"/>
        </w:rPr>
        <w:t xml:space="preserve">c W3C </w:t>
      </w:r>
      <w:sdt>
        <w:sdtPr>
          <w:rPr>
            <w:rFonts w:ascii="Times New Roman" w:hAnsi="Times New Roman" w:cs="Times New Roman"/>
            <w:sz w:val="26"/>
            <w:szCs w:val="26"/>
          </w:rPr>
          <w:id w:val="1769739683"/>
          <w:citation/>
        </w:sdtPr>
        <w:sdtContent>
          <w:r w:rsidR="00214D57" w:rsidRPr="004C6674">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Bes \l 1033 </w:instrText>
          </w:r>
          <w:r w:rsidR="00214D57"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[24]</w:t>
          </w:r>
          <w:r w:rsidR="00214D57" w:rsidRPr="004C6674">
            <w:rPr>
              <w:rFonts w:ascii="Times New Roman" w:hAnsi="Times New Roman" w:cs="Times New Roman"/>
              <w:sz w:val="26"/>
              <w:szCs w:val="26"/>
            </w:rPr>
            <w:fldChar w:fldCharType="end"/>
          </w:r>
        </w:sdtContent>
      </w:sdt>
      <w:r w:rsidRPr="00FF35D0">
        <w:rPr>
          <w:rFonts w:ascii="Times New Roman" w:hAnsi="Times New Roman" w:cs="Times New Roman"/>
          <w:sz w:val="26"/>
          <w:szCs w:val="26"/>
        </w:rPr>
        <w:t xml:space="preserve"> thì phát hiệ</w:t>
      </w:r>
      <w:r w:rsidRPr="004C6674">
        <w:rPr>
          <w:rFonts w:ascii="Times New Roman" w:hAnsi="Times New Roman" w:cs="Times New Roman"/>
          <w:sz w:val="26"/>
          <w:szCs w:val="26"/>
        </w:rPr>
        <w:t xml:space="preserve">n ra firebase không dùng .htaccess làm </w:t>
      </w:r>
      <w:r w:rsidRPr="00A9201D">
        <w:rPr>
          <w:rFonts w:ascii="Times New Roman" w:hAnsi="Times New Roman" w:cs="Times New Roman"/>
          <w:sz w:val="26"/>
          <w:szCs w:val="26"/>
        </w:rPr>
        <w:t>file cấu hình mà dùng firebase.json để cấu hình. Chúng tôi đã cố tìm hiểu cách sử dụng file cấu hình của firebase nhưng trong giới hạn tìm hiểu của mình, chúng tôi thấy rằng firebase không hỗ trợ cấu hình được yêu cầu trả về trong phần header của client (để trả về ontology nếu trong header có accept là application/rdf+xml).</w:t>
      </w:r>
    </w:p>
    <w:p w14:paraId="3732A5B1" w14:textId="51AF54AF" w:rsidR="00C3204F" w:rsidRPr="00A9201D" w:rsidRDefault="00C3204F" w:rsidP="00C3204F">
      <w:pPr>
        <w:tabs>
          <w:tab w:val="left" w:pos="450"/>
        </w:tabs>
        <w:jc w:val="both"/>
        <w:rPr>
          <w:rFonts w:ascii="Times New Roman" w:hAnsi="Times New Roman" w:cs="Times New Roman"/>
          <w:i/>
          <w:sz w:val="26"/>
          <w:szCs w:val="26"/>
        </w:rPr>
      </w:pPr>
      <w:r w:rsidRPr="00A9201D">
        <w:rPr>
          <w:rFonts w:ascii="Times New Roman" w:hAnsi="Times New Roman" w:cs="Times New Roman"/>
          <w:sz w:val="26"/>
          <w:szCs w:val="26"/>
        </w:rPr>
        <w:tab/>
        <w:t xml:space="preserve">Sau khi tham khảo một số web hosting miễn </w:t>
      </w:r>
      <w:r w:rsidR="00214D57" w:rsidRPr="00A9201D">
        <w:rPr>
          <w:rFonts w:ascii="Times New Roman" w:hAnsi="Times New Roman" w:cs="Times New Roman"/>
          <w:sz w:val="26"/>
          <w:szCs w:val="26"/>
        </w:rPr>
        <w:t xml:space="preserve">phí khác trên taimienphi.vn </w:t>
      </w:r>
      <w:sdt>
        <w:sdtPr>
          <w:rPr>
            <w:rFonts w:ascii="Times New Roman" w:hAnsi="Times New Roman" w:cs="Times New Roman"/>
            <w:sz w:val="26"/>
            <w:szCs w:val="26"/>
          </w:rPr>
          <w:id w:val="-2105570084"/>
          <w:citation/>
        </w:sdtPr>
        <w:sdtContent>
          <w:r w:rsidR="00214D57" w:rsidRPr="004C6674">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Top \l 1033 </w:instrText>
          </w:r>
          <w:r w:rsidR="00214D57"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[25]</w:t>
          </w:r>
          <w:r w:rsidR="00214D57" w:rsidRPr="004C6674">
            <w:rPr>
              <w:rFonts w:ascii="Times New Roman" w:hAnsi="Times New Roman" w:cs="Times New Roman"/>
              <w:sz w:val="26"/>
              <w:szCs w:val="26"/>
            </w:rPr>
            <w:fldChar w:fldCharType="end"/>
          </w:r>
        </w:sdtContent>
      </w:sdt>
      <w:r w:rsidRPr="00FF35D0">
        <w:rPr>
          <w:rFonts w:ascii="Times New Roman" w:hAnsi="Times New Roman" w:cs="Times New Roman"/>
          <w:sz w:val="26"/>
          <w:szCs w:val="26"/>
        </w:rPr>
        <w:t>, thì chúng tôi chọ</w:t>
      </w:r>
      <w:r w:rsidRPr="004C6674">
        <w:rPr>
          <w:rFonts w:ascii="Times New Roman" w:hAnsi="Times New Roman" w:cs="Times New Roman"/>
          <w:sz w:val="26"/>
          <w:szCs w:val="26"/>
        </w:rPr>
        <w:t>n AwardSpace làm web hosting cho ontology c</w:t>
      </w:r>
      <w:r w:rsidRPr="00A9201D">
        <w:rPr>
          <w:rFonts w:ascii="Times New Roman" w:hAnsi="Times New Roman" w:cs="Times New Roman"/>
          <w:sz w:val="26"/>
          <w:szCs w:val="26"/>
        </w:rPr>
        <w:t>ủ</w:t>
      </w:r>
      <w:r w:rsidR="00214D57" w:rsidRPr="00A9201D">
        <w:rPr>
          <w:rFonts w:ascii="Times New Roman" w:hAnsi="Times New Roman" w:cs="Times New Roman"/>
          <w:sz w:val="26"/>
          <w:szCs w:val="26"/>
        </w:rPr>
        <w:t xml:space="preserve">a mình. Theo </w:t>
      </w:r>
      <w:sdt>
        <w:sdtPr>
          <w:rPr>
            <w:rFonts w:ascii="Times New Roman" w:hAnsi="Times New Roman" w:cs="Times New Roman"/>
            <w:sz w:val="26"/>
            <w:szCs w:val="26"/>
          </w:rPr>
          <w:id w:val="-1024392844"/>
          <w:citation/>
        </w:sdtPr>
        <w:sdtContent>
          <w:r w:rsidR="00214D57" w:rsidRPr="004C6674">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Top \l 1033 </w:instrText>
          </w:r>
          <w:r w:rsidR="00214D57"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[25]</w:t>
          </w:r>
          <w:r w:rsidR="00214D57" w:rsidRPr="004C6674">
            <w:rPr>
              <w:rFonts w:ascii="Times New Roman" w:hAnsi="Times New Roman" w:cs="Times New Roman"/>
              <w:sz w:val="26"/>
              <w:szCs w:val="26"/>
            </w:rPr>
            <w:fldChar w:fldCharType="end"/>
          </w:r>
        </w:sdtContent>
      </w:sdt>
      <w:r w:rsidRPr="00FF35D0">
        <w:rPr>
          <w:rFonts w:ascii="Times New Roman" w:hAnsi="Times New Roman" w:cs="Times New Roman"/>
          <w:sz w:val="26"/>
          <w:szCs w:val="26"/>
        </w:rPr>
        <w:t>: “</w:t>
      </w:r>
      <w:r w:rsidRPr="00FF35D0">
        <w:rPr>
          <w:rFonts w:ascii="Times New Roman" w:hAnsi="Times New Roman" w:cs="Times New Roman"/>
          <w:i/>
          <w:sz w:val="26"/>
          <w:szCs w:val="26"/>
        </w:rPr>
        <w:t>AwardSpace xu</w:t>
      </w:r>
      <w:r w:rsidRPr="004C6674">
        <w:rPr>
          <w:rFonts w:ascii="Times New Roman" w:hAnsi="Times New Roman" w:cs="Times New Roman"/>
          <w:i/>
          <w:sz w:val="26"/>
          <w:szCs w:val="26"/>
        </w:rPr>
        <w:t>ấ</w:t>
      </w:r>
      <w:r w:rsidRPr="00A9201D">
        <w:rPr>
          <w:rFonts w:ascii="Times New Roman" w:hAnsi="Times New Roman" w:cs="Times New Roman"/>
          <w:i/>
          <w:sz w:val="26"/>
          <w:szCs w:val="26"/>
        </w:rPr>
        <w:t>t hiện trên thị trường được khoảng 10 năm và được Tbwhs.com đánh giá khá tốt. Một số tính năng trong gói Web hosting AwardSpace.com bao gồm:</w:t>
      </w:r>
    </w:p>
    <w:p w14:paraId="2D0B3D23" w14:textId="77777777" w:rsidR="00C3204F" w:rsidRPr="00A9201D" w:rsidRDefault="00C3204F" w:rsidP="00C3204F">
      <w:pPr>
        <w:tabs>
          <w:tab w:val="left" w:pos="450"/>
        </w:tabs>
        <w:jc w:val="both"/>
        <w:rPr>
          <w:rFonts w:ascii="Times New Roman" w:hAnsi="Times New Roman" w:cs="Times New Roman"/>
          <w:i/>
          <w:sz w:val="26"/>
          <w:szCs w:val="26"/>
        </w:rPr>
      </w:pPr>
      <w:r w:rsidRPr="00A9201D">
        <w:rPr>
          <w:rFonts w:ascii="Times New Roman" w:hAnsi="Times New Roman" w:cs="Times New Roman"/>
          <w:i/>
          <w:sz w:val="26"/>
          <w:szCs w:val="26"/>
        </w:rPr>
        <w:t>- Dung lượng lưu trữ: 1 GB.</w:t>
      </w:r>
    </w:p>
    <w:p w14:paraId="23352648" w14:textId="77777777" w:rsidR="00C3204F" w:rsidRPr="00A9201D" w:rsidRDefault="00C3204F" w:rsidP="00C3204F">
      <w:pPr>
        <w:tabs>
          <w:tab w:val="left" w:pos="450"/>
        </w:tabs>
        <w:jc w:val="both"/>
        <w:rPr>
          <w:rFonts w:ascii="Times New Roman" w:hAnsi="Times New Roman" w:cs="Times New Roman"/>
          <w:i/>
          <w:sz w:val="26"/>
          <w:szCs w:val="26"/>
        </w:rPr>
      </w:pPr>
      <w:r w:rsidRPr="00A9201D">
        <w:rPr>
          <w:rFonts w:ascii="Times New Roman" w:hAnsi="Times New Roman" w:cs="Times New Roman"/>
          <w:i/>
          <w:sz w:val="26"/>
          <w:szCs w:val="26"/>
        </w:rPr>
        <w:t>- Lưu lượng truy cập hàng tháng: 5 GB.</w:t>
      </w:r>
    </w:p>
    <w:p w14:paraId="490A6555" w14:textId="77777777" w:rsidR="00C3204F" w:rsidRPr="00A9201D" w:rsidRDefault="00C3204F" w:rsidP="00C3204F">
      <w:pPr>
        <w:tabs>
          <w:tab w:val="left" w:pos="450"/>
        </w:tabs>
        <w:jc w:val="both"/>
        <w:rPr>
          <w:rFonts w:ascii="Times New Roman" w:hAnsi="Times New Roman" w:cs="Times New Roman"/>
          <w:i/>
          <w:sz w:val="26"/>
          <w:szCs w:val="26"/>
        </w:rPr>
      </w:pPr>
      <w:r w:rsidRPr="00A9201D">
        <w:rPr>
          <w:rFonts w:ascii="Times New Roman" w:hAnsi="Times New Roman" w:cs="Times New Roman"/>
          <w:i/>
          <w:sz w:val="26"/>
          <w:szCs w:val="26"/>
        </w:rPr>
        <w:t>- Hỗ trợ Domain: 1.</w:t>
      </w:r>
    </w:p>
    <w:p w14:paraId="2EDE4B2A" w14:textId="77777777" w:rsidR="00C3204F" w:rsidRPr="00A9201D" w:rsidRDefault="00C3204F" w:rsidP="00C3204F">
      <w:pPr>
        <w:tabs>
          <w:tab w:val="left" w:pos="450"/>
        </w:tabs>
        <w:jc w:val="both"/>
        <w:rPr>
          <w:rFonts w:ascii="Times New Roman" w:hAnsi="Times New Roman" w:cs="Times New Roman"/>
          <w:i/>
          <w:sz w:val="26"/>
          <w:szCs w:val="26"/>
        </w:rPr>
      </w:pPr>
      <w:r w:rsidRPr="00A9201D">
        <w:rPr>
          <w:rFonts w:ascii="Times New Roman" w:hAnsi="Times New Roman" w:cs="Times New Roman"/>
          <w:i/>
          <w:sz w:val="26"/>
          <w:szCs w:val="26"/>
        </w:rPr>
        <w:t>- Tài khoản Email: Có.</w:t>
      </w:r>
    </w:p>
    <w:p w14:paraId="20F66992" w14:textId="77777777" w:rsidR="00C3204F" w:rsidRPr="00A9201D" w:rsidRDefault="00C3204F" w:rsidP="00C3204F">
      <w:pPr>
        <w:tabs>
          <w:tab w:val="left" w:pos="450"/>
        </w:tabs>
        <w:jc w:val="both"/>
        <w:rPr>
          <w:rFonts w:ascii="Times New Roman" w:hAnsi="Times New Roman" w:cs="Times New Roman"/>
          <w:i/>
          <w:sz w:val="26"/>
          <w:szCs w:val="26"/>
        </w:rPr>
      </w:pPr>
      <w:r w:rsidRPr="00A9201D">
        <w:rPr>
          <w:rFonts w:ascii="Times New Roman" w:hAnsi="Times New Roman" w:cs="Times New Roman"/>
          <w:i/>
          <w:sz w:val="26"/>
          <w:szCs w:val="26"/>
        </w:rPr>
        <w:t>Ngoài ra cung cấp các gói miễn phí, AwardSpace còn cung cấp các gói trả tiền, các gói chia sẻ, VPS và các gói reseller. Mức giá của AwardSpace cũng rẻ hơn so với các nhà cung cấp dịch vụ Web Hosting khác.”</w:t>
      </w:r>
    </w:p>
    <w:p w14:paraId="283CBB51" w14:textId="77777777" w:rsidR="00252D2F" w:rsidRPr="00A60A16" w:rsidRDefault="00C3204F" w:rsidP="00252D2F">
      <w:pPr>
        <w:keepNext/>
        <w:tabs>
          <w:tab w:val="left" w:pos="450"/>
        </w:tabs>
        <w:jc w:val="both"/>
        <w:rPr>
          <w:rFonts w:ascii="Times New Roman" w:hAnsi="Times New Roman" w:cs="Times New Roman"/>
        </w:rPr>
      </w:pPr>
      <w:r w:rsidRPr="00A60A16">
        <w:rPr>
          <w:rFonts w:ascii="Times New Roman" w:hAnsi="Times New Roman" w:cs="Times New Roman"/>
          <w:noProof/>
        </w:rPr>
        <w:lastRenderedPageBreak/>
        <w:drawing>
          <wp:inline distT="0" distB="0" distL="0" distR="0" wp14:anchorId="5490E845" wp14:editId="562B7981">
            <wp:extent cx="5581650" cy="1514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1514475"/>
                    </a:xfrm>
                    <a:prstGeom prst="rect">
                      <a:avLst/>
                    </a:prstGeom>
                  </pic:spPr>
                </pic:pic>
              </a:graphicData>
            </a:graphic>
          </wp:inline>
        </w:drawing>
      </w:r>
    </w:p>
    <w:p w14:paraId="3CEACB86" w14:textId="56156668" w:rsidR="00C3204F" w:rsidRPr="00A9201D" w:rsidRDefault="00252D2F" w:rsidP="00252D2F">
      <w:pPr>
        <w:pStyle w:val="Chuthich"/>
        <w:rPr>
          <w:rFonts w:cs="Times New Roman"/>
          <w:szCs w:val="26"/>
        </w:rPr>
      </w:pPr>
      <w:bookmarkStart w:id="5851" w:name="_Toc9667946"/>
      <w:bookmarkStart w:id="5852" w:name="_Toc11537420"/>
      <w:r w:rsidRPr="00FF35D0">
        <w:rPr>
          <w:rFonts w:cs="Times New Roman"/>
        </w:rPr>
        <w:t xml:space="preserve">Hình 4. </w:t>
      </w:r>
      <w:r w:rsidR="00A9201D" w:rsidRPr="00FF35D0">
        <w:rPr>
          <w:rFonts w:cs="Times New Roman"/>
        </w:rPr>
        <w:fldChar w:fldCharType="begin"/>
      </w:r>
      <w:r w:rsidR="00A9201D" w:rsidRPr="00A60A16">
        <w:rPr>
          <w:rFonts w:cs="Times New Roman"/>
        </w:rPr>
        <w:instrText xml:space="preserve"> SEQ Hình_4. \* ARABIC </w:instrText>
      </w:r>
      <w:r w:rsidR="00A9201D" w:rsidRPr="00FF35D0">
        <w:rPr>
          <w:rFonts w:cs="Times New Roman"/>
        </w:rPr>
        <w:fldChar w:fldCharType="separate"/>
      </w:r>
      <w:ins w:id="5853" w:author="TRAN THI LY LY" w:date="2019-06-20T23:47:00Z">
        <w:r w:rsidR="00887B15">
          <w:rPr>
            <w:rFonts w:cs="Times New Roman"/>
            <w:noProof/>
          </w:rPr>
          <w:t>13</w:t>
        </w:r>
      </w:ins>
      <w:del w:id="5854" w:author="TRAN THI LY LY" w:date="2019-06-20T23:47:00Z">
        <w:r w:rsidR="00D0490F" w:rsidDel="00887B15">
          <w:rPr>
            <w:rFonts w:cs="Times New Roman"/>
            <w:noProof/>
          </w:rPr>
          <w:delText>2</w:delText>
        </w:r>
      </w:del>
      <w:del w:id="5855" w:author="TRAN THI LY LY" w:date="2019-06-16T00:40:00Z">
        <w:r w:rsidR="00D0490F" w:rsidDel="00B76E6F">
          <w:rPr>
            <w:rFonts w:cs="Times New Roman"/>
            <w:noProof/>
          </w:rPr>
          <w:delText>1</w:delText>
        </w:r>
      </w:del>
      <w:r w:rsidR="00A9201D" w:rsidRPr="00FF35D0">
        <w:rPr>
          <w:rFonts w:cs="Times New Roman"/>
          <w:noProof/>
        </w:rPr>
        <w:fldChar w:fldCharType="end"/>
      </w:r>
      <w:ins w:id="5856" w:author="TRAN THI LY LY" w:date="2019-06-16T00:46:00Z">
        <w:r w:rsidR="00B76E6F">
          <w:rPr>
            <w:rFonts w:cs="Times New Roman"/>
            <w:noProof/>
          </w:rPr>
          <w:t>6</w:t>
        </w:r>
      </w:ins>
      <w:r w:rsidRPr="00FF35D0">
        <w:rPr>
          <w:rFonts w:cs="Times New Roman"/>
        </w:rPr>
        <w:t xml:space="preserve"> Thông tin truy cậ</w:t>
      </w:r>
      <w:r w:rsidRPr="004C6674">
        <w:rPr>
          <w:rFonts w:cs="Times New Roman"/>
        </w:rPr>
        <w:t>p FPT</w:t>
      </w:r>
      <w:bookmarkEnd w:id="5851"/>
      <w:bookmarkEnd w:id="5852"/>
    </w:p>
    <w:p w14:paraId="168E96E5" w14:textId="77777777" w:rsidR="00C3204F" w:rsidRPr="00A9201D"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Thông tin FTP đăng kí publish ontology</w:t>
      </w:r>
    </w:p>
    <w:p w14:paraId="773F800B" w14:textId="77777777" w:rsidR="00252D2F" w:rsidRPr="00A60A16" w:rsidRDefault="00C3204F" w:rsidP="00252D2F">
      <w:pPr>
        <w:keepNext/>
        <w:tabs>
          <w:tab w:val="left" w:pos="450"/>
        </w:tabs>
        <w:jc w:val="both"/>
        <w:rPr>
          <w:rFonts w:ascii="Times New Roman" w:hAnsi="Times New Roman" w:cs="Times New Roman"/>
        </w:rPr>
      </w:pPr>
      <w:r w:rsidRPr="00A60A16">
        <w:rPr>
          <w:rFonts w:ascii="Times New Roman" w:hAnsi="Times New Roman" w:cs="Times New Roman"/>
          <w:noProof/>
        </w:rPr>
        <w:drawing>
          <wp:inline distT="0" distB="0" distL="0" distR="0" wp14:anchorId="5CE12CEB" wp14:editId="45851228">
            <wp:extent cx="3505200" cy="388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5200" cy="3886200"/>
                    </a:xfrm>
                    <a:prstGeom prst="rect">
                      <a:avLst/>
                    </a:prstGeom>
                  </pic:spPr>
                </pic:pic>
              </a:graphicData>
            </a:graphic>
          </wp:inline>
        </w:drawing>
      </w:r>
    </w:p>
    <w:p w14:paraId="5A201051" w14:textId="39300901" w:rsidR="00C3204F" w:rsidRPr="00A9201D" w:rsidRDefault="00252D2F" w:rsidP="00252D2F">
      <w:pPr>
        <w:pStyle w:val="Chuthich"/>
        <w:jc w:val="both"/>
        <w:rPr>
          <w:rFonts w:cs="Times New Roman"/>
          <w:szCs w:val="26"/>
        </w:rPr>
      </w:pPr>
      <w:bookmarkStart w:id="5857" w:name="_Toc9667947"/>
      <w:bookmarkStart w:id="5858" w:name="_Toc11537421"/>
      <w:r w:rsidRPr="00FF35D0">
        <w:rPr>
          <w:rFonts w:cs="Times New Roman"/>
        </w:rPr>
        <w:t xml:space="preserve">Hình 4. </w:t>
      </w:r>
      <w:r w:rsidR="00A9201D" w:rsidRPr="00FF35D0">
        <w:rPr>
          <w:rFonts w:cs="Times New Roman"/>
        </w:rPr>
        <w:fldChar w:fldCharType="begin"/>
      </w:r>
      <w:r w:rsidR="00A9201D" w:rsidRPr="00A60A16">
        <w:rPr>
          <w:rFonts w:cs="Times New Roman"/>
        </w:rPr>
        <w:instrText xml:space="preserve"> SEQ Hình_4. \* ARABIC </w:instrText>
      </w:r>
      <w:r w:rsidR="00A9201D" w:rsidRPr="00FF35D0">
        <w:rPr>
          <w:rFonts w:cs="Times New Roman"/>
        </w:rPr>
        <w:fldChar w:fldCharType="separate"/>
      </w:r>
      <w:ins w:id="5859" w:author="TRAN THI LY LY" w:date="2019-06-20T23:47:00Z">
        <w:r w:rsidR="00887B15">
          <w:rPr>
            <w:rFonts w:cs="Times New Roman"/>
            <w:noProof/>
          </w:rPr>
          <w:t>14</w:t>
        </w:r>
      </w:ins>
      <w:del w:id="5860" w:author="TRAN THI LY LY" w:date="2019-06-20T23:47:00Z">
        <w:r w:rsidR="00D0490F" w:rsidDel="00887B15">
          <w:rPr>
            <w:rFonts w:cs="Times New Roman"/>
            <w:noProof/>
          </w:rPr>
          <w:delText>2</w:delText>
        </w:r>
      </w:del>
      <w:del w:id="5861" w:author="TRAN THI LY LY" w:date="2019-06-16T00:40:00Z">
        <w:r w:rsidR="00D0490F" w:rsidDel="00B76E6F">
          <w:rPr>
            <w:rFonts w:cs="Times New Roman"/>
            <w:noProof/>
          </w:rPr>
          <w:delText>2</w:delText>
        </w:r>
      </w:del>
      <w:r w:rsidR="00A9201D" w:rsidRPr="00FF35D0">
        <w:rPr>
          <w:rFonts w:cs="Times New Roman"/>
          <w:noProof/>
        </w:rPr>
        <w:fldChar w:fldCharType="end"/>
      </w:r>
      <w:ins w:id="5862" w:author="TRAN THI LY LY" w:date="2019-06-16T00:46:00Z">
        <w:r w:rsidR="00B76E6F">
          <w:rPr>
            <w:rFonts w:cs="Times New Roman"/>
            <w:noProof/>
          </w:rPr>
          <w:t>7</w:t>
        </w:r>
      </w:ins>
      <w:r w:rsidRPr="00FF35D0">
        <w:rPr>
          <w:rFonts w:cs="Times New Roman"/>
        </w:rPr>
        <w:t xml:space="preserve"> </w:t>
      </w:r>
      <w:r w:rsidRPr="00FF35D0">
        <w:rPr>
          <w:rFonts w:cs="Times New Roman"/>
          <w:szCs w:val="26"/>
        </w:rPr>
        <w:t>C</w:t>
      </w:r>
      <w:r w:rsidRPr="004C6674">
        <w:rPr>
          <w:rFonts w:cs="Times New Roman"/>
          <w:szCs w:val="26"/>
        </w:rPr>
        <w:t>ấ</w:t>
      </w:r>
      <w:r w:rsidRPr="00A9201D">
        <w:rPr>
          <w:rFonts w:cs="Times New Roman"/>
          <w:szCs w:val="26"/>
        </w:rPr>
        <w:t>u trúc thư mục hosting (mở bằng FileZilla)</w:t>
      </w:r>
      <w:bookmarkEnd w:id="5857"/>
      <w:bookmarkEnd w:id="5858"/>
    </w:p>
    <w:p w14:paraId="1B1EEA0A" w14:textId="77777777" w:rsidR="00C3204F" w:rsidRPr="00A9201D"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Nói sơ về cấu trúc thư mục:</w:t>
      </w:r>
    </w:p>
    <w:p w14:paraId="0C0549B8" w14:textId="77777777" w:rsidR="00C3204F" w:rsidRPr="00A9201D" w:rsidRDefault="00C3204F" w:rsidP="00B2305C">
      <w:pPr>
        <w:pStyle w:val="oancuaDanhsach"/>
        <w:numPr>
          <w:ilvl w:val="0"/>
          <w:numId w:val="5"/>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Index.html là trang hiển thị chính của ontology document.</w:t>
      </w:r>
    </w:p>
    <w:p w14:paraId="41E9C148" w14:textId="77777777" w:rsidR="00C3204F" w:rsidRPr="00A9201D" w:rsidRDefault="00C3204F" w:rsidP="00B2305C">
      <w:pPr>
        <w:pStyle w:val="oancuaDanhsach"/>
        <w:numPr>
          <w:ilvl w:val="0"/>
          <w:numId w:val="5"/>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404.html là trang hiển thị thông báo lỗi</w:t>
      </w:r>
    </w:p>
    <w:p w14:paraId="3FA8ABCA" w14:textId="77777777" w:rsidR="00C3204F" w:rsidRPr="00A9201D" w:rsidRDefault="00C3204F" w:rsidP="00B2305C">
      <w:pPr>
        <w:pStyle w:val="oancuaDanhsach"/>
        <w:numPr>
          <w:ilvl w:val="0"/>
          <w:numId w:val="5"/>
        </w:num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lastRenderedPageBreak/>
        <w:t xml:space="preserve"> Thư mục src chứa các trang html dùng cho index.html để hiển thị ontology doccument và cả file ontology – ChatbotTechnique.owl</w:t>
      </w:r>
    </w:p>
    <w:p w14:paraId="44D34CE8" w14:textId="77777777" w:rsidR="00252D2F" w:rsidRPr="00A60A16" w:rsidRDefault="00C3204F" w:rsidP="00252D2F">
      <w:pPr>
        <w:keepNext/>
        <w:tabs>
          <w:tab w:val="left" w:pos="450"/>
        </w:tabs>
        <w:jc w:val="both"/>
        <w:rPr>
          <w:rFonts w:ascii="Times New Roman" w:hAnsi="Times New Roman" w:cs="Times New Roman"/>
        </w:rPr>
      </w:pPr>
      <w:r w:rsidRPr="00A60A16">
        <w:rPr>
          <w:rFonts w:ascii="Times New Roman" w:hAnsi="Times New Roman" w:cs="Times New Roman"/>
          <w:noProof/>
        </w:rPr>
        <w:drawing>
          <wp:inline distT="0" distB="0" distL="0" distR="0" wp14:anchorId="1D1659C2" wp14:editId="7D7E170D">
            <wp:extent cx="5715000" cy="5253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5253990"/>
                    </a:xfrm>
                    <a:prstGeom prst="rect">
                      <a:avLst/>
                    </a:prstGeom>
                  </pic:spPr>
                </pic:pic>
              </a:graphicData>
            </a:graphic>
          </wp:inline>
        </w:drawing>
      </w:r>
    </w:p>
    <w:p w14:paraId="793A4907" w14:textId="5BAA0B6D" w:rsidR="00C3204F" w:rsidRPr="00A9201D" w:rsidRDefault="00252D2F" w:rsidP="00252D2F">
      <w:pPr>
        <w:pStyle w:val="Chuthich"/>
        <w:rPr>
          <w:rFonts w:cs="Times New Roman"/>
          <w:szCs w:val="26"/>
        </w:rPr>
      </w:pPr>
      <w:bookmarkStart w:id="5863" w:name="_Toc9667948"/>
      <w:bookmarkStart w:id="5864" w:name="_Toc11537422"/>
      <w:r w:rsidRPr="00FF35D0">
        <w:rPr>
          <w:rFonts w:cs="Times New Roman"/>
        </w:rPr>
        <w:t xml:space="preserve">Hình 4. </w:t>
      </w:r>
      <w:r w:rsidR="00A9201D" w:rsidRPr="00FF35D0">
        <w:rPr>
          <w:rFonts w:cs="Times New Roman"/>
        </w:rPr>
        <w:fldChar w:fldCharType="begin"/>
      </w:r>
      <w:r w:rsidR="00A9201D" w:rsidRPr="00A60A16">
        <w:rPr>
          <w:rFonts w:cs="Times New Roman"/>
        </w:rPr>
        <w:instrText xml:space="preserve"> SEQ Hình_4. \* ARABIC </w:instrText>
      </w:r>
      <w:r w:rsidR="00A9201D" w:rsidRPr="00FF35D0">
        <w:rPr>
          <w:rFonts w:cs="Times New Roman"/>
        </w:rPr>
        <w:fldChar w:fldCharType="separate"/>
      </w:r>
      <w:ins w:id="5865" w:author="TRAN THI LY LY" w:date="2019-06-20T23:47:00Z">
        <w:r w:rsidR="00887B15">
          <w:rPr>
            <w:rFonts w:cs="Times New Roman"/>
            <w:noProof/>
          </w:rPr>
          <w:t>15</w:t>
        </w:r>
      </w:ins>
      <w:del w:id="5866" w:author="TRAN THI LY LY" w:date="2019-06-20T23:47:00Z">
        <w:r w:rsidR="00D0490F" w:rsidDel="00887B15">
          <w:rPr>
            <w:rFonts w:cs="Times New Roman"/>
            <w:noProof/>
          </w:rPr>
          <w:delText>2</w:delText>
        </w:r>
      </w:del>
      <w:del w:id="5867" w:author="TRAN THI LY LY" w:date="2019-06-16T00:40:00Z">
        <w:r w:rsidR="00D0490F" w:rsidDel="00B76E6F">
          <w:rPr>
            <w:rFonts w:cs="Times New Roman"/>
            <w:noProof/>
          </w:rPr>
          <w:delText>3</w:delText>
        </w:r>
      </w:del>
      <w:r w:rsidR="00A9201D" w:rsidRPr="00FF35D0">
        <w:rPr>
          <w:rFonts w:cs="Times New Roman"/>
          <w:noProof/>
        </w:rPr>
        <w:fldChar w:fldCharType="end"/>
      </w:r>
      <w:ins w:id="5868" w:author="TRAN THI LY LY" w:date="2019-06-16T00:46:00Z">
        <w:r w:rsidR="00B76E6F">
          <w:rPr>
            <w:rFonts w:cs="Times New Roman"/>
            <w:noProof/>
          </w:rPr>
          <w:t>8</w:t>
        </w:r>
      </w:ins>
      <w:r w:rsidRPr="00FF35D0">
        <w:rPr>
          <w:rFonts w:cs="Times New Roman"/>
        </w:rPr>
        <w:t xml:space="preserve"> Ả</w:t>
      </w:r>
      <w:r w:rsidRPr="004C6674">
        <w:rPr>
          <w:rFonts w:cs="Times New Roman"/>
        </w:rPr>
        <w:t>nh ch</w:t>
      </w:r>
      <w:r w:rsidRPr="00C85AB0">
        <w:rPr>
          <w:rFonts w:cs="Times New Roman"/>
        </w:rPr>
        <w:t>ụ</w:t>
      </w:r>
      <w:r w:rsidRPr="00A15433">
        <w:rPr>
          <w:rFonts w:cs="Times New Roman"/>
        </w:rPr>
        <w:t>p cấ</w:t>
      </w:r>
      <w:r w:rsidRPr="000B797C">
        <w:rPr>
          <w:rFonts w:cs="Times New Roman"/>
        </w:rPr>
        <w:t>u</w:t>
      </w:r>
      <w:r w:rsidRPr="00060118">
        <w:rPr>
          <w:rFonts w:cs="Times New Roman"/>
        </w:rPr>
        <w:t xml:space="preserve"> hình chi ti</w:t>
      </w:r>
      <w:r w:rsidRPr="00920C63">
        <w:rPr>
          <w:rFonts w:cs="Times New Roman"/>
        </w:rPr>
        <w:t>ết file .htaccess</w:t>
      </w:r>
      <w:bookmarkEnd w:id="5863"/>
      <w:bookmarkEnd w:id="5864"/>
    </w:p>
    <w:p w14:paraId="4C108F33" w14:textId="07FBB4FC" w:rsidR="00C3204F" w:rsidRPr="00A9201D" w:rsidRDefault="002F055E" w:rsidP="00C3204F">
      <w:pPr>
        <w:tabs>
          <w:tab w:val="left" w:pos="450"/>
        </w:tabs>
        <w:jc w:val="both"/>
        <w:rPr>
          <w:rFonts w:ascii="Times New Roman" w:hAnsi="Times New Roman" w:cs="Times New Roman"/>
          <w:sz w:val="26"/>
          <w:szCs w:val="26"/>
        </w:rPr>
      </w:pPr>
      <w:ins w:id="5869" w:author="TRAN THI LY LY" w:date="2019-06-15T10:30:00Z">
        <w:r>
          <w:rPr>
            <w:rFonts w:ascii="Times New Roman" w:hAnsi="Times New Roman" w:cs="Times New Roman"/>
            <w:sz w:val="26"/>
            <w:szCs w:val="26"/>
          </w:rPr>
          <w:tab/>
        </w:r>
      </w:ins>
      <w:r w:rsidR="00C3204F" w:rsidRPr="00A9201D">
        <w:rPr>
          <w:rFonts w:ascii="Times New Roman" w:hAnsi="Times New Roman" w:cs="Times New Roman"/>
          <w:sz w:val="26"/>
          <w:szCs w:val="26"/>
        </w:rPr>
        <w:t>Bước cuối cùng để hoàn thiện việc publish này giúp ontology có thể chuyển hướng đúng thì chúng ta phải sử dụng dịch vụ củ</w:t>
      </w:r>
      <w:r w:rsidR="00214D57" w:rsidRPr="00A9201D">
        <w:rPr>
          <w:rFonts w:ascii="Times New Roman" w:hAnsi="Times New Roman" w:cs="Times New Roman"/>
          <w:sz w:val="26"/>
          <w:szCs w:val="26"/>
        </w:rPr>
        <w:t xml:space="preserve">a PURL </w:t>
      </w:r>
      <w:sdt>
        <w:sdtPr>
          <w:rPr>
            <w:rFonts w:ascii="Times New Roman" w:hAnsi="Times New Roman" w:cs="Times New Roman"/>
            <w:sz w:val="26"/>
            <w:szCs w:val="26"/>
          </w:rPr>
          <w:id w:val="-1413003050"/>
          <w:citation/>
        </w:sdtPr>
        <w:sdtContent>
          <w:r w:rsidR="00214D57" w:rsidRPr="004C6674">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PUR \l 1033 </w:instrText>
          </w:r>
          <w:r w:rsidR="00214D57" w:rsidRPr="004C6674">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[26]</w:t>
          </w:r>
          <w:r w:rsidR="00214D57" w:rsidRPr="004C6674">
            <w:rPr>
              <w:rFonts w:ascii="Times New Roman" w:hAnsi="Times New Roman" w:cs="Times New Roman"/>
              <w:sz w:val="26"/>
              <w:szCs w:val="26"/>
            </w:rPr>
            <w:fldChar w:fldCharType="end"/>
          </w:r>
        </w:sdtContent>
      </w:sdt>
      <w:r w:rsidR="00C3204F" w:rsidRPr="00FF35D0">
        <w:rPr>
          <w:rFonts w:ascii="Times New Roman" w:hAnsi="Times New Roman" w:cs="Times New Roman"/>
          <w:sz w:val="26"/>
          <w:szCs w:val="26"/>
        </w:rPr>
        <w:t xml:space="preserve"> để</w:t>
      </w:r>
      <w:r w:rsidR="00C3204F" w:rsidRPr="004C6674">
        <w:rPr>
          <w:rFonts w:ascii="Times New Roman" w:hAnsi="Times New Roman" w:cs="Times New Roman"/>
          <w:sz w:val="26"/>
          <w:szCs w:val="26"/>
        </w:rPr>
        <w:t xml:space="preserve"> t</w:t>
      </w:r>
      <w:r w:rsidR="00C3204F" w:rsidRPr="00A9201D">
        <w:rPr>
          <w:rFonts w:ascii="Times New Roman" w:hAnsi="Times New Roman" w:cs="Times New Roman"/>
          <w:sz w:val="26"/>
          <w:szCs w:val="26"/>
        </w:rPr>
        <w:t xml:space="preserve">ạo một domain mà có thể hỗ trợ điều hướng như tiêu chí publish ontology đã nêu trên. Với PURL, chúng tôi tạo một domain có URL </w:t>
      </w:r>
      <w:hyperlink r:id="rId82" w:history="1">
        <w:r w:rsidR="00C3204F" w:rsidRPr="00A9201D">
          <w:rPr>
            <w:rStyle w:val="Siuktni"/>
            <w:rFonts w:ascii="Times New Roman" w:hAnsi="Times New Roman" w:cs="Times New Roman"/>
            <w:sz w:val="26"/>
            <w:szCs w:val="26"/>
          </w:rPr>
          <w:t>http://purl.org/fit/chatbot-technique</w:t>
        </w:r>
      </w:hyperlink>
      <w:r w:rsidR="00C3204F" w:rsidRPr="00FF35D0">
        <w:rPr>
          <w:rFonts w:ascii="Times New Roman" w:hAnsi="Times New Roman" w:cs="Times New Roman"/>
          <w:sz w:val="26"/>
          <w:szCs w:val="26"/>
        </w:rPr>
        <w:t xml:space="preserve"> có type là 303 See orther, target là đườ</w:t>
      </w:r>
      <w:r w:rsidR="00C3204F" w:rsidRPr="004C6674">
        <w:rPr>
          <w:rFonts w:ascii="Times New Roman" w:hAnsi="Times New Roman" w:cs="Times New Roman"/>
          <w:sz w:val="26"/>
          <w:szCs w:val="26"/>
        </w:rPr>
        <w:t>ng d</w:t>
      </w:r>
      <w:r w:rsidR="00C3204F" w:rsidRPr="00A9201D">
        <w:rPr>
          <w:rFonts w:ascii="Times New Roman" w:hAnsi="Times New Roman" w:cs="Times New Roman"/>
          <w:sz w:val="26"/>
          <w:szCs w:val="26"/>
        </w:rPr>
        <w:t xml:space="preserve">ẫn đến nơi lưu trữ ontology đã tạo ở các bước trên, ở trường hợp của chúng tôi là </w:t>
      </w:r>
    </w:p>
    <w:p w14:paraId="32526288" w14:textId="7C83BED3" w:rsidR="00C3204F" w:rsidRPr="00FF35D0"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lastRenderedPageBreak/>
        <w:t>fit-chatbot-technique.atwebpages.com/chatbot/technique (do cấu hình như vậy trong file .htaccess, để hiểu hơn về cách cấu hình file .htaccess chúng tôi tìm thấy một trang blog có 5 ví dụ khá dễ hiểu ở</w:t>
      </w:r>
      <w:r w:rsidR="00252D2F" w:rsidRPr="00A9201D">
        <w:rPr>
          <w:rFonts w:ascii="Times New Roman" w:hAnsi="Times New Roman" w:cs="Times New Roman"/>
          <w:sz w:val="26"/>
          <w:szCs w:val="26"/>
        </w:rPr>
        <w:t xml:space="preserve"> tài liệu</w:t>
      </w:r>
      <w:r w:rsidR="00214D57" w:rsidRPr="00A9201D">
        <w:rPr>
          <w:rFonts w:ascii="Times New Roman" w:hAnsi="Times New Roman" w:cs="Times New Roman"/>
          <w:sz w:val="26"/>
          <w:szCs w:val="26"/>
        </w:rPr>
        <w:t xml:space="preserve"> </w:t>
      </w:r>
      <w:sdt>
        <w:sdtPr>
          <w:rPr>
            <w:rFonts w:ascii="Times New Roman" w:hAnsi="Times New Roman" w:cs="Times New Roman"/>
            <w:sz w:val="26"/>
            <w:szCs w:val="26"/>
          </w:rPr>
          <w:id w:val="-1820804563"/>
          <w:citation/>
        </w:sdtPr>
        <w:sdtContent>
          <w:r w:rsidR="00214D57" w:rsidRPr="00FF35D0">
            <w:rPr>
              <w:rFonts w:ascii="Times New Roman" w:hAnsi="Times New Roman" w:cs="Times New Roman"/>
              <w:sz w:val="26"/>
              <w:szCs w:val="26"/>
            </w:rPr>
            <w:fldChar w:fldCharType="begin"/>
          </w:r>
          <w:r w:rsidR="00214D57" w:rsidRPr="00A9201D">
            <w:rPr>
              <w:rFonts w:ascii="Times New Roman" w:hAnsi="Times New Roman" w:cs="Times New Roman"/>
              <w:sz w:val="26"/>
              <w:szCs w:val="26"/>
            </w:rPr>
            <w:instrText xml:space="preserve"> CITATION 5ví \l 1033 </w:instrText>
          </w:r>
          <w:r w:rsidR="00214D57" w:rsidRPr="00FF35D0">
            <w:rPr>
              <w:rFonts w:ascii="Times New Roman" w:hAnsi="Times New Roman" w:cs="Times New Roman"/>
              <w:sz w:val="26"/>
              <w:szCs w:val="26"/>
            </w:rPr>
            <w:fldChar w:fldCharType="separate"/>
          </w:r>
          <w:r w:rsidR="003D7625" w:rsidRPr="003D7625">
            <w:rPr>
              <w:rFonts w:ascii="Times New Roman" w:hAnsi="Times New Roman" w:cs="Times New Roman"/>
              <w:noProof/>
              <w:sz w:val="26"/>
              <w:szCs w:val="26"/>
            </w:rPr>
            <w:t>[27]</w:t>
          </w:r>
          <w:r w:rsidR="00214D57" w:rsidRPr="00FF35D0">
            <w:rPr>
              <w:rFonts w:ascii="Times New Roman" w:hAnsi="Times New Roman" w:cs="Times New Roman"/>
              <w:sz w:val="26"/>
              <w:szCs w:val="26"/>
            </w:rPr>
            <w:fldChar w:fldCharType="end"/>
          </w:r>
        </w:sdtContent>
      </w:sdt>
      <w:r w:rsidRPr="00FF35D0">
        <w:rPr>
          <w:rFonts w:ascii="Times New Roman" w:hAnsi="Times New Roman" w:cs="Times New Roman"/>
          <w:sz w:val="26"/>
          <w:szCs w:val="26"/>
        </w:rPr>
        <w:t>).</w:t>
      </w:r>
    </w:p>
    <w:p w14:paraId="1D9ACE6E" w14:textId="77777777" w:rsidR="00252D2F" w:rsidRPr="00A60A16" w:rsidRDefault="00C3204F" w:rsidP="00252D2F">
      <w:pPr>
        <w:keepNext/>
        <w:tabs>
          <w:tab w:val="left" w:pos="450"/>
        </w:tabs>
        <w:jc w:val="both"/>
        <w:rPr>
          <w:rFonts w:ascii="Times New Roman" w:hAnsi="Times New Roman" w:cs="Times New Roman"/>
        </w:rPr>
      </w:pPr>
      <w:r w:rsidRPr="00A60A16">
        <w:rPr>
          <w:rFonts w:ascii="Times New Roman" w:hAnsi="Times New Roman" w:cs="Times New Roman"/>
          <w:noProof/>
        </w:rPr>
        <w:drawing>
          <wp:inline distT="0" distB="0" distL="0" distR="0" wp14:anchorId="69475B09" wp14:editId="717C5849">
            <wp:extent cx="5715000" cy="1334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1334135"/>
                    </a:xfrm>
                    <a:prstGeom prst="rect">
                      <a:avLst/>
                    </a:prstGeom>
                  </pic:spPr>
                </pic:pic>
              </a:graphicData>
            </a:graphic>
          </wp:inline>
        </w:drawing>
      </w:r>
    </w:p>
    <w:p w14:paraId="56EE0F53" w14:textId="4A5C2BC2" w:rsidR="00C3204F" w:rsidRPr="00FF35D0" w:rsidRDefault="00252D2F" w:rsidP="00252D2F">
      <w:pPr>
        <w:pStyle w:val="Chuthich"/>
        <w:rPr>
          <w:rFonts w:cs="Times New Roman"/>
          <w:szCs w:val="26"/>
        </w:rPr>
      </w:pPr>
      <w:bookmarkStart w:id="5870" w:name="_Toc9667949"/>
      <w:bookmarkStart w:id="5871" w:name="_Toc11537423"/>
      <w:r w:rsidRPr="00FF35D0">
        <w:rPr>
          <w:rFonts w:cs="Times New Roman"/>
        </w:rPr>
        <w:t xml:space="preserve">Hình 4. </w:t>
      </w:r>
      <w:r w:rsidR="00A9201D" w:rsidRPr="00FF35D0">
        <w:rPr>
          <w:rFonts w:cs="Times New Roman"/>
        </w:rPr>
        <w:fldChar w:fldCharType="begin"/>
      </w:r>
      <w:r w:rsidR="00A9201D" w:rsidRPr="00A60A16">
        <w:rPr>
          <w:rFonts w:cs="Times New Roman"/>
        </w:rPr>
        <w:instrText xml:space="preserve"> SEQ Hình_4. \* ARABIC </w:instrText>
      </w:r>
      <w:r w:rsidR="00A9201D" w:rsidRPr="00FF35D0">
        <w:rPr>
          <w:rFonts w:cs="Times New Roman"/>
        </w:rPr>
        <w:fldChar w:fldCharType="separate"/>
      </w:r>
      <w:ins w:id="5872" w:author="TRAN THI LY LY" w:date="2019-06-20T23:47:00Z">
        <w:r w:rsidR="00887B15">
          <w:rPr>
            <w:rFonts w:cs="Times New Roman"/>
            <w:noProof/>
          </w:rPr>
          <w:t>16</w:t>
        </w:r>
      </w:ins>
      <w:del w:id="5873" w:author="TRAN THI LY LY" w:date="2019-06-20T23:47:00Z">
        <w:r w:rsidR="00D0490F" w:rsidDel="00887B15">
          <w:rPr>
            <w:rFonts w:cs="Times New Roman"/>
            <w:noProof/>
          </w:rPr>
          <w:delText>2</w:delText>
        </w:r>
      </w:del>
      <w:del w:id="5874" w:author="TRAN THI LY LY" w:date="2019-06-16T00:40:00Z">
        <w:r w:rsidR="00D0490F" w:rsidDel="00B76E6F">
          <w:rPr>
            <w:rFonts w:cs="Times New Roman"/>
            <w:noProof/>
          </w:rPr>
          <w:delText>4</w:delText>
        </w:r>
      </w:del>
      <w:r w:rsidR="00A9201D" w:rsidRPr="00FF35D0">
        <w:rPr>
          <w:rFonts w:cs="Times New Roman"/>
          <w:noProof/>
        </w:rPr>
        <w:fldChar w:fldCharType="end"/>
      </w:r>
      <w:ins w:id="5875" w:author="TRAN THI LY LY" w:date="2019-06-16T00:46:00Z">
        <w:r w:rsidR="00B76E6F">
          <w:rPr>
            <w:rFonts w:cs="Times New Roman"/>
            <w:noProof/>
          </w:rPr>
          <w:t>9</w:t>
        </w:r>
      </w:ins>
      <w:r w:rsidRPr="00FF35D0">
        <w:rPr>
          <w:rFonts w:cs="Times New Roman"/>
        </w:rPr>
        <w:t xml:space="preserve"> Thông tin domain đăng kí trên PURL</w:t>
      </w:r>
      <w:bookmarkEnd w:id="5870"/>
      <w:bookmarkEnd w:id="5871"/>
    </w:p>
    <w:p w14:paraId="05CEDA4B" w14:textId="77777777" w:rsidR="00CD3923" w:rsidRPr="004C6674" w:rsidRDefault="00CD3923" w:rsidP="00C3204F">
      <w:pPr>
        <w:tabs>
          <w:tab w:val="left" w:pos="450"/>
        </w:tabs>
        <w:jc w:val="both"/>
        <w:rPr>
          <w:rFonts w:ascii="Times New Roman" w:hAnsi="Times New Roman" w:cs="Times New Roman"/>
          <w:sz w:val="26"/>
          <w:szCs w:val="26"/>
        </w:rPr>
      </w:pPr>
    </w:p>
    <w:p w14:paraId="6B991B60" w14:textId="77777777" w:rsidR="00C3204F" w:rsidRPr="00FF35D0" w:rsidRDefault="00C3204F" w:rsidP="00C3204F">
      <w:pPr>
        <w:tabs>
          <w:tab w:val="left" w:pos="450"/>
        </w:tabs>
        <w:jc w:val="both"/>
        <w:rPr>
          <w:rFonts w:ascii="Times New Roman" w:hAnsi="Times New Roman" w:cs="Times New Roman"/>
          <w:sz w:val="26"/>
          <w:szCs w:val="26"/>
        </w:rPr>
      </w:pPr>
      <w:r w:rsidRPr="00A9201D">
        <w:rPr>
          <w:rFonts w:ascii="Times New Roman" w:hAnsi="Times New Roman" w:cs="Times New Roman"/>
          <w:sz w:val="26"/>
          <w:szCs w:val="26"/>
        </w:rPr>
        <w:t xml:space="preserve">Như vậy là đã hoàn thành xong việc publish ontology, giờ đây mọi người có thể truy cập ontology của chúng tôi qua đường link </w:t>
      </w:r>
      <w:hyperlink r:id="rId84" w:history="1">
        <w:r w:rsidRPr="00A9201D">
          <w:rPr>
            <w:rStyle w:val="Siuktni"/>
            <w:rFonts w:ascii="Times New Roman" w:hAnsi="Times New Roman" w:cs="Times New Roman"/>
            <w:sz w:val="26"/>
            <w:szCs w:val="26"/>
          </w:rPr>
          <w:t>http://purl.org/fit/chatbot-technique</w:t>
        </w:r>
      </w:hyperlink>
    </w:p>
    <w:p w14:paraId="6BBC318D" w14:textId="77777777" w:rsidR="00252D2F" w:rsidRPr="00A60A16" w:rsidRDefault="00C3204F" w:rsidP="00252D2F">
      <w:pPr>
        <w:keepNext/>
        <w:tabs>
          <w:tab w:val="left" w:pos="450"/>
        </w:tabs>
        <w:jc w:val="both"/>
        <w:rPr>
          <w:rFonts w:ascii="Times New Roman" w:hAnsi="Times New Roman" w:cs="Times New Roman"/>
        </w:rPr>
      </w:pPr>
      <w:r w:rsidRPr="00A60A16">
        <w:rPr>
          <w:rFonts w:ascii="Times New Roman" w:hAnsi="Times New Roman" w:cs="Times New Roman"/>
          <w:noProof/>
        </w:rPr>
        <w:lastRenderedPageBreak/>
        <w:drawing>
          <wp:inline distT="0" distB="0" distL="0" distR="0" wp14:anchorId="4A53D790" wp14:editId="0D8190A6">
            <wp:extent cx="5715000" cy="45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5000" cy="4572000"/>
                    </a:xfrm>
                    <a:prstGeom prst="rect">
                      <a:avLst/>
                    </a:prstGeom>
                  </pic:spPr>
                </pic:pic>
              </a:graphicData>
            </a:graphic>
          </wp:inline>
        </w:drawing>
      </w:r>
    </w:p>
    <w:p w14:paraId="2DC5DBD8" w14:textId="5117B6D3" w:rsidR="00C3204F" w:rsidRPr="00A9201D" w:rsidRDefault="00252D2F" w:rsidP="00252D2F">
      <w:pPr>
        <w:pStyle w:val="Chuthich"/>
        <w:rPr>
          <w:rFonts w:cs="Times New Roman"/>
          <w:szCs w:val="26"/>
        </w:rPr>
      </w:pPr>
      <w:bookmarkStart w:id="5876" w:name="_Toc9667950"/>
      <w:bookmarkStart w:id="5877" w:name="_Toc11537424"/>
      <w:r w:rsidRPr="00FF35D0">
        <w:rPr>
          <w:rFonts w:cs="Times New Roman"/>
        </w:rPr>
        <w:t xml:space="preserve">Hình 4. </w:t>
      </w:r>
      <w:ins w:id="5878" w:author="TRAN THI LY LY" w:date="2019-06-16T00:46:00Z">
        <w:r w:rsidR="00B76E6F">
          <w:rPr>
            <w:rFonts w:cs="Times New Roman"/>
          </w:rPr>
          <w:t xml:space="preserve">30 </w:t>
        </w:r>
      </w:ins>
      <w:del w:id="5879" w:author="TRAN THI LY LY" w:date="2019-06-16T00:46: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2</w:delText>
        </w:r>
      </w:del>
      <w:del w:id="5880" w:author="TRAN THI LY LY" w:date="2019-06-16T00:40:00Z">
        <w:r w:rsidR="00D0490F" w:rsidDel="00B76E6F">
          <w:rPr>
            <w:rFonts w:cs="Times New Roman"/>
            <w:noProof/>
          </w:rPr>
          <w:delText>5</w:delText>
        </w:r>
      </w:del>
      <w:del w:id="5881" w:author="TRAN THI LY LY" w:date="2019-06-16T00:46:00Z">
        <w:r w:rsidR="00A9201D" w:rsidRPr="00FF35D0" w:rsidDel="00B76E6F">
          <w:rPr>
            <w:rFonts w:cs="Times New Roman"/>
            <w:noProof/>
          </w:rPr>
          <w:fldChar w:fldCharType="end"/>
        </w:r>
        <w:r w:rsidRPr="00FF35D0" w:rsidDel="00B76E6F">
          <w:rPr>
            <w:rFonts w:cs="Times New Roman"/>
            <w:szCs w:val="26"/>
          </w:rPr>
          <w:delText xml:space="preserve"> </w:delText>
        </w:r>
      </w:del>
      <w:r w:rsidRPr="00FF35D0">
        <w:rPr>
          <w:rFonts w:cs="Times New Roman"/>
          <w:szCs w:val="26"/>
        </w:rPr>
        <w:t>Hình ả</w:t>
      </w:r>
      <w:r w:rsidRPr="004C6674">
        <w:rPr>
          <w:rFonts w:cs="Times New Roman"/>
          <w:szCs w:val="26"/>
        </w:rPr>
        <w:t>nh khi m</w:t>
      </w:r>
      <w:r w:rsidRPr="00A9201D">
        <w:rPr>
          <w:rFonts w:cs="Times New Roman"/>
          <w:szCs w:val="26"/>
        </w:rPr>
        <w:t>ở đường link trên web</w:t>
      </w:r>
      <w:bookmarkEnd w:id="5876"/>
      <w:bookmarkEnd w:id="5877"/>
    </w:p>
    <w:p w14:paraId="1A8FBD6B" w14:textId="77777777" w:rsidR="00252D2F" w:rsidRPr="00A60A16" w:rsidRDefault="00C3204F" w:rsidP="00252D2F">
      <w:pPr>
        <w:keepNext/>
        <w:tabs>
          <w:tab w:val="left" w:pos="450"/>
        </w:tabs>
        <w:jc w:val="both"/>
        <w:rPr>
          <w:rFonts w:ascii="Times New Roman" w:hAnsi="Times New Roman" w:cs="Times New Roman"/>
        </w:rPr>
      </w:pPr>
      <w:r w:rsidRPr="00A60A16">
        <w:rPr>
          <w:rFonts w:ascii="Times New Roman" w:hAnsi="Times New Roman" w:cs="Times New Roman"/>
          <w:noProof/>
        </w:rPr>
        <w:lastRenderedPageBreak/>
        <w:drawing>
          <wp:inline distT="0" distB="0" distL="0" distR="0" wp14:anchorId="3E96E1E8" wp14:editId="3D656490">
            <wp:extent cx="5715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5000" cy="4572000"/>
                    </a:xfrm>
                    <a:prstGeom prst="rect">
                      <a:avLst/>
                    </a:prstGeom>
                  </pic:spPr>
                </pic:pic>
              </a:graphicData>
            </a:graphic>
          </wp:inline>
        </w:drawing>
      </w:r>
    </w:p>
    <w:p w14:paraId="17628472" w14:textId="0C94601E" w:rsidR="00C3204F" w:rsidRDefault="00252D2F" w:rsidP="00422574">
      <w:pPr>
        <w:pStyle w:val="Chuthich"/>
        <w:rPr>
          <w:rFonts w:cs="Times New Roman"/>
          <w:szCs w:val="26"/>
        </w:rPr>
      </w:pPr>
      <w:bookmarkStart w:id="5882" w:name="_Toc9667951"/>
      <w:bookmarkStart w:id="5883" w:name="_Toc11537425"/>
      <w:r w:rsidRPr="00FF35D0">
        <w:rPr>
          <w:rFonts w:cs="Times New Roman"/>
        </w:rPr>
        <w:t xml:space="preserve">Hình 4. </w:t>
      </w:r>
      <w:ins w:id="5884" w:author="TRAN THI LY LY" w:date="2019-06-16T00:40:00Z">
        <w:r w:rsidR="00B76E6F">
          <w:rPr>
            <w:rFonts w:cs="Times New Roman"/>
          </w:rPr>
          <w:t>3</w:t>
        </w:r>
      </w:ins>
      <w:ins w:id="5885" w:author="TRAN THI LY LY" w:date="2019-06-16T00:46:00Z">
        <w:r w:rsidR="00B76E6F">
          <w:rPr>
            <w:rFonts w:cs="Times New Roman"/>
          </w:rPr>
          <w:t>1</w:t>
        </w:r>
      </w:ins>
      <w:ins w:id="5886" w:author="TRAN THI LY LY" w:date="2019-06-16T00:40:00Z">
        <w:r w:rsidR="00B76E6F">
          <w:rPr>
            <w:rFonts w:cs="Times New Roman"/>
          </w:rPr>
          <w:t xml:space="preserve"> </w:t>
        </w:r>
      </w:ins>
      <w:del w:id="5887" w:author="TRAN THI LY LY" w:date="2019-06-16T00:40: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26</w:delText>
        </w:r>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szCs w:val="26"/>
        </w:rPr>
        <w:t xml:space="preserve">Hình </w:t>
      </w:r>
      <w:r w:rsidRPr="004C6674">
        <w:rPr>
          <w:rFonts w:cs="Times New Roman"/>
          <w:szCs w:val="26"/>
        </w:rPr>
        <w:t>ả</w:t>
      </w:r>
      <w:r w:rsidRPr="00A9201D">
        <w:rPr>
          <w:rFonts w:cs="Times New Roman"/>
          <w:szCs w:val="26"/>
        </w:rPr>
        <w:t>nh khi mở đường link bằng công cụ protégé</w:t>
      </w:r>
      <w:bookmarkEnd w:id="5882"/>
      <w:bookmarkEnd w:id="5883"/>
    </w:p>
    <w:p w14:paraId="7F61BB1D" w14:textId="6443D97C" w:rsidR="00C33D8D" w:rsidRPr="000B797C" w:rsidRDefault="00C33D8D" w:rsidP="00A60A16">
      <w:pPr>
        <w:rPr>
          <w:rFonts w:cs="Times New Roman"/>
          <w:szCs w:val="26"/>
        </w:rPr>
      </w:pPr>
      <w:r>
        <w:tab/>
      </w:r>
      <w:r w:rsidRPr="00A60A16">
        <w:rPr>
          <w:rFonts w:ascii="Times New Roman" w:hAnsi="Times New Roman" w:cs="Times New Roman"/>
          <w:sz w:val="26"/>
          <w:szCs w:val="26"/>
        </w:rPr>
        <w:t xml:space="preserve">Ngoài ra, chúng tôi cũng upload file ontology dạng document trên server của trường dưới địa chỉ </w:t>
      </w:r>
      <w:r w:rsidR="001653F3" w:rsidRPr="00B76E6F">
        <w:rPr>
          <w:rStyle w:val="u2Char"/>
          <w:rFonts w:cs="Times New Roman"/>
          <w:rPrChange w:id="5888" w:author="TRAN THI LY LY" w:date="2019-06-16T00:41:00Z">
            <w:rPr/>
          </w:rPrChange>
        </w:rPr>
        <w:fldChar w:fldCharType="begin"/>
      </w:r>
      <w:r w:rsidR="001653F3" w:rsidRPr="00B76E6F">
        <w:rPr>
          <w:rStyle w:val="u2Char"/>
          <w:rFonts w:cs="Times New Roman"/>
          <w:rPrChange w:id="5889" w:author="TRAN THI LY LY" w:date="2019-06-16T00:41:00Z">
            <w:rPr/>
          </w:rPrChange>
        </w:rPr>
        <w:instrText xml:space="preserve"> HYPERLINK "https://services.fit.hcmus.edu.vn:251/" </w:instrText>
      </w:r>
      <w:r w:rsidR="001653F3" w:rsidRPr="00B76E6F">
        <w:rPr>
          <w:rStyle w:val="u2Char"/>
          <w:rFonts w:cs="Times New Roman"/>
          <w:rPrChange w:id="5890" w:author="TRAN THI LY LY" w:date="2019-06-16T00:41:00Z">
            <w:rPr>
              <w:rFonts w:cs="Times New Roman"/>
              <w:szCs w:val="26"/>
            </w:rPr>
          </w:rPrChange>
        </w:rPr>
        <w:fldChar w:fldCharType="separate"/>
      </w:r>
      <w:r w:rsidRPr="00B76E6F">
        <w:rPr>
          <w:rStyle w:val="u2Char"/>
          <w:rFonts w:cs="Times New Roman"/>
          <w:rPrChange w:id="5891" w:author="TRAN THI LY LY" w:date="2019-06-16T00:41:00Z">
            <w:rPr>
              <w:rFonts w:cs="Times New Roman"/>
              <w:szCs w:val="26"/>
            </w:rPr>
          </w:rPrChange>
        </w:rPr>
        <w:t>https://services.fit.hcmus.edu.vn:251/</w:t>
      </w:r>
      <w:r w:rsidR="001653F3" w:rsidRPr="00B76E6F">
        <w:rPr>
          <w:rStyle w:val="u2Char"/>
          <w:rFonts w:cs="Times New Roman"/>
          <w:rPrChange w:id="5892" w:author="TRAN THI LY LY" w:date="2019-06-16T00:41:00Z">
            <w:rPr>
              <w:rFonts w:cs="Times New Roman"/>
              <w:szCs w:val="26"/>
            </w:rPr>
          </w:rPrChange>
        </w:rPr>
        <w:fldChar w:fldCharType="end"/>
      </w:r>
    </w:p>
    <w:p w14:paraId="397FC356" w14:textId="1F2068E8" w:rsidR="00C3204F" w:rsidRPr="00A60A16" w:rsidRDefault="0054259B" w:rsidP="000346AC">
      <w:pPr>
        <w:pStyle w:val="u4"/>
        <w:rPr>
          <w:rFonts w:cs="Times New Roman"/>
        </w:rPr>
      </w:pPr>
      <w:bookmarkStart w:id="5893" w:name="_Toc11966343"/>
      <w:r w:rsidRPr="00C85AB0">
        <w:rPr>
          <w:rFonts w:cs="Times New Roman"/>
        </w:rPr>
        <w:t>4</w:t>
      </w:r>
      <w:r w:rsidR="000346AC" w:rsidRPr="00A15433">
        <w:rPr>
          <w:rFonts w:cs="Times New Roman"/>
        </w:rPr>
        <w:t>.3</w:t>
      </w:r>
      <w:r w:rsidR="00C3204F" w:rsidRPr="00A15433">
        <w:rPr>
          <w:rFonts w:cs="Times New Roman"/>
        </w:rPr>
        <w:t>.</w:t>
      </w:r>
      <w:r w:rsidR="000346AC" w:rsidRPr="00A15433">
        <w:rPr>
          <w:rFonts w:cs="Times New Roman"/>
        </w:rPr>
        <w:t>1.2</w:t>
      </w:r>
      <w:r w:rsidR="00C3204F" w:rsidRPr="000B797C">
        <w:rPr>
          <w:rFonts w:cs="Times New Roman"/>
        </w:rPr>
        <w:t xml:space="preserve"> </w:t>
      </w:r>
      <w:del w:id="5894" w:author="TRAN THI LY LY" w:date="2019-06-17T22:26:00Z">
        <w:r w:rsidR="00C3204F" w:rsidRPr="000B797C" w:rsidDel="00D728D7">
          <w:rPr>
            <w:rFonts w:cs="Times New Roman"/>
          </w:rPr>
          <w:delText xml:space="preserve">Publish </w:delText>
        </w:r>
      </w:del>
      <w:ins w:id="5895" w:author="TRAN THI LY LY" w:date="2019-06-17T22:26:00Z">
        <w:r w:rsidR="00D728D7">
          <w:rPr>
            <w:rFonts w:cs="Times New Roman"/>
          </w:rPr>
          <w:t>Công bố</w:t>
        </w:r>
        <w:r w:rsidR="00D728D7" w:rsidRPr="000B797C">
          <w:rPr>
            <w:rFonts w:cs="Times New Roman"/>
          </w:rPr>
          <w:t xml:space="preserve"> </w:t>
        </w:r>
      </w:ins>
      <w:r w:rsidR="00C3204F" w:rsidRPr="000B797C">
        <w:rPr>
          <w:rFonts w:cs="Times New Roman"/>
        </w:rPr>
        <w:t>ontology đ</w:t>
      </w:r>
      <w:r w:rsidR="00C3204F" w:rsidRPr="00060118">
        <w:rPr>
          <w:rFonts w:cs="Times New Roman"/>
        </w:rPr>
        <w:t>ể</w:t>
      </w:r>
      <w:r w:rsidR="00C3204F" w:rsidRPr="00920C63">
        <w:rPr>
          <w:rFonts w:cs="Times New Roman"/>
        </w:rPr>
        <w:t xml:space="preserve"> mọi ngư</w:t>
      </w:r>
      <w:r w:rsidR="00C3204F" w:rsidRPr="00DF05B9">
        <w:rPr>
          <w:rFonts w:cs="Times New Roman"/>
        </w:rPr>
        <w:t>ời có th</w:t>
      </w:r>
      <w:r w:rsidR="00C3204F" w:rsidRPr="00A60A16">
        <w:rPr>
          <w:rFonts w:cs="Times New Roman"/>
        </w:rPr>
        <w:t xml:space="preserve">ể </w:t>
      </w:r>
      <w:r w:rsidR="00A16189" w:rsidRPr="00A60A16">
        <w:rPr>
          <w:rFonts w:cs="Times New Roman"/>
        </w:rPr>
        <w:t>truy xuất</w:t>
      </w:r>
      <w:r w:rsidR="00C3204F" w:rsidRPr="00A60A16">
        <w:rPr>
          <w:rFonts w:cs="Times New Roman"/>
        </w:rPr>
        <w:t xml:space="preserve"> và chỉnh s</w:t>
      </w:r>
      <w:r w:rsidR="00A16189" w:rsidRPr="00A60A16">
        <w:rPr>
          <w:rFonts w:cs="Times New Roman"/>
        </w:rPr>
        <w:t>ử</w:t>
      </w:r>
      <w:r w:rsidR="00C3204F" w:rsidRPr="00A60A16">
        <w:rPr>
          <w:rFonts w:cs="Times New Roman"/>
        </w:rPr>
        <w:t>a dữ liệu</w:t>
      </w:r>
      <w:bookmarkEnd w:id="5893"/>
    </w:p>
    <w:p w14:paraId="75757D60" w14:textId="67491536" w:rsidR="00A16189" w:rsidRDefault="00A16189">
      <w:pPr>
        <w:ind w:firstLine="720"/>
        <w:jc w:val="both"/>
        <w:rPr>
          <w:rFonts w:ascii="Times New Roman" w:hAnsi="Times New Roman" w:cs="Times New Roman"/>
          <w:sz w:val="26"/>
          <w:szCs w:val="26"/>
        </w:rPr>
        <w:pPrChange w:id="5896" w:author="TRAN THI LY LY" w:date="2019-06-15T10:30:00Z">
          <w:pPr>
            <w:ind w:firstLine="720"/>
          </w:pPr>
        </w:pPrChange>
      </w:pPr>
      <w:r w:rsidRPr="00A9201D">
        <w:rPr>
          <w:rFonts w:ascii="Times New Roman" w:hAnsi="Times New Roman" w:cs="Times New Roman"/>
          <w:sz w:val="26"/>
          <w:szCs w:val="26"/>
        </w:rPr>
        <w:t xml:space="preserve">Để việc update dữ liệu tốt hơn chúng tôi thực hiện </w:t>
      </w:r>
      <w:r w:rsidR="00F11E81" w:rsidRPr="00A9201D">
        <w:rPr>
          <w:rFonts w:ascii="Times New Roman" w:hAnsi="Times New Roman" w:cs="Times New Roman"/>
          <w:sz w:val="26"/>
          <w:szCs w:val="26"/>
        </w:rPr>
        <w:t>khởi chạy</w:t>
      </w:r>
      <w:r w:rsidRPr="00A9201D">
        <w:rPr>
          <w:rFonts w:ascii="Times New Roman" w:hAnsi="Times New Roman" w:cs="Times New Roman"/>
          <w:sz w:val="26"/>
          <w:szCs w:val="26"/>
        </w:rPr>
        <w:t xml:space="preserve"> ontology dưới dạng mộ</w:t>
      </w:r>
      <w:r w:rsidR="00F11E81" w:rsidRPr="00A9201D">
        <w:rPr>
          <w:rFonts w:ascii="Times New Roman" w:hAnsi="Times New Roman" w:cs="Times New Roman"/>
          <w:sz w:val="26"/>
          <w:szCs w:val="26"/>
        </w:rPr>
        <w:t xml:space="preserve">t api server sử dụng ngôn ngữ </w:t>
      </w:r>
      <w:r w:rsidRPr="00A9201D">
        <w:rPr>
          <w:rFonts w:ascii="Times New Roman" w:hAnsi="Times New Roman" w:cs="Times New Roman"/>
          <w:sz w:val="26"/>
          <w:szCs w:val="26"/>
        </w:rPr>
        <w:t>python, sử dụng thư viện owlready2. Người dùng thông qua API publish có thể dễ dàng gửi request đến server nhằm truy xuất và chỉnh sửa dữ liệu.</w:t>
      </w:r>
      <w:r w:rsidR="00422574">
        <w:rPr>
          <w:rFonts w:ascii="Times New Roman" w:hAnsi="Times New Roman" w:cs="Times New Roman"/>
          <w:sz w:val="26"/>
          <w:szCs w:val="26"/>
        </w:rPr>
        <w:t xml:space="preserve"> Tuy nhiên việc truy xuất và chỉnh sửa này phải bó buộc trong những API mà người lập trình cho phép. </w:t>
      </w:r>
    </w:p>
    <w:p w14:paraId="5C2C9134" w14:textId="649CF773" w:rsidR="00422574" w:rsidRDefault="00422574">
      <w:pPr>
        <w:ind w:firstLine="720"/>
        <w:jc w:val="both"/>
        <w:rPr>
          <w:rFonts w:ascii="Times New Roman" w:hAnsi="Times New Roman" w:cs="Times New Roman"/>
          <w:sz w:val="26"/>
          <w:szCs w:val="26"/>
        </w:rPr>
        <w:pPrChange w:id="5897" w:author="TRAN THI LY LY" w:date="2019-06-15T10:30:00Z">
          <w:pPr>
            <w:ind w:firstLine="720"/>
          </w:pPr>
        </w:pPrChange>
      </w:pPr>
      <w:r>
        <w:rPr>
          <w:noProof/>
        </w:rPr>
        <w:lastRenderedPageBreak/>
        <mc:AlternateContent>
          <mc:Choice Requires="wps">
            <w:drawing>
              <wp:anchor distT="0" distB="0" distL="114300" distR="114300" simplePos="0" relativeHeight="251713536" behindDoc="0" locked="0" layoutInCell="1" allowOverlap="1" wp14:anchorId="62B676E0" wp14:editId="6A4EBDED">
                <wp:simplePos x="0" y="0"/>
                <wp:positionH relativeFrom="margin">
                  <wp:align>right</wp:align>
                </wp:positionH>
                <wp:positionV relativeFrom="paragraph">
                  <wp:posOffset>4396740</wp:posOffset>
                </wp:positionV>
                <wp:extent cx="5715000" cy="314325"/>
                <wp:effectExtent l="0" t="0" r="0" b="9525"/>
                <wp:wrapTopAndBottom/>
                <wp:docPr id="45" name="Text Box 45"/>
                <wp:cNvGraphicFramePr/>
                <a:graphic xmlns:a="http://schemas.openxmlformats.org/drawingml/2006/main">
                  <a:graphicData uri="http://schemas.microsoft.com/office/word/2010/wordprocessingShape">
                    <wps:wsp>
                      <wps:cNvSpPr txBox="1"/>
                      <wps:spPr>
                        <a:xfrm>
                          <a:off x="0" y="0"/>
                          <a:ext cx="5715000" cy="314325"/>
                        </a:xfrm>
                        <a:prstGeom prst="rect">
                          <a:avLst/>
                        </a:prstGeom>
                        <a:solidFill>
                          <a:prstClr val="white"/>
                        </a:solidFill>
                        <a:ln>
                          <a:noFill/>
                        </a:ln>
                      </wps:spPr>
                      <wps:txbx>
                        <w:txbxContent>
                          <w:p w14:paraId="2326C5A3" w14:textId="0C8F973C" w:rsidR="009E4E78" w:rsidRPr="00A60A16" w:rsidRDefault="009E4E78" w:rsidP="00A60A16">
                            <w:pPr>
                              <w:pStyle w:val="Chuthich"/>
                            </w:pPr>
                            <w:bookmarkStart w:id="5898" w:name="_Toc11537426"/>
                            <w:r>
                              <w:t xml:space="preserve">Hình 4. </w:t>
                            </w:r>
                            <w:ins w:id="5899" w:author="TRAN THI LY LY" w:date="2019-06-16T00:41:00Z">
                              <w:r>
                                <w:t>3</w:t>
                              </w:r>
                            </w:ins>
                            <w:ins w:id="5900" w:author="TRAN THI LY LY" w:date="2019-06-16T00:46:00Z">
                              <w:r>
                                <w:t>2</w:t>
                              </w:r>
                            </w:ins>
                            <w:ins w:id="5901" w:author="TRAN THI LY LY" w:date="2019-06-16T00:41:00Z">
                              <w:r>
                                <w:t xml:space="preserve"> </w:t>
                              </w:r>
                            </w:ins>
                            <w:del w:id="5902" w:author="TRAN THI LY LY" w:date="2019-06-16T00:41:00Z">
                              <w:r w:rsidDel="00B76E6F">
                                <w:fldChar w:fldCharType="begin"/>
                              </w:r>
                              <w:r w:rsidDel="00B76E6F">
                                <w:delInstrText xml:space="preserve"> SEQ Hình_4. \* ARABIC </w:delInstrText>
                              </w:r>
                              <w:r w:rsidDel="00B76E6F">
                                <w:fldChar w:fldCharType="separate"/>
                              </w:r>
                              <w:r w:rsidDel="00B76E6F">
                                <w:rPr>
                                  <w:noProof/>
                                </w:rPr>
                                <w:delText>27</w:delText>
                              </w:r>
                              <w:r w:rsidDel="00B76E6F">
                                <w:rPr>
                                  <w:noProof/>
                                </w:rPr>
                                <w:fldChar w:fldCharType="end"/>
                              </w:r>
                              <w:r w:rsidDel="00B76E6F">
                                <w:delText xml:space="preserve"> </w:delText>
                              </w:r>
                            </w:del>
                            <w:r>
                              <w:t>Một số API truy cập ontology hiện có</w:t>
                            </w:r>
                            <w:bookmarkEnd w:id="58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676E0" id="Text Box 45" o:spid="_x0000_s1080" type="#_x0000_t202" style="position:absolute;left:0;text-align:left;margin-left:398.8pt;margin-top:346.2pt;width:450pt;height:24.7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" stroked="f">
                <v:textbox inset="0,0,0,0">
                  <w:txbxContent>
                    <w:p w14:paraId="2326C5A3" w14:textId="0C8F973C" w:rsidR="009E4E78" w:rsidRPr="00A60A16" w:rsidRDefault="009E4E78" w:rsidP="00A60A16">
                      <w:pPr>
                        <w:pStyle w:val="Chuthich"/>
                      </w:pPr>
                      <w:bookmarkStart w:id="5903" w:name="_Toc11537426"/>
                      <w:r>
                        <w:t xml:space="preserve">Hình 4. </w:t>
                      </w:r>
                      <w:ins w:id="5904" w:author="TRAN THI LY LY" w:date="2019-06-16T00:41:00Z">
                        <w:r>
                          <w:t>3</w:t>
                        </w:r>
                      </w:ins>
                      <w:ins w:id="5905" w:author="TRAN THI LY LY" w:date="2019-06-16T00:46:00Z">
                        <w:r>
                          <w:t>2</w:t>
                        </w:r>
                      </w:ins>
                      <w:ins w:id="5906" w:author="TRAN THI LY LY" w:date="2019-06-16T00:41:00Z">
                        <w:r>
                          <w:t xml:space="preserve"> </w:t>
                        </w:r>
                      </w:ins>
                      <w:del w:id="5907" w:author="TRAN THI LY LY" w:date="2019-06-16T00:41:00Z">
                        <w:r w:rsidDel="00B76E6F">
                          <w:fldChar w:fldCharType="begin"/>
                        </w:r>
                        <w:r w:rsidDel="00B76E6F">
                          <w:delInstrText xml:space="preserve"> SEQ Hình_4. \* ARABIC </w:delInstrText>
                        </w:r>
                        <w:r w:rsidDel="00B76E6F">
                          <w:fldChar w:fldCharType="separate"/>
                        </w:r>
                        <w:r w:rsidDel="00B76E6F">
                          <w:rPr>
                            <w:noProof/>
                          </w:rPr>
                          <w:delText>27</w:delText>
                        </w:r>
                        <w:r w:rsidDel="00B76E6F">
                          <w:rPr>
                            <w:noProof/>
                          </w:rPr>
                          <w:fldChar w:fldCharType="end"/>
                        </w:r>
                        <w:r w:rsidDel="00B76E6F">
                          <w:delText xml:space="preserve"> </w:delText>
                        </w:r>
                      </w:del>
                      <w:r>
                        <w:t>Một số API truy cập ontology hiện có</w:t>
                      </w:r>
                      <w:bookmarkEnd w:id="5903"/>
                    </w:p>
                  </w:txbxContent>
                </v:textbox>
                <w10:wrap type="topAndBottom" anchorx="margin"/>
              </v:shape>
            </w:pict>
          </mc:Fallback>
        </mc:AlternateContent>
      </w:r>
      <w:r>
        <w:rPr>
          <w:noProof/>
        </w:rPr>
        <w:drawing>
          <wp:anchor distT="0" distB="0" distL="114300" distR="114300" simplePos="0" relativeHeight="251711488" behindDoc="0" locked="0" layoutInCell="1" allowOverlap="1" wp14:anchorId="62194BD6" wp14:editId="0C5A3818">
            <wp:simplePos x="0" y="0"/>
            <wp:positionH relativeFrom="margin">
              <wp:align>right</wp:align>
            </wp:positionH>
            <wp:positionV relativeFrom="paragraph">
              <wp:posOffset>0</wp:posOffset>
            </wp:positionV>
            <wp:extent cx="5715000" cy="43357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15000" cy="4335780"/>
                    </a:xfrm>
                    <a:prstGeom prst="rect">
                      <a:avLst/>
                    </a:prstGeom>
                  </pic:spPr>
                </pic:pic>
              </a:graphicData>
            </a:graphic>
          </wp:anchor>
        </w:drawing>
      </w:r>
      <w:r>
        <w:rPr>
          <w:rFonts w:ascii="Times New Roman" w:hAnsi="Times New Roman" w:cs="Times New Roman"/>
          <w:sz w:val="26"/>
          <w:szCs w:val="26"/>
        </w:rPr>
        <w:t>Ở trên là đoạn code cho thấy các API hiện chúng tôi đã lập trình để truy cập database đó là ask_what, ask_how, ask_step (đểu là phương thức POST). Ví dụ với API ask_what, API này nhằm mục đích tìm kiếm các thể hiện của know-what mà có object người dùng đưa vào</w:t>
      </w:r>
      <w:r w:rsidR="00515062">
        <w:rPr>
          <w:rFonts w:ascii="Times New Roman" w:hAnsi="Times New Roman" w:cs="Times New Roman"/>
          <w:sz w:val="26"/>
          <w:szCs w:val="26"/>
        </w:rPr>
        <w:t xml:space="preserve"> (đ</w:t>
      </w:r>
      <w:r>
        <w:rPr>
          <w:rFonts w:ascii="Times New Roman" w:hAnsi="Times New Roman" w:cs="Times New Roman"/>
          <w:sz w:val="26"/>
          <w:szCs w:val="26"/>
        </w:rPr>
        <w:t>oạn code query database đã viết ở chương</w:t>
      </w:r>
      <w:r w:rsidR="00515062">
        <w:rPr>
          <w:rFonts w:ascii="Times New Roman" w:hAnsi="Times New Roman" w:cs="Times New Roman"/>
          <w:sz w:val="26"/>
          <w:szCs w:val="26"/>
        </w:rPr>
        <w:t xml:space="preserve"> 4.2.2.3 – kết nối ontology sử dụng thư viên owlready2)</w:t>
      </w:r>
    </w:p>
    <w:p w14:paraId="13CA8EEF" w14:textId="1BE8330E" w:rsidR="00515062" w:rsidRPr="006A48F6" w:rsidDel="00404505" w:rsidRDefault="00515062" w:rsidP="00A60A16">
      <w:pPr>
        <w:ind w:firstLine="720"/>
        <w:rPr>
          <w:del w:id="5908" w:author="Ly Tran Thi Ly" w:date="2019-06-14T17:20:00Z"/>
          <w:rFonts w:ascii="Times New Roman" w:hAnsi="Times New Roman" w:cs="Times New Roman"/>
        </w:rPr>
      </w:pPr>
      <w:r>
        <w:rPr>
          <w:rFonts w:ascii="Times New Roman" w:hAnsi="Times New Roman" w:cs="Times New Roman"/>
          <w:sz w:val="26"/>
          <w:szCs w:val="26"/>
        </w:rPr>
        <w:t xml:space="preserve">Chúng tôi sử dụng server do khoa cấp để publish phần API ontology này. Địa chỉ truy cập API là: </w:t>
      </w:r>
      <w:r w:rsidRPr="00A60A16">
        <w:rPr>
          <w:rStyle w:val="NhaykepmChar"/>
          <w:rFonts w:ascii="Times New Roman" w:hAnsi="Times New Roman" w:cs="Times New Roman"/>
          <w:i w:val="0"/>
          <w:iCs w:val="0"/>
          <w:sz w:val="26"/>
          <w:szCs w:val="26"/>
        </w:rPr>
        <w:t>https://services.fit.hcmus.edu.vn:27</w:t>
      </w:r>
      <w:r>
        <w:rPr>
          <w:rStyle w:val="NhaykepmChar"/>
          <w:rFonts w:ascii="Times New Roman" w:hAnsi="Times New Roman" w:cs="Times New Roman"/>
          <w:i w:val="0"/>
          <w:iCs w:val="0"/>
          <w:sz w:val="26"/>
          <w:szCs w:val="26"/>
        </w:rPr>
        <w:t>4/</w:t>
      </w:r>
    </w:p>
    <w:p w14:paraId="3757C27D" w14:textId="77777777" w:rsidR="00A16189" w:rsidRPr="00A60A16" w:rsidRDefault="00A16189">
      <w:pPr>
        <w:ind w:firstLine="720"/>
        <w:rPr>
          <w:rFonts w:ascii="Times New Roman" w:hAnsi="Times New Roman" w:cs="Times New Roman"/>
        </w:rPr>
        <w:pPrChange w:id="5909" w:author="Ly Tran Thi Ly" w:date="2019-06-14T17:20:00Z">
          <w:pPr/>
        </w:pPrChange>
      </w:pPr>
    </w:p>
    <w:p w14:paraId="3CCCFD91" w14:textId="6CD6A493" w:rsidR="00C3204F" w:rsidRPr="000B797C" w:rsidRDefault="0054259B" w:rsidP="00D93C2A">
      <w:pPr>
        <w:pStyle w:val="u3"/>
        <w:rPr>
          <w:rFonts w:cs="Times New Roman"/>
        </w:rPr>
      </w:pPr>
      <w:bookmarkStart w:id="5910" w:name="_Toc11966344"/>
      <w:r w:rsidRPr="00FF35D0">
        <w:rPr>
          <w:rFonts w:cs="Times New Roman"/>
        </w:rPr>
        <w:t>4</w:t>
      </w:r>
      <w:r w:rsidR="00C3204F" w:rsidRPr="00FF35D0">
        <w:rPr>
          <w:rFonts w:cs="Times New Roman"/>
        </w:rPr>
        <w:t xml:space="preserve">.3.2 </w:t>
      </w:r>
      <w:del w:id="5911" w:author="TRAN THI LY LY" w:date="2019-06-17T22:26:00Z">
        <w:r w:rsidR="00C3204F" w:rsidRPr="00FF35D0" w:rsidDel="00D728D7">
          <w:rPr>
            <w:rFonts w:cs="Times New Roman"/>
          </w:rPr>
          <w:delText xml:space="preserve">Publish </w:delText>
        </w:r>
      </w:del>
      <w:ins w:id="5912" w:author="TRAN THI LY LY" w:date="2019-06-17T22:26:00Z">
        <w:r w:rsidR="00D728D7">
          <w:rPr>
            <w:rFonts w:cs="Times New Roman"/>
          </w:rPr>
          <w:t>Phát hành</w:t>
        </w:r>
        <w:r w:rsidR="00D728D7" w:rsidRPr="00FF35D0">
          <w:rPr>
            <w:rFonts w:cs="Times New Roman"/>
          </w:rPr>
          <w:t xml:space="preserve"> </w:t>
        </w:r>
      </w:ins>
      <w:r w:rsidR="000346AC" w:rsidRPr="004C6674">
        <w:rPr>
          <w:rFonts w:cs="Times New Roman"/>
        </w:rPr>
        <w:t>ứ</w:t>
      </w:r>
      <w:r w:rsidR="000346AC" w:rsidRPr="00C85AB0">
        <w:rPr>
          <w:rFonts w:cs="Times New Roman"/>
        </w:rPr>
        <w:t>ng d</w:t>
      </w:r>
      <w:r w:rsidR="000346AC" w:rsidRPr="00A15433">
        <w:rPr>
          <w:rFonts w:cs="Times New Roman"/>
        </w:rPr>
        <w:t>ụng</w:t>
      </w:r>
      <w:bookmarkEnd w:id="5910"/>
    </w:p>
    <w:p w14:paraId="1F287A72" w14:textId="4191E3C3" w:rsidR="00A7262F" w:rsidRPr="00920C63" w:rsidRDefault="005B2829" w:rsidP="00A60A16">
      <w:pPr>
        <w:pStyle w:val="u4"/>
        <w:rPr>
          <w:rFonts w:cs="Times New Roman"/>
          <w:szCs w:val="26"/>
        </w:rPr>
      </w:pPr>
      <w:bookmarkStart w:id="5913" w:name="_Toc11966345"/>
      <w:r w:rsidRPr="00060118">
        <w:rPr>
          <w:rFonts w:cs="Times New Roman"/>
          <w:szCs w:val="26"/>
        </w:rPr>
        <w:t>1. API backend</w:t>
      </w:r>
      <w:bookmarkEnd w:id="5913"/>
    </w:p>
    <w:p w14:paraId="574DBDD3" w14:textId="1714AB89" w:rsidR="00515062" w:rsidRPr="006A48F6" w:rsidRDefault="00515062" w:rsidP="00515062">
      <w:pPr>
        <w:ind w:firstLine="720"/>
        <w:rPr>
          <w:rFonts w:ascii="Times New Roman" w:hAnsi="Times New Roman" w:cs="Times New Roman"/>
        </w:rPr>
      </w:pPr>
      <w:r>
        <w:rPr>
          <w:rFonts w:ascii="Times New Roman" w:hAnsi="Times New Roman" w:cs="Times New Roman"/>
          <w:sz w:val="26"/>
          <w:szCs w:val="26"/>
        </w:rPr>
        <w:t xml:space="preserve">Chúng tôi sử dụng server do khoa cấp để publish phần API backend sử dụng RASA này. Địa chỉ truy cập API là: </w:t>
      </w:r>
      <w:r w:rsidRPr="006A48F6">
        <w:rPr>
          <w:rStyle w:val="NhaykepmChar"/>
          <w:rFonts w:ascii="Times New Roman" w:hAnsi="Times New Roman" w:cs="Times New Roman"/>
          <w:i w:val="0"/>
          <w:iCs w:val="0"/>
          <w:sz w:val="26"/>
          <w:szCs w:val="26"/>
        </w:rPr>
        <w:t>https://services.fit.hcmus.edu.vn:27</w:t>
      </w:r>
      <w:r>
        <w:rPr>
          <w:rStyle w:val="NhaykepmChar"/>
          <w:rFonts w:ascii="Times New Roman" w:hAnsi="Times New Roman" w:cs="Times New Roman"/>
          <w:i w:val="0"/>
          <w:iCs w:val="0"/>
          <w:sz w:val="26"/>
          <w:szCs w:val="26"/>
        </w:rPr>
        <w:t>2/chat</w:t>
      </w:r>
    </w:p>
    <w:p w14:paraId="417E97FF" w14:textId="4E78DE18" w:rsidR="005B2829" w:rsidRPr="00920C63" w:rsidRDefault="005B2829" w:rsidP="00A60A16">
      <w:pPr>
        <w:pStyle w:val="u4"/>
        <w:rPr>
          <w:rFonts w:cs="Times New Roman"/>
          <w:szCs w:val="26"/>
        </w:rPr>
      </w:pPr>
      <w:bookmarkStart w:id="5914" w:name="_Toc11966346"/>
      <w:r w:rsidRPr="00A15433">
        <w:rPr>
          <w:rFonts w:cs="Times New Roman"/>
          <w:szCs w:val="26"/>
        </w:rPr>
        <w:lastRenderedPageBreak/>
        <w:t xml:space="preserve">2. </w:t>
      </w:r>
      <w:r w:rsidR="007C2604" w:rsidRPr="00A15433">
        <w:rPr>
          <w:rFonts w:cs="Times New Roman"/>
          <w:szCs w:val="26"/>
        </w:rPr>
        <w:t>Giao</w:t>
      </w:r>
      <w:r w:rsidRPr="00A15433">
        <w:rPr>
          <w:rFonts w:cs="Times New Roman"/>
          <w:szCs w:val="26"/>
        </w:rPr>
        <w:t xml:space="preserve"> diệ</w:t>
      </w:r>
      <w:r w:rsidRPr="000B797C">
        <w:rPr>
          <w:rFonts w:cs="Times New Roman"/>
          <w:szCs w:val="26"/>
        </w:rPr>
        <w:t>n ngư</w:t>
      </w:r>
      <w:r w:rsidRPr="00060118">
        <w:rPr>
          <w:rFonts w:cs="Times New Roman"/>
          <w:szCs w:val="26"/>
        </w:rPr>
        <w:t>ờ</w:t>
      </w:r>
      <w:r w:rsidRPr="00920C63">
        <w:rPr>
          <w:rFonts w:cs="Times New Roman"/>
          <w:szCs w:val="26"/>
        </w:rPr>
        <w:t>i dùng</w:t>
      </w:r>
      <w:bookmarkEnd w:id="5914"/>
    </w:p>
    <w:p w14:paraId="3099F6DE" w14:textId="0DED20A7" w:rsidR="00214CA8" w:rsidRDefault="007C2604" w:rsidP="007D3873">
      <w:pPr>
        <w:jc w:val="both"/>
        <w:rPr>
          <w:rFonts w:ascii="Times New Roman" w:hAnsi="Times New Roman" w:cs="Times New Roman"/>
          <w:sz w:val="26"/>
          <w:szCs w:val="26"/>
        </w:rPr>
      </w:pPr>
      <w:r w:rsidRPr="00A60A16">
        <w:rPr>
          <w:rFonts w:ascii="Times New Roman" w:hAnsi="Times New Roman" w:cs="Times New Roman"/>
          <w:sz w:val="26"/>
          <w:szCs w:val="26"/>
        </w:rPr>
        <w:tab/>
        <w:t xml:space="preserve">Với mục đích tìm hiểu các công cụ hosting hiện có trên internet, chúng tôi chọn firebase của google là một trong các free web hosting được sử dụng nhiều nhất hiện nay để publish phần giao diện của mình. Sau khi sử dụng firebase để publish ứng dụng vueJS của mình thì chúng tôi thật sự rất thích công cụ này bởi tính dễ sử dụng của nó. </w:t>
      </w:r>
      <w:r w:rsidR="00214CA8" w:rsidRPr="00A60A16">
        <w:rPr>
          <w:rFonts w:ascii="Times New Roman" w:hAnsi="Times New Roman" w:cs="Times New Roman"/>
          <w:sz w:val="26"/>
          <w:szCs w:val="26"/>
        </w:rPr>
        <w:t xml:space="preserve">Để deploy một website trên firebase rất đơn giản, chỉ cần đăng kí một tài khoản firebase, tạo một domain, tải firebase </w:t>
      </w:r>
      <w:r w:rsidR="00D80C98">
        <w:rPr>
          <w:rFonts w:ascii="Times New Roman" w:hAnsi="Times New Roman" w:cs="Times New Roman"/>
          <w:sz w:val="26"/>
          <w:szCs w:val="26"/>
        </w:rPr>
        <w:t>CLI về máy chứa project cần hosting</w:t>
      </w:r>
      <w:r w:rsidR="00214CA8" w:rsidRPr="00A60A16">
        <w:rPr>
          <w:rFonts w:ascii="Times New Roman" w:hAnsi="Times New Roman" w:cs="Times New Roman"/>
          <w:sz w:val="26"/>
          <w:szCs w:val="26"/>
        </w:rPr>
        <w:t xml:space="preserve">, sau đó chỉ với 3 dòng lệnh đơn giản là có thể </w:t>
      </w:r>
      <w:r w:rsidR="00333618" w:rsidRPr="00A60A16">
        <w:rPr>
          <w:rFonts w:ascii="Times New Roman" w:hAnsi="Times New Roman" w:cs="Times New Roman"/>
          <w:sz w:val="26"/>
          <w:szCs w:val="26"/>
        </w:rPr>
        <w:t>truy cập URL để vào giao diện sử dụng được rồi.</w:t>
      </w:r>
    </w:p>
    <w:p w14:paraId="461D3B85" w14:textId="2F796E33" w:rsidR="00D80C98" w:rsidRPr="00A60A16" w:rsidRDefault="00D80C98" w:rsidP="00A60A16">
      <w:pPr>
        <w:pStyle w:val="oancuaDanhsach"/>
        <w:numPr>
          <w:ilvl w:val="0"/>
          <w:numId w:val="5"/>
        </w:numPr>
        <w:jc w:val="both"/>
        <w:rPr>
          <w:rFonts w:ascii="Times New Roman" w:hAnsi="Times New Roman" w:cs="Times New Roman"/>
          <w:sz w:val="26"/>
          <w:szCs w:val="26"/>
        </w:rPr>
      </w:pPr>
      <w:r>
        <w:rPr>
          <w:rFonts w:ascii="Times New Roman" w:hAnsi="Times New Roman" w:cs="Times New Roman"/>
          <w:sz w:val="26"/>
          <w:szCs w:val="26"/>
        </w:rPr>
        <w:t>Firebase login – đăng nhập vào tài khoản firebase cho máy local.</w:t>
      </w:r>
    </w:p>
    <w:p w14:paraId="456391FB" w14:textId="6FC52965" w:rsidR="00D80C98" w:rsidRDefault="00D80C98" w:rsidP="00A60A16">
      <w:pPr>
        <w:pStyle w:val="oancuaDanhsach"/>
        <w:numPr>
          <w:ilvl w:val="0"/>
          <w:numId w:val="5"/>
        </w:numPr>
        <w:jc w:val="both"/>
        <w:rPr>
          <w:rFonts w:ascii="Times New Roman" w:hAnsi="Times New Roman" w:cs="Times New Roman"/>
          <w:sz w:val="26"/>
          <w:szCs w:val="26"/>
        </w:rPr>
      </w:pPr>
      <w:r>
        <w:rPr>
          <w:rFonts w:ascii="Times New Roman" w:hAnsi="Times New Roman" w:cs="Times New Roman"/>
          <w:sz w:val="26"/>
          <w:szCs w:val="26"/>
        </w:rPr>
        <w:t>Firebase init – khởi tạo thư mục firebase hosting.</w:t>
      </w:r>
    </w:p>
    <w:p w14:paraId="582CFA70" w14:textId="4FD51A7C" w:rsidR="00D80C98" w:rsidRPr="00A60A16" w:rsidRDefault="00D80C98" w:rsidP="00A60A16">
      <w:pPr>
        <w:pStyle w:val="oancuaDanhsach"/>
        <w:numPr>
          <w:ilvl w:val="0"/>
          <w:numId w:val="5"/>
        </w:numPr>
        <w:jc w:val="both"/>
        <w:rPr>
          <w:rFonts w:ascii="Times New Roman" w:hAnsi="Times New Roman" w:cs="Times New Roman"/>
          <w:sz w:val="26"/>
          <w:szCs w:val="26"/>
        </w:rPr>
      </w:pPr>
      <w:r>
        <w:rPr>
          <w:rFonts w:ascii="Times New Roman" w:hAnsi="Times New Roman" w:cs="Times New Roman"/>
          <w:sz w:val="26"/>
          <w:szCs w:val="26"/>
        </w:rPr>
        <w:t>Firebase deploy – deploy trang web lên domain đã tạo.</w:t>
      </w:r>
    </w:p>
    <w:p w14:paraId="1DA06556" w14:textId="77777777" w:rsidR="00333618" w:rsidRPr="00A60A16" w:rsidRDefault="00333618" w:rsidP="007D3873">
      <w:pPr>
        <w:jc w:val="both"/>
        <w:rPr>
          <w:rFonts w:ascii="Times New Roman" w:hAnsi="Times New Roman" w:cs="Times New Roman"/>
          <w:sz w:val="26"/>
          <w:szCs w:val="26"/>
        </w:rPr>
      </w:pPr>
    </w:p>
    <w:p w14:paraId="2D5C610C" w14:textId="77777777" w:rsidR="00214CA8" w:rsidRPr="00A60A16" w:rsidRDefault="00214CA8" w:rsidP="00214CA8">
      <w:pPr>
        <w:keepNext/>
        <w:jc w:val="both"/>
        <w:rPr>
          <w:rFonts w:ascii="Times New Roman" w:hAnsi="Times New Roman" w:cs="Times New Roman"/>
        </w:rPr>
      </w:pPr>
      <w:r w:rsidRPr="00A60A16">
        <w:rPr>
          <w:rFonts w:ascii="Times New Roman" w:hAnsi="Times New Roman" w:cs="Times New Roman"/>
          <w:noProof/>
        </w:rPr>
        <w:drawing>
          <wp:inline distT="0" distB="0" distL="0" distR="0" wp14:anchorId="75CFB5A3" wp14:editId="3C781970">
            <wp:extent cx="5715000" cy="2700655"/>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5000" cy="2700655"/>
                    </a:xfrm>
                    <a:prstGeom prst="rect">
                      <a:avLst/>
                    </a:prstGeom>
                  </pic:spPr>
                </pic:pic>
              </a:graphicData>
            </a:graphic>
          </wp:inline>
        </w:drawing>
      </w:r>
    </w:p>
    <w:p w14:paraId="4C03C3CE" w14:textId="345FD51E" w:rsidR="00214CA8" w:rsidRPr="000B797C" w:rsidRDefault="00214CA8" w:rsidP="00214CA8">
      <w:pPr>
        <w:pStyle w:val="Chuthich"/>
        <w:rPr>
          <w:rFonts w:cs="Times New Roman"/>
          <w:szCs w:val="26"/>
        </w:rPr>
      </w:pPr>
      <w:bookmarkStart w:id="5915" w:name="_Toc11537427"/>
      <w:r w:rsidRPr="00FF35D0">
        <w:rPr>
          <w:rFonts w:cs="Times New Roman"/>
        </w:rPr>
        <w:t xml:space="preserve">Hình 4. </w:t>
      </w:r>
      <w:ins w:id="5916" w:author="TRAN THI LY LY" w:date="2019-06-16T00:41:00Z">
        <w:r w:rsidR="00B76E6F">
          <w:rPr>
            <w:rFonts w:cs="Times New Roman"/>
          </w:rPr>
          <w:t>3</w:t>
        </w:r>
      </w:ins>
      <w:ins w:id="5917" w:author="TRAN THI LY LY" w:date="2019-06-16T00:47:00Z">
        <w:r w:rsidR="00B76E6F">
          <w:rPr>
            <w:rFonts w:cs="Times New Roman"/>
          </w:rPr>
          <w:t>3</w:t>
        </w:r>
      </w:ins>
      <w:ins w:id="5918" w:author="TRAN THI LY LY" w:date="2019-06-16T00:41:00Z">
        <w:r w:rsidR="00B76E6F">
          <w:rPr>
            <w:rFonts w:cs="Times New Roman"/>
          </w:rPr>
          <w:t xml:space="preserve"> </w:t>
        </w:r>
      </w:ins>
      <w:del w:id="5919" w:author="TRAN THI LY LY" w:date="2019-06-16T00:41:00Z">
        <w:r w:rsidR="00A9201D" w:rsidRPr="00FF35D0" w:rsidDel="00B76E6F">
          <w:rPr>
            <w:rFonts w:cs="Times New Roman"/>
          </w:rPr>
          <w:fldChar w:fldCharType="begin"/>
        </w:r>
        <w:r w:rsidR="00A9201D" w:rsidRPr="00A60A16" w:rsidDel="00B76E6F">
          <w:rPr>
            <w:rFonts w:cs="Times New Roman"/>
          </w:rPr>
          <w:delInstrText xml:space="preserve"> SEQ Hình_4. \* ARABIC </w:delInstrText>
        </w:r>
        <w:r w:rsidR="00A9201D" w:rsidRPr="00FF35D0" w:rsidDel="00B76E6F">
          <w:rPr>
            <w:rFonts w:cs="Times New Roman"/>
          </w:rPr>
          <w:fldChar w:fldCharType="separate"/>
        </w:r>
        <w:r w:rsidR="00D0490F" w:rsidDel="00B76E6F">
          <w:rPr>
            <w:rFonts w:cs="Times New Roman"/>
            <w:noProof/>
          </w:rPr>
          <w:delText>28</w:delText>
        </w:r>
        <w:r w:rsidR="00A9201D" w:rsidRPr="00FF35D0" w:rsidDel="00B76E6F">
          <w:rPr>
            <w:rFonts w:cs="Times New Roman"/>
            <w:noProof/>
          </w:rPr>
          <w:fldChar w:fldCharType="end"/>
        </w:r>
        <w:r w:rsidRPr="00FF35D0" w:rsidDel="00B76E6F">
          <w:rPr>
            <w:rFonts w:cs="Times New Roman"/>
          </w:rPr>
          <w:delText xml:space="preserve"> </w:delText>
        </w:r>
      </w:del>
      <w:r w:rsidRPr="00FF35D0">
        <w:rPr>
          <w:rFonts w:cs="Times New Roman"/>
        </w:rPr>
        <w:t>Ả</w:t>
      </w:r>
      <w:r w:rsidRPr="004C6674">
        <w:rPr>
          <w:rFonts w:cs="Times New Roman"/>
        </w:rPr>
        <w:t>nh ch</w:t>
      </w:r>
      <w:r w:rsidRPr="00C85AB0">
        <w:rPr>
          <w:rFonts w:cs="Times New Roman"/>
        </w:rPr>
        <w:t>ụ</w:t>
      </w:r>
      <w:r w:rsidRPr="00A15433">
        <w:rPr>
          <w:rFonts w:cs="Times New Roman"/>
        </w:rPr>
        <w:t>p trang firebase quản lý project ChatbotUI mà nhóm đã đăng kí và deploy</w:t>
      </w:r>
      <w:bookmarkEnd w:id="5915"/>
    </w:p>
    <w:p w14:paraId="064125AE" w14:textId="472BB9E0" w:rsidR="003C2A97" w:rsidRDefault="00333618">
      <w:pPr>
        <w:jc w:val="both"/>
        <w:rPr>
          <w:ins w:id="5920" w:author="Ly Tran Thi Ly" w:date="2019-06-20T18:10:00Z"/>
          <w:rStyle w:val="Siuktni"/>
          <w:rFonts w:ascii="Times New Roman" w:hAnsi="Times New Roman" w:cs="Times New Roman"/>
          <w:i/>
          <w:iCs/>
          <w:sz w:val="26"/>
          <w:szCs w:val="26"/>
        </w:rPr>
      </w:pPr>
      <w:r w:rsidRPr="00A60A16">
        <w:rPr>
          <w:rFonts w:ascii="Times New Roman" w:hAnsi="Times New Roman" w:cs="Times New Roman"/>
          <w:sz w:val="26"/>
          <w:szCs w:val="26"/>
        </w:rPr>
        <w:tab/>
        <w:t xml:space="preserve">Link giao diện chatbot được host trên firebase: </w:t>
      </w:r>
      <w:hyperlink r:id="rId89" w:history="1">
        <w:r w:rsidRPr="00A60A16">
          <w:rPr>
            <w:rStyle w:val="Siuktni"/>
            <w:rFonts w:ascii="Times New Roman" w:hAnsi="Times New Roman" w:cs="Times New Roman"/>
            <w:sz w:val="26"/>
            <w:szCs w:val="26"/>
          </w:rPr>
          <w:t>https://chatbotui-187b1.firebaseapp.com</w:t>
        </w:r>
      </w:hyperlink>
      <w:r w:rsidRPr="00A60A16">
        <w:rPr>
          <w:rFonts w:ascii="Times New Roman" w:hAnsi="Times New Roman" w:cs="Times New Roman"/>
          <w:sz w:val="26"/>
          <w:szCs w:val="26"/>
        </w:rPr>
        <w:t xml:space="preserve">, tuy nhiên firebase sẽ đổi tên miền từ firebaseapp.com sang web.app vào 28/5, vậy nên sau thời gian này địa chỉ truy cập vào chatbot chính thức sẽ là: </w:t>
      </w:r>
      <w:hyperlink r:id="rId90" w:history="1">
        <w:r w:rsidRPr="00A60A16">
          <w:rPr>
            <w:rStyle w:val="Siuktni"/>
            <w:rFonts w:ascii="Times New Roman" w:hAnsi="Times New Roman" w:cs="Times New Roman"/>
            <w:sz w:val="26"/>
            <w:szCs w:val="26"/>
          </w:rPr>
          <w:t>https://chatbotui-187b1.web.app</w:t>
        </w:r>
      </w:hyperlink>
    </w:p>
    <w:p w14:paraId="7386A468" w14:textId="7BFFFEF1" w:rsidR="003C2A97" w:rsidRDefault="003C2A97">
      <w:pPr>
        <w:rPr>
          <w:ins w:id="5921" w:author="Ly Tran Thi Ly" w:date="2019-06-20T18:10:00Z"/>
          <w:rStyle w:val="Siuktni"/>
          <w:rFonts w:ascii="Times New Roman" w:hAnsi="Times New Roman" w:cs="Times New Roman"/>
          <w:sz w:val="26"/>
          <w:szCs w:val="26"/>
        </w:rPr>
      </w:pPr>
      <w:ins w:id="5922" w:author="Ly Tran Thi Ly" w:date="2019-06-20T18:10:00Z">
        <w:r>
          <w:rPr>
            <w:rStyle w:val="Siuktni"/>
            <w:rFonts w:ascii="Times New Roman" w:hAnsi="Times New Roman" w:cs="Times New Roman"/>
            <w:sz w:val="26"/>
            <w:szCs w:val="26"/>
          </w:rPr>
          <w:br w:type="page"/>
        </w:r>
      </w:ins>
    </w:p>
    <w:p w14:paraId="053B5120" w14:textId="0859FCFC" w:rsidR="003C2A97" w:rsidRPr="00887B15" w:rsidRDefault="003C2A97">
      <w:pPr>
        <w:pStyle w:val="u1"/>
        <w:rPr>
          <w:ins w:id="5923" w:author="Ly Tran Thi Ly" w:date="2019-06-20T18:10:00Z"/>
        </w:rPr>
        <w:pPrChange w:id="5924" w:author="Ly Tran Thi Ly" w:date="2019-06-20T18:11:00Z">
          <w:pPr>
            <w:jc w:val="both"/>
          </w:pPr>
        </w:pPrChange>
      </w:pPr>
      <w:bookmarkStart w:id="5925" w:name="_Toc11966347"/>
      <w:ins w:id="5926" w:author="Ly Tran Thi Ly" w:date="2019-06-20T18:10:00Z">
        <w:r w:rsidRPr="007C77BB">
          <w:rPr>
            <w:rStyle w:val="Siuktni"/>
            <w:color w:val="000000" w:themeColor="text1"/>
            <w:rPrChange w:id="5927" w:author="Ly Tran Thi Ly" w:date="2019-06-20T18:11:00Z">
              <w:rPr>
                <w:rStyle w:val="Siuktni"/>
                <w:rFonts w:cs="Times New Roman"/>
                <w:sz w:val="26"/>
                <w:szCs w:val="26"/>
              </w:rPr>
            </w:rPrChange>
          </w:rPr>
          <w:lastRenderedPageBreak/>
          <w:t>CHƯƠNG 5: THỰC NGHIỆM VÀ ĐÁNH GIÁ SẢN PHẨM CHATBOT</w:t>
        </w:r>
        <w:bookmarkEnd w:id="5925"/>
      </w:ins>
    </w:p>
    <w:p w14:paraId="01AB5C54" w14:textId="1C90F434" w:rsidR="00B66411" w:rsidRPr="00FB42E5" w:rsidDel="007C77BB" w:rsidRDefault="00B66411">
      <w:pPr>
        <w:pStyle w:val="u2"/>
        <w:rPr>
          <w:del w:id="5928" w:author="Ly Tran Thi Ly" w:date="2019-06-20T18:11:00Z"/>
          <w:color w:val="000000" w:themeColor="text1"/>
          <w:rPrChange w:id="5929" w:author="TRAN THI LY LY" w:date="2019-06-17T22:24:00Z">
            <w:rPr>
              <w:del w:id="5930" w:author="Ly Tran Thi Ly" w:date="2019-06-20T18:11:00Z"/>
              <w:rStyle w:val="Siuktni"/>
              <w:rFonts w:ascii="Times New Roman" w:eastAsiaTheme="majorEastAsia" w:hAnsi="Times New Roman" w:cs="Times New Roman"/>
              <w:b/>
              <w:sz w:val="26"/>
              <w:szCs w:val="26"/>
            </w:rPr>
          </w:rPrChange>
        </w:rPr>
        <w:pPrChange w:id="5931" w:author="Ly Tran Thi Ly" w:date="2019-06-14T17:50:00Z">
          <w:pPr>
            <w:jc w:val="both"/>
          </w:pPr>
        </w:pPrChange>
      </w:pPr>
    </w:p>
    <w:p w14:paraId="7E15B846" w14:textId="11F859E0" w:rsidR="006B76EA" w:rsidRPr="007C77BB" w:rsidRDefault="00B66411">
      <w:pPr>
        <w:jc w:val="both"/>
        <w:rPr>
          <w:ins w:id="5932" w:author="Ly Tran Thi Ly" w:date="2019-06-14T18:10:00Z"/>
          <w:i/>
          <w:iCs/>
          <w:rPrChange w:id="5933" w:author="Ly Tran Thi Ly" w:date="2019-06-20T18:11:00Z">
            <w:rPr>
              <w:ins w:id="5934" w:author="Ly Tran Thi Ly" w:date="2019-06-14T18:10:00Z"/>
              <w:rStyle w:val="Siuktni"/>
              <w:rFonts w:ascii="Times New Roman" w:eastAsiaTheme="majorEastAsia" w:hAnsi="Times New Roman" w:cs="Times New Roman"/>
              <w:b/>
              <w:sz w:val="26"/>
              <w:szCs w:val="26"/>
              <w:lang w:val="vi-VN"/>
            </w:rPr>
          </w:rPrChange>
        </w:rPr>
        <w:pPrChange w:id="5935" w:author="TRAN THI LY LY" w:date="2019-06-15T10:29:00Z">
          <w:pPr/>
        </w:pPrChange>
      </w:pPr>
      <w:ins w:id="5936" w:author="Ly Tran Thi Ly" w:date="2019-06-14T17:51:00Z">
        <w:r w:rsidRPr="00FB42E5">
          <w:rPr>
            <w:sz w:val="26"/>
            <w:szCs w:val="26"/>
            <w:rPrChange w:id="5937" w:author="TRAN THI LY LY" w:date="2019-06-17T22:24:00Z">
              <w:rPr>
                <w:rStyle w:val="Siuktni"/>
                <w:rFonts w:ascii="Times New Roman" w:hAnsi="Times New Roman" w:cs="Times New Roman"/>
                <w:sz w:val="24"/>
              </w:rPr>
            </w:rPrChange>
          </w:rPr>
          <w:tab/>
        </w:r>
      </w:ins>
      <w:ins w:id="5938" w:author="Ly Tran Thi Ly" w:date="2019-06-20T18:11:00Z">
        <w:r w:rsidR="007C77BB" w:rsidRPr="007C77BB">
          <w:rPr>
            <w:rFonts w:ascii="Times New Roman" w:hAnsi="Times New Roman" w:cs="Times New Roman"/>
            <w:i/>
            <w:iCs/>
            <w:sz w:val="26"/>
            <w:szCs w:val="26"/>
            <w:rPrChange w:id="5939" w:author="Ly Tran Thi Ly" w:date="2019-06-20T18:12:00Z">
              <w:rPr>
                <w:sz w:val="26"/>
                <w:szCs w:val="26"/>
              </w:rPr>
            </w:rPrChange>
          </w:rPr>
          <w:t xml:space="preserve">Phần này sẽ nói về kết quả thực nghiệm, đánh giá cuối cùng của sản phẩm. </w:t>
        </w:r>
      </w:ins>
      <w:ins w:id="5940" w:author="Ly Tran Thi Ly" w:date="2019-06-14T17:59:00Z">
        <w:r w:rsidR="00FD7EF6" w:rsidRPr="007C77BB">
          <w:rPr>
            <w:i/>
            <w:iCs/>
            <w:sz w:val="26"/>
            <w:szCs w:val="26"/>
            <w:rPrChange w:id="5941" w:author="Ly Tran Thi Ly" w:date="2019-06-20T18:11:00Z">
              <w:rPr>
                <w:rStyle w:val="Siuktni"/>
                <w:rFonts w:ascii="Times New Roman" w:hAnsi="Times New Roman" w:cs="Times New Roman"/>
                <w:sz w:val="24"/>
                <w:lang w:val="vi-VN"/>
              </w:rPr>
            </w:rPrChange>
          </w:rPr>
          <w:t xml:space="preserve">Để đánh giá ứng dụng, chúng tôi có </w:t>
        </w:r>
      </w:ins>
      <w:ins w:id="5942" w:author="TRAN THI LY LY" w:date="2019-06-15T14:03:00Z">
        <w:r w:rsidR="007F5695" w:rsidRPr="007C77BB">
          <w:rPr>
            <w:rFonts w:ascii="Times New Roman" w:hAnsi="Times New Roman" w:cs="Times New Roman"/>
            <w:i/>
            <w:iCs/>
            <w:sz w:val="26"/>
            <w:szCs w:val="26"/>
            <w:rPrChange w:id="5943" w:author="Ly Tran Thi Ly" w:date="2019-06-20T18:11:00Z">
              <w:rPr>
                <w:rFonts w:ascii="Times New Roman" w:hAnsi="Times New Roman" w:cs="Times New Roman"/>
                <w:iCs/>
                <w:sz w:val="26"/>
                <w:szCs w:val="26"/>
              </w:rPr>
            </w:rPrChange>
          </w:rPr>
          <w:t>tham khảo</w:t>
        </w:r>
      </w:ins>
      <w:ins w:id="5944" w:author="Ly Tran Thi Ly" w:date="2019-06-14T17:59:00Z">
        <w:del w:id="5945" w:author="TRAN THI LY LY" w:date="2019-06-15T14:03:00Z">
          <w:r w:rsidR="00FD7EF6" w:rsidRPr="007C77BB" w:rsidDel="007F5695">
            <w:rPr>
              <w:i/>
              <w:iCs/>
              <w:sz w:val="26"/>
              <w:szCs w:val="26"/>
              <w:rPrChange w:id="5946" w:author="Ly Tran Thi Ly" w:date="2019-06-20T18:11:00Z">
                <w:rPr>
                  <w:rStyle w:val="Siuktni"/>
                  <w:rFonts w:ascii="Times New Roman" w:hAnsi="Times New Roman" w:cs="Times New Roman"/>
                  <w:sz w:val="24"/>
                  <w:lang w:val="vi-VN"/>
                </w:rPr>
              </w:rPrChange>
            </w:rPr>
            <w:delText>xem xét</w:delText>
          </w:r>
        </w:del>
        <w:r w:rsidR="00FD7EF6" w:rsidRPr="007C77BB">
          <w:rPr>
            <w:i/>
            <w:iCs/>
            <w:sz w:val="26"/>
            <w:szCs w:val="26"/>
            <w:rPrChange w:id="5947" w:author="Ly Tran Thi Ly" w:date="2019-06-20T18:11:00Z">
              <w:rPr>
                <w:rStyle w:val="Siuktni"/>
                <w:rFonts w:ascii="Times New Roman" w:hAnsi="Times New Roman" w:cs="Times New Roman"/>
                <w:sz w:val="24"/>
                <w:lang w:val="vi-VN"/>
              </w:rPr>
            </w:rPrChange>
          </w:rPr>
          <w:t xml:space="preserve"> một số</w:t>
        </w:r>
      </w:ins>
      <w:ins w:id="5948" w:author="Ly Tran Thi Ly" w:date="2019-06-14T18:00:00Z">
        <w:r w:rsidR="00FD7EF6" w:rsidRPr="007C77BB">
          <w:rPr>
            <w:i/>
            <w:iCs/>
            <w:sz w:val="26"/>
            <w:szCs w:val="26"/>
            <w:rPrChange w:id="5949" w:author="Ly Tran Thi Ly" w:date="2019-06-20T18:11:00Z">
              <w:rPr>
                <w:rStyle w:val="Siuktni"/>
                <w:rFonts w:ascii="Times New Roman" w:hAnsi="Times New Roman" w:cs="Times New Roman"/>
                <w:sz w:val="24"/>
                <w:lang w:val="vi-VN"/>
              </w:rPr>
            </w:rPrChange>
          </w:rPr>
          <w:t xml:space="preserve"> bài báo</w:t>
        </w:r>
      </w:ins>
      <w:ins w:id="5950" w:author="Ly Tran Thi Ly" w:date="2019-06-14T18:01:00Z">
        <w:r w:rsidR="00FD7EF6" w:rsidRPr="007C77BB">
          <w:rPr>
            <w:i/>
            <w:iCs/>
            <w:sz w:val="26"/>
            <w:szCs w:val="26"/>
            <w:rPrChange w:id="5951" w:author="Ly Tran Thi Ly" w:date="2019-06-20T18:11:00Z">
              <w:rPr>
                <w:rStyle w:val="Siuktni"/>
                <w:rFonts w:ascii="Times New Roman" w:hAnsi="Times New Roman" w:cs="Times New Roman"/>
                <w:sz w:val="24"/>
                <w:lang w:val="vi-VN"/>
              </w:rPr>
            </w:rPrChange>
          </w:rPr>
          <w:t xml:space="preserve"> về đánh giá chatbot hay QAS</w:t>
        </w:r>
      </w:ins>
      <w:ins w:id="5952" w:author="Ly Tran Thi Ly" w:date="2019-06-14T18:00:00Z">
        <w:r w:rsidR="00FD7EF6" w:rsidRPr="007C77BB">
          <w:rPr>
            <w:i/>
            <w:iCs/>
            <w:sz w:val="26"/>
            <w:szCs w:val="26"/>
            <w:rPrChange w:id="5953" w:author="Ly Tran Thi Ly" w:date="2019-06-20T18:11:00Z">
              <w:rPr>
                <w:rStyle w:val="Siuktni"/>
                <w:rFonts w:ascii="Times New Roman" w:hAnsi="Times New Roman" w:cs="Times New Roman"/>
                <w:sz w:val="24"/>
                <w:lang w:val="vi-VN"/>
              </w:rPr>
            </w:rPrChange>
          </w:rPr>
          <w:t xml:space="preserve"> và </w:t>
        </w:r>
      </w:ins>
      <w:ins w:id="5954" w:author="Ly Tran Thi Ly" w:date="2019-06-14T18:02:00Z">
        <w:r w:rsidR="006B76EA" w:rsidRPr="007C77BB">
          <w:rPr>
            <w:i/>
            <w:iCs/>
            <w:sz w:val="26"/>
            <w:szCs w:val="26"/>
            <w:rPrChange w:id="5955" w:author="Ly Tran Thi Ly" w:date="2019-06-20T18:11:00Z">
              <w:rPr>
                <w:rStyle w:val="Siuktni"/>
                <w:rFonts w:ascii="Times New Roman" w:hAnsi="Times New Roman" w:cs="Times New Roman"/>
                <w:sz w:val="24"/>
                <w:lang w:val="vi-VN"/>
              </w:rPr>
            </w:rPrChange>
          </w:rPr>
          <w:t>tổng hợp</w:t>
        </w:r>
      </w:ins>
      <w:ins w:id="5956" w:author="Ly Tran Thi Ly" w:date="2019-06-14T18:00:00Z">
        <w:r w:rsidR="00FD7EF6" w:rsidRPr="007C77BB">
          <w:rPr>
            <w:i/>
            <w:iCs/>
            <w:sz w:val="26"/>
            <w:szCs w:val="26"/>
            <w:rPrChange w:id="5957" w:author="Ly Tran Thi Ly" w:date="2019-06-20T18:11:00Z">
              <w:rPr>
                <w:rStyle w:val="Siuktni"/>
                <w:rFonts w:ascii="Times New Roman" w:hAnsi="Times New Roman" w:cs="Times New Roman"/>
                <w:sz w:val="24"/>
                <w:lang w:val="vi-VN"/>
              </w:rPr>
            </w:rPrChange>
          </w:rPr>
          <w:t xml:space="preserve"> ra một số </w:t>
        </w:r>
      </w:ins>
      <w:ins w:id="5958" w:author="Ly Tran Thi Ly" w:date="2019-06-14T18:02:00Z">
        <w:r w:rsidR="006B76EA" w:rsidRPr="007C77BB">
          <w:rPr>
            <w:i/>
            <w:iCs/>
            <w:sz w:val="26"/>
            <w:szCs w:val="26"/>
            <w:rPrChange w:id="5959" w:author="Ly Tran Thi Ly" w:date="2019-06-20T18:11:00Z">
              <w:rPr>
                <w:rStyle w:val="Siuktni"/>
                <w:rFonts w:ascii="Times New Roman" w:hAnsi="Times New Roman" w:cs="Times New Roman"/>
                <w:sz w:val="24"/>
                <w:lang w:val="vi-VN"/>
              </w:rPr>
            </w:rPrChange>
          </w:rPr>
          <w:t>tiêu chí</w:t>
        </w:r>
      </w:ins>
      <w:ins w:id="5960" w:author="Ly Tran Thi Ly" w:date="2019-06-14T18:00:00Z">
        <w:r w:rsidR="00FD7EF6" w:rsidRPr="007C77BB">
          <w:rPr>
            <w:i/>
            <w:iCs/>
            <w:sz w:val="26"/>
            <w:szCs w:val="26"/>
            <w:rPrChange w:id="5961" w:author="Ly Tran Thi Ly" w:date="2019-06-20T18:11:00Z">
              <w:rPr>
                <w:rStyle w:val="Siuktni"/>
                <w:rFonts w:ascii="Times New Roman" w:hAnsi="Times New Roman" w:cs="Times New Roman"/>
                <w:sz w:val="24"/>
                <w:lang w:val="vi-VN"/>
              </w:rPr>
            </w:rPrChange>
          </w:rPr>
          <w:t xml:space="preserve"> phù hợp với ứng</w:t>
        </w:r>
      </w:ins>
      <w:ins w:id="5962" w:author="Ly Tran Thi Ly" w:date="2019-06-14T18:01:00Z">
        <w:r w:rsidR="00FD7EF6" w:rsidRPr="007C77BB">
          <w:rPr>
            <w:i/>
            <w:iCs/>
            <w:sz w:val="26"/>
            <w:szCs w:val="26"/>
            <w:rPrChange w:id="5963" w:author="Ly Tran Thi Ly" w:date="2019-06-20T18:11:00Z">
              <w:rPr>
                <w:rStyle w:val="Siuktni"/>
                <w:rFonts w:ascii="Times New Roman" w:hAnsi="Times New Roman" w:cs="Times New Roman"/>
                <w:sz w:val="24"/>
                <w:lang w:val="vi-VN"/>
              </w:rPr>
            </w:rPrChange>
          </w:rPr>
          <w:t xml:space="preserve"> dụng hiện tại từ </w:t>
        </w:r>
      </w:ins>
      <w:customXmlInsRangeStart w:id="5964" w:author="Ly Tran Thi Ly" w:date="2019-06-14T18:01:00Z"/>
      <w:sdt>
        <w:sdtPr>
          <w:rPr>
            <w:rFonts w:ascii="Times New Roman" w:hAnsi="Times New Roman" w:cs="Times New Roman"/>
            <w:i/>
            <w:iCs/>
            <w:sz w:val="26"/>
            <w:szCs w:val="26"/>
          </w:rPr>
          <w:id w:val="-860975370"/>
          <w:citation/>
        </w:sdtPr>
        <w:sdtContent>
          <w:customXmlInsRangeEnd w:id="5964"/>
          <w:ins w:id="5965" w:author="Ly Tran Thi Ly" w:date="2019-06-14T18:01:00Z">
            <w:r w:rsidR="00FD7EF6" w:rsidRPr="007C77BB">
              <w:rPr>
                <w:i/>
                <w:iCs/>
                <w:sz w:val="26"/>
                <w:szCs w:val="26"/>
                <w:rPrChange w:id="5966" w:author="Ly Tran Thi Ly" w:date="2019-06-20T18:11:00Z">
                  <w:rPr>
                    <w:rStyle w:val="Siuktni"/>
                    <w:rFonts w:ascii="Times New Roman" w:hAnsi="Times New Roman" w:cs="Times New Roman"/>
                    <w:sz w:val="24"/>
                    <w:lang w:val="vi-VN"/>
                  </w:rPr>
                </w:rPrChange>
              </w:rPr>
              <w:fldChar w:fldCharType="begin"/>
            </w:r>
            <w:r w:rsidR="00FD7EF6" w:rsidRPr="007C77BB">
              <w:rPr>
                <w:i/>
                <w:iCs/>
                <w:sz w:val="26"/>
                <w:szCs w:val="26"/>
                <w:rPrChange w:id="5967" w:author="Ly Tran Thi Ly" w:date="2019-06-20T18:11:00Z">
                  <w:rPr>
                    <w:rStyle w:val="Siuktni"/>
                    <w:rFonts w:ascii="Times New Roman" w:hAnsi="Times New Roman" w:cs="Times New Roman"/>
                    <w:sz w:val="24"/>
                    <w:lang w:val="vi-VN"/>
                  </w:rPr>
                </w:rPrChange>
              </w:rPr>
              <w:instrText xml:space="preserve"> CITATION Ann \l 1066 </w:instrText>
            </w:r>
          </w:ins>
          <w:r w:rsidR="00FD7EF6" w:rsidRPr="007C77BB">
            <w:rPr>
              <w:i/>
              <w:iCs/>
              <w:sz w:val="26"/>
              <w:szCs w:val="26"/>
              <w:rPrChange w:id="5968" w:author="Ly Tran Thi Ly" w:date="2019-06-20T18:11:00Z">
                <w:rPr>
                  <w:rStyle w:val="Siuktni"/>
                  <w:rFonts w:ascii="Times New Roman" w:hAnsi="Times New Roman" w:cs="Times New Roman"/>
                  <w:sz w:val="24"/>
                  <w:lang w:val="vi-VN"/>
                </w:rPr>
              </w:rPrChange>
            </w:rPr>
            <w:fldChar w:fldCharType="separate"/>
          </w:r>
          <w:r w:rsidR="003D7625" w:rsidRPr="003D7625">
            <w:rPr>
              <w:rFonts w:ascii="Times New Roman" w:hAnsi="Times New Roman" w:cs="Times New Roman"/>
              <w:noProof/>
              <w:sz w:val="26"/>
              <w:szCs w:val="26"/>
            </w:rPr>
            <w:t>[28]</w:t>
          </w:r>
          <w:ins w:id="5969" w:author="Ly Tran Thi Ly" w:date="2019-06-14T18:01:00Z">
            <w:r w:rsidR="00FD7EF6" w:rsidRPr="007C77BB">
              <w:rPr>
                <w:i/>
                <w:iCs/>
                <w:sz w:val="26"/>
                <w:szCs w:val="26"/>
                <w:rPrChange w:id="5970" w:author="Ly Tran Thi Ly" w:date="2019-06-20T18:11:00Z">
                  <w:rPr>
                    <w:rStyle w:val="Siuktni"/>
                    <w:rFonts w:ascii="Times New Roman" w:hAnsi="Times New Roman" w:cs="Times New Roman"/>
                    <w:sz w:val="24"/>
                    <w:lang w:val="vi-VN"/>
                  </w:rPr>
                </w:rPrChange>
              </w:rPr>
              <w:fldChar w:fldCharType="end"/>
            </w:r>
          </w:ins>
          <w:customXmlInsRangeStart w:id="5971" w:author="Ly Tran Thi Ly" w:date="2019-06-14T18:01:00Z"/>
        </w:sdtContent>
      </w:sdt>
      <w:customXmlInsRangeEnd w:id="5971"/>
      <w:ins w:id="5972" w:author="Ly Tran Thi Ly" w:date="2019-06-14T18:01:00Z">
        <w:r w:rsidR="00FD7EF6" w:rsidRPr="007C77BB">
          <w:rPr>
            <w:i/>
            <w:iCs/>
            <w:sz w:val="26"/>
            <w:szCs w:val="26"/>
            <w:rPrChange w:id="5973" w:author="Ly Tran Thi Ly" w:date="2019-06-20T18:11:00Z">
              <w:rPr>
                <w:rStyle w:val="Siuktni"/>
                <w:rFonts w:ascii="Times New Roman" w:hAnsi="Times New Roman" w:cs="Times New Roman"/>
                <w:sz w:val="24"/>
                <w:lang w:val="vi-VN"/>
              </w:rPr>
            </w:rPrChange>
          </w:rPr>
          <w:t xml:space="preserve"> và </w:t>
        </w:r>
      </w:ins>
      <w:customXmlInsRangeStart w:id="5974" w:author="Ly Tran Thi Ly" w:date="2019-06-14T18:02:00Z"/>
      <w:sdt>
        <w:sdtPr>
          <w:rPr>
            <w:rFonts w:ascii="Times New Roman" w:hAnsi="Times New Roman" w:cs="Times New Roman"/>
            <w:i/>
            <w:iCs/>
            <w:sz w:val="26"/>
            <w:szCs w:val="26"/>
          </w:rPr>
          <w:id w:val="-1293739531"/>
          <w:citation/>
        </w:sdtPr>
        <w:sdtContent>
          <w:customXmlInsRangeEnd w:id="5974"/>
          <w:ins w:id="5975" w:author="Ly Tran Thi Ly" w:date="2019-06-14T18:02:00Z">
            <w:r w:rsidR="00FD7EF6" w:rsidRPr="007C77BB">
              <w:rPr>
                <w:i/>
                <w:iCs/>
                <w:sz w:val="26"/>
                <w:szCs w:val="26"/>
                <w:rPrChange w:id="5976" w:author="Ly Tran Thi Ly" w:date="2019-06-20T18:11:00Z">
                  <w:rPr>
                    <w:rStyle w:val="Siuktni"/>
                    <w:rFonts w:ascii="Times New Roman" w:hAnsi="Times New Roman" w:cs="Times New Roman"/>
                    <w:sz w:val="24"/>
                    <w:lang w:val="vi-VN"/>
                  </w:rPr>
                </w:rPrChange>
              </w:rPr>
              <w:fldChar w:fldCharType="begin"/>
            </w:r>
            <w:r w:rsidR="00FD7EF6" w:rsidRPr="007C77BB">
              <w:rPr>
                <w:i/>
                <w:iCs/>
                <w:sz w:val="26"/>
                <w:szCs w:val="26"/>
                <w:rPrChange w:id="5977" w:author="Ly Tran Thi Ly" w:date="2019-06-20T18:11:00Z">
                  <w:rPr>
                    <w:rStyle w:val="Siuktni"/>
                    <w:rFonts w:ascii="Times New Roman" w:hAnsi="Times New Roman" w:cs="Times New Roman"/>
                    <w:sz w:val="24"/>
                    <w:lang w:val="vi-VN"/>
                  </w:rPr>
                </w:rPrChange>
              </w:rPr>
              <w:instrText xml:space="preserve"> CITATION Bay \l 1066 </w:instrText>
            </w:r>
          </w:ins>
          <w:r w:rsidR="00FD7EF6" w:rsidRPr="007C77BB">
            <w:rPr>
              <w:i/>
              <w:iCs/>
              <w:sz w:val="26"/>
              <w:szCs w:val="26"/>
              <w:rPrChange w:id="5978" w:author="Ly Tran Thi Ly" w:date="2019-06-20T18:11:00Z">
                <w:rPr>
                  <w:rStyle w:val="Siuktni"/>
                  <w:rFonts w:ascii="Times New Roman" w:hAnsi="Times New Roman" w:cs="Times New Roman"/>
                  <w:sz w:val="24"/>
                  <w:lang w:val="vi-VN"/>
                </w:rPr>
              </w:rPrChange>
            </w:rPr>
            <w:fldChar w:fldCharType="separate"/>
          </w:r>
          <w:r w:rsidR="003D7625" w:rsidRPr="003D7625">
            <w:rPr>
              <w:rFonts w:ascii="Times New Roman" w:hAnsi="Times New Roman" w:cs="Times New Roman"/>
              <w:noProof/>
              <w:sz w:val="26"/>
              <w:szCs w:val="26"/>
            </w:rPr>
            <w:t>[29]</w:t>
          </w:r>
          <w:ins w:id="5979" w:author="Ly Tran Thi Ly" w:date="2019-06-14T18:02:00Z">
            <w:r w:rsidR="00FD7EF6" w:rsidRPr="007C77BB">
              <w:rPr>
                <w:i/>
                <w:iCs/>
                <w:sz w:val="26"/>
                <w:szCs w:val="26"/>
                <w:rPrChange w:id="5980" w:author="Ly Tran Thi Ly" w:date="2019-06-20T18:11:00Z">
                  <w:rPr>
                    <w:rStyle w:val="Siuktni"/>
                    <w:rFonts w:ascii="Times New Roman" w:hAnsi="Times New Roman" w:cs="Times New Roman"/>
                    <w:sz w:val="24"/>
                    <w:lang w:val="vi-VN"/>
                  </w:rPr>
                </w:rPrChange>
              </w:rPr>
              <w:fldChar w:fldCharType="end"/>
            </w:r>
          </w:ins>
          <w:customXmlInsRangeStart w:id="5981" w:author="Ly Tran Thi Ly" w:date="2019-06-14T18:02:00Z"/>
        </w:sdtContent>
      </w:sdt>
      <w:customXmlInsRangeEnd w:id="5981"/>
      <w:ins w:id="5982" w:author="Ly Tran Thi Ly" w:date="2019-06-14T18:02:00Z">
        <w:r w:rsidR="006B76EA" w:rsidRPr="007C77BB">
          <w:rPr>
            <w:i/>
            <w:iCs/>
            <w:sz w:val="26"/>
            <w:szCs w:val="26"/>
            <w:rPrChange w:id="5983" w:author="Ly Tran Thi Ly" w:date="2019-06-20T18:11:00Z">
              <w:rPr>
                <w:rStyle w:val="Siuktni"/>
                <w:rFonts w:ascii="Times New Roman" w:hAnsi="Times New Roman" w:cs="Times New Roman"/>
                <w:sz w:val="24"/>
                <w:lang w:val="vi-VN"/>
              </w:rPr>
            </w:rPrChange>
          </w:rPr>
          <w:t xml:space="preserve">. </w:t>
        </w:r>
      </w:ins>
      <w:ins w:id="5984" w:author="Ly Tran Thi Ly" w:date="2019-06-14T18:03:00Z">
        <w:r w:rsidR="006B76EA" w:rsidRPr="007C77BB">
          <w:rPr>
            <w:i/>
            <w:iCs/>
            <w:sz w:val="26"/>
            <w:szCs w:val="26"/>
            <w:rPrChange w:id="5985" w:author="Ly Tran Thi Ly" w:date="2019-06-20T18:11:00Z">
              <w:rPr>
                <w:rStyle w:val="Siuktni"/>
                <w:rFonts w:ascii="Times New Roman" w:hAnsi="Times New Roman" w:cs="Times New Roman"/>
                <w:sz w:val="24"/>
                <w:lang w:val="vi-VN"/>
              </w:rPr>
            </w:rPrChange>
          </w:rPr>
          <w:t>Chúng tôi đánh giá sản phẩm d</w:t>
        </w:r>
      </w:ins>
      <w:ins w:id="5986" w:author="Ly Tran Thi Ly" w:date="2019-06-14T18:04:00Z">
        <w:r w:rsidR="006B76EA" w:rsidRPr="007C77BB">
          <w:rPr>
            <w:i/>
            <w:iCs/>
            <w:sz w:val="26"/>
            <w:szCs w:val="26"/>
            <w:rPrChange w:id="5987" w:author="Ly Tran Thi Ly" w:date="2019-06-20T18:11:00Z">
              <w:rPr>
                <w:rStyle w:val="Siuktni"/>
                <w:rFonts w:ascii="Times New Roman" w:hAnsi="Times New Roman" w:cs="Times New Roman"/>
                <w:sz w:val="24"/>
                <w:lang w:val="vi-VN"/>
              </w:rPr>
            </w:rPrChange>
          </w:rPr>
          <w:t>ựa trên ba tiêu chí chính đó là</w:t>
        </w:r>
      </w:ins>
      <w:ins w:id="5988" w:author="TRAN THI LY LY" w:date="2019-06-15T11:47:00Z">
        <w:r w:rsidR="00653FDB" w:rsidRPr="007C77BB">
          <w:rPr>
            <w:rFonts w:ascii="Times New Roman" w:hAnsi="Times New Roman" w:cs="Times New Roman"/>
            <w:i/>
            <w:iCs/>
            <w:sz w:val="26"/>
            <w:szCs w:val="26"/>
            <w:rPrChange w:id="5989" w:author="Ly Tran Thi Ly" w:date="2019-06-20T18:11:00Z">
              <w:rPr>
                <w:rFonts w:ascii="Times New Roman" w:hAnsi="Times New Roman" w:cs="Times New Roman"/>
                <w:iCs/>
                <w:sz w:val="26"/>
                <w:szCs w:val="26"/>
              </w:rPr>
            </w:rPrChange>
          </w:rPr>
          <w:t xml:space="preserve"> đánh giá </w:t>
        </w:r>
      </w:ins>
      <w:ins w:id="5990" w:author="TRAN THI LY LY" w:date="2019-06-15T11:48:00Z">
        <w:r w:rsidR="00653FDB" w:rsidRPr="007C77BB">
          <w:rPr>
            <w:rFonts w:ascii="Times New Roman" w:hAnsi="Times New Roman" w:cs="Times New Roman"/>
            <w:i/>
            <w:iCs/>
            <w:sz w:val="26"/>
            <w:szCs w:val="26"/>
            <w:rPrChange w:id="5991" w:author="Ly Tran Thi Ly" w:date="2019-06-20T18:11:00Z">
              <w:rPr>
                <w:rFonts w:ascii="Times New Roman" w:hAnsi="Times New Roman" w:cs="Times New Roman"/>
                <w:iCs/>
                <w:sz w:val="26"/>
                <w:szCs w:val="26"/>
              </w:rPr>
            </w:rPrChange>
          </w:rPr>
          <w:t>thuật toán</w:t>
        </w:r>
      </w:ins>
      <w:ins w:id="5992" w:author="Ly Tran Thi Ly" w:date="2019-06-14T18:04:00Z">
        <w:r w:rsidR="006B76EA" w:rsidRPr="007C77BB">
          <w:rPr>
            <w:i/>
            <w:iCs/>
            <w:sz w:val="26"/>
            <w:szCs w:val="26"/>
            <w:rPrChange w:id="5993" w:author="Ly Tran Thi Ly" w:date="2019-06-20T18:11:00Z">
              <w:rPr>
                <w:rStyle w:val="Siuktni"/>
                <w:rFonts w:ascii="Times New Roman" w:hAnsi="Times New Roman" w:cs="Times New Roman"/>
                <w:sz w:val="24"/>
                <w:lang w:val="vi-VN"/>
              </w:rPr>
            </w:rPrChange>
          </w:rPr>
          <w:t xml:space="preserve"> </w:t>
        </w:r>
      </w:ins>
      <w:ins w:id="5994" w:author="Ly Tran Thi Ly" w:date="2019-06-14T18:06:00Z">
        <w:r w:rsidR="006B76EA" w:rsidRPr="007C77BB">
          <w:rPr>
            <w:i/>
            <w:iCs/>
            <w:sz w:val="26"/>
            <w:szCs w:val="26"/>
            <w:rPrChange w:id="5995" w:author="Ly Tran Thi Ly" w:date="2019-06-20T18:11:00Z">
              <w:rPr>
                <w:rStyle w:val="Siuktni"/>
                <w:rFonts w:ascii="Times New Roman" w:hAnsi="Times New Roman" w:cs="Times New Roman"/>
                <w:sz w:val="24"/>
                <w:lang w:val="vi-VN"/>
              </w:rPr>
            </w:rPrChange>
          </w:rPr>
          <w:t>(</w:t>
        </w:r>
      </w:ins>
      <w:ins w:id="5996" w:author="Ly Tran Thi Ly" w:date="2019-06-14T18:08:00Z">
        <w:del w:id="5997" w:author="TRAN THI LY LY" w:date="2019-06-15T11:48:00Z">
          <w:r w:rsidR="006B76EA" w:rsidRPr="007C77BB" w:rsidDel="00653FDB">
            <w:rPr>
              <w:i/>
              <w:iCs/>
              <w:sz w:val="26"/>
              <w:szCs w:val="26"/>
              <w:rPrChange w:id="5998" w:author="Ly Tran Thi Ly" w:date="2019-06-20T18:11:00Z">
                <w:rPr>
                  <w:rStyle w:val="Siuktni"/>
                  <w:rFonts w:ascii="Times New Roman" w:hAnsi="Times New Roman" w:cs="Times New Roman"/>
                  <w:sz w:val="24"/>
                  <w:lang w:val="vi-VN"/>
                </w:rPr>
              </w:rPrChange>
            </w:rPr>
            <w:delText xml:space="preserve">gọi là </w:delText>
          </w:r>
        </w:del>
      </w:ins>
      <w:ins w:id="5999" w:author="Ly Tran Thi Ly" w:date="2019-06-14T18:06:00Z">
        <w:del w:id="6000" w:author="TRAN THI LY LY" w:date="2019-06-15T11:48:00Z">
          <w:r w:rsidR="006B76EA" w:rsidRPr="007C77BB" w:rsidDel="00653FDB">
            <w:rPr>
              <w:i/>
              <w:iCs/>
              <w:sz w:val="26"/>
              <w:szCs w:val="26"/>
              <w:rPrChange w:id="6001" w:author="Ly Tran Thi Ly" w:date="2019-06-20T18:11:00Z">
                <w:rPr>
                  <w:rStyle w:val="Siuktni"/>
                  <w:rFonts w:ascii="Times New Roman" w:hAnsi="Times New Roman" w:cs="Times New Roman"/>
                  <w:sz w:val="24"/>
                  <w:lang w:val="vi-VN"/>
                </w:rPr>
              </w:rPrChange>
            </w:rPr>
            <w:delText xml:space="preserve">cái </w:delText>
          </w:r>
        </w:del>
      </w:ins>
      <w:ins w:id="6002" w:author="Ly Tran Thi Ly" w:date="2019-06-14T18:08:00Z">
        <w:del w:id="6003" w:author="TRAN THI LY LY" w:date="2019-06-15T11:48:00Z">
          <w:r w:rsidR="006B76EA" w:rsidRPr="007C77BB" w:rsidDel="00653FDB">
            <w:rPr>
              <w:iCs/>
              <w:sz w:val="26"/>
              <w:szCs w:val="26"/>
              <w:rPrChange w:id="6004" w:author="Ly Tran Thi Ly" w:date="2019-06-20T18:11:00Z">
                <w:rPr>
                  <w:rStyle w:val="Siuktni"/>
                  <w:rFonts w:ascii="Times New Roman" w:hAnsi="Times New Roman" w:cs="Times New Roman"/>
                  <w:i/>
                  <w:sz w:val="24"/>
                  <w:lang w:val="vi-VN"/>
                </w:rPr>
              </w:rPrChange>
            </w:rPr>
            <w:delText xml:space="preserve">gì </w:delText>
          </w:r>
        </w:del>
      </w:ins>
      <w:ins w:id="6005" w:author="TRAN THI LY LY" w:date="2019-06-15T11:48:00Z">
        <w:r w:rsidR="00653FDB" w:rsidRPr="007C77BB">
          <w:rPr>
            <w:rFonts w:ascii="Times New Roman" w:hAnsi="Times New Roman" w:cs="Times New Roman"/>
            <w:i/>
            <w:iCs/>
            <w:sz w:val="26"/>
            <w:szCs w:val="26"/>
            <w:rPrChange w:id="6006" w:author="Ly Tran Thi Ly" w:date="2019-06-20T18:11:00Z">
              <w:rPr>
                <w:rFonts w:ascii="Times New Roman" w:hAnsi="Times New Roman" w:cs="Times New Roman"/>
                <w:iCs/>
                <w:sz w:val="26"/>
                <w:szCs w:val="26"/>
              </w:rPr>
            </w:rPrChange>
          </w:rPr>
          <w:t>rasa NLU</w:t>
        </w:r>
      </w:ins>
      <w:ins w:id="6007" w:author="Ly Tran Thi Ly" w:date="2019-06-14T18:06:00Z">
        <w:del w:id="6008" w:author="TRAN THI LY LY" w:date="2019-06-15T11:48:00Z">
          <w:r w:rsidR="006B76EA" w:rsidRPr="007C77BB" w:rsidDel="00653FDB">
            <w:rPr>
              <w:i/>
              <w:iCs/>
              <w:sz w:val="26"/>
              <w:szCs w:val="26"/>
              <w:rPrChange w:id="6009" w:author="Ly Tran Thi Ly" w:date="2019-06-20T18:11:00Z">
                <w:rPr>
                  <w:rStyle w:val="Siuktni"/>
                  <w:rFonts w:ascii="Times New Roman" w:hAnsi="Times New Roman" w:cs="Times New Roman"/>
                  <w:sz w:val="24"/>
                  <w:lang w:val="vi-VN"/>
                </w:rPr>
              </w:rPrChange>
            </w:rPr>
            <w:delText>L</w:delText>
          </w:r>
        </w:del>
        <w:r w:rsidR="006B76EA" w:rsidRPr="007C77BB">
          <w:rPr>
            <w:i/>
            <w:iCs/>
            <w:sz w:val="26"/>
            <w:szCs w:val="26"/>
            <w:rPrChange w:id="6010" w:author="Ly Tran Thi Ly" w:date="2019-06-20T18:11:00Z">
              <w:rPr>
                <w:rStyle w:val="Siuktni"/>
                <w:rFonts w:ascii="Times New Roman" w:hAnsi="Times New Roman" w:cs="Times New Roman"/>
                <w:sz w:val="24"/>
                <w:lang w:val="vi-VN"/>
              </w:rPr>
            </w:rPrChange>
          </w:rPr>
          <w:t>), chỉ số ch</w:t>
        </w:r>
      </w:ins>
      <w:ins w:id="6011" w:author="Ly Tran Thi Ly" w:date="2019-06-14T18:07:00Z">
        <w:r w:rsidR="006B76EA" w:rsidRPr="007C77BB">
          <w:rPr>
            <w:i/>
            <w:iCs/>
            <w:sz w:val="26"/>
            <w:szCs w:val="26"/>
            <w:rPrChange w:id="6012" w:author="Ly Tran Thi Ly" w:date="2019-06-20T18:11:00Z">
              <w:rPr>
                <w:rStyle w:val="Siuktni"/>
                <w:rFonts w:ascii="Times New Roman" w:hAnsi="Times New Roman" w:cs="Times New Roman"/>
                <w:sz w:val="24"/>
                <w:lang w:val="vi-VN"/>
              </w:rPr>
            </w:rPrChange>
          </w:rPr>
          <w:t>ất lượng hội thoại (dialogue quality metric) và</w:t>
        </w:r>
      </w:ins>
      <w:ins w:id="6013" w:author="Ly Tran Thi Ly" w:date="2019-06-14T18:09:00Z">
        <w:r w:rsidR="006B76EA" w:rsidRPr="007C77BB">
          <w:rPr>
            <w:i/>
            <w:iCs/>
            <w:sz w:val="26"/>
            <w:szCs w:val="26"/>
            <w:rPrChange w:id="6014" w:author="Ly Tran Thi Ly" w:date="2019-06-20T18:11:00Z">
              <w:rPr>
                <w:rStyle w:val="Siuktni"/>
                <w:rFonts w:ascii="Times New Roman" w:hAnsi="Times New Roman" w:cs="Times New Roman"/>
                <w:sz w:val="24"/>
                <w:lang w:val="vi-VN"/>
              </w:rPr>
            </w:rPrChange>
          </w:rPr>
          <w:t xml:space="preserve"> mức</w:t>
        </w:r>
      </w:ins>
      <w:ins w:id="6015" w:author="Ly Tran Thi Ly" w:date="2019-06-14T18:07:00Z">
        <w:r w:rsidR="006B76EA" w:rsidRPr="007C77BB">
          <w:rPr>
            <w:i/>
            <w:iCs/>
            <w:sz w:val="26"/>
            <w:szCs w:val="26"/>
            <w:rPrChange w:id="6016" w:author="Ly Tran Thi Ly" w:date="2019-06-20T18:11:00Z">
              <w:rPr>
                <w:rStyle w:val="Siuktni"/>
                <w:rFonts w:ascii="Times New Roman" w:hAnsi="Times New Roman" w:cs="Times New Roman"/>
                <w:sz w:val="24"/>
                <w:lang w:val="vi-VN"/>
              </w:rPr>
            </w:rPrChange>
          </w:rPr>
          <w:t xml:space="preserve"> </w:t>
        </w:r>
      </w:ins>
      <w:ins w:id="6017" w:author="Ly Tran Thi Ly" w:date="2019-06-14T18:08:00Z">
        <w:r w:rsidR="006B76EA" w:rsidRPr="007C77BB">
          <w:rPr>
            <w:i/>
            <w:iCs/>
            <w:sz w:val="26"/>
            <w:szCs w:val="26"/>
            <w:rPrChange w:id="6018" w:author="Ly Tran Thi Ly" w:date="2019-06-20T18:11:00Z">
              <w:rPr>
                <w:rStyle w:val="Siuktni"/>
                <w:rFonts w:ascii="Times New Roman" w:hAnsi="Times New Roman" w:cs="Times New Roman"/>
                <w:sz w:val="24"/>
                <w:lang w:val="vi-VN"/>
              </w:rPr>
            </w:rPrChange>
          </w:rPr>
          <w:t>độ hài lòng của người dùng (users' satisfaction)</w:t>
        </w:r>
      </w:ins>
      <w:ins w:id="6019" w:author="Ly Tran Thi Ly" w:date="2019-06-14T18:09:00Z">
        <w:r w:rsidR="006B76EA" w:rsidRPr="007C77BB">
          <w:rPr>
            <w:i/>
            <w:iCs/>
            <w:sz w:val="26"/>
            <w:szCs w:val="26"/>
            <w:rPrChange w:id="6020" w:author="Ly Tran Thi Ly" w:date="2019-06-20T18:11:00Z">
              <w:rPr>
                <w:rStyle w:val="Siuktni"/>
                <w:rFonts w:ascii="Times New Roman" w:hAnsi="Times New Roman" w:cs="Times New Roman"/>
                <w:sz w:val="24"/>
                <w:lang w:val="vi-VN"/>
              </w:rPr>
            </w:rPrChange>
          </w:rPr>
          <w:t>.</w:t>
        </w:r>
      </w:ins>
    </w:p>
    <w:p w14:paraId="221D5325" w14:textId="4FF4A9D6" w:rsidR="00653FDB" w:rsidRPr="00D97C26" w:rsidRDefault="007C77BB">
      <w:pPr>
        <w:pStyle w:val="u2"/>
        <w:rPr>
          <w:ins w:id="6021" w:author="TRAN THI LY LY" w:date="2019-06-15T11:50:00Z"/>
        </w:rPr>
        <w:pPrChange w:id="6022" w:author="Ly Tran Thi Ly" w:date="2019-06-20T18:12:00Z">
          <w:pPr/>
        </w:pPrChange>
      </w:pPr>
      <w:bookmarkStart w:id="6023" w:name="_Toc11966348"/>
      <w:ins w:id="6024" w:author="Ly Tran Thi Ly" w:date="2019-06-14T18:10:00Z">
        <w:r w:rsidRPr="00887B15">
          <w:t>5</w:t>
        </w:r>
        <w:r w:rsidR="00B50257" w:rsidRPr="004371EF">
          <w:rPr>
            <w:rPrChange w:id="6025" w:author="TRAN THI LY LY" w:date="2019-06-15T09:44:00Z">
              <w:rPr>
                <w:rStyle w:val="Siuktni"/>
                <w:rFonts w:cs="Times New Roman"/>
                <w:lang w:val="vi-VN"/>
              </w:rPr>
            </w:rPrChange>
          </w:rPr>
          <w:t xml:space="preserve">.1 </w:t>
        </w:r>
      </w:ins>
      <w:ins w:id="6026" w:author="TRAN THI LY LY" w:date="2019-06-15T11:50:00Z">
        <w:r w:rsidR="00653FDB" w:rsidRPr="00D97C26">
          <w:t xml:space="preserve">Đánh giá </w:t>
        </w:r>
      </w:ins>
      <w:ins w:id="6027" w:author="Cuong, Pham Nguyen" w:date="2019-06-17T12:34:00Z">
        <w:r w:rsidR="000D47E1">
          <w:t xml:space="preserve">thuật toán </w:t>
        </w:r>
      </w:ins>
      <w:ins w:id="6028" w:author="TRAN THI LY LY" w:date="2019-06-15T11:50:00Z">
        <w:r w:rsidR="00653FDB" w:rsidRPr="00D97C26">
          <w:t>Rasa NLU</w:t>
        </w:r>
        <w:bookmarkEnd w:id="6023"/>
      </w:ins>
    </w:p>
    <w:p w14:paraId="2249F6D8" w14:textId="77777777" w:rsidR="00653FDB" w:rsidRPr="00D97C26" w:rsidRDefault="00653FDB" w:rsidP="00653FDB">
      <w:pPr>
        <w:pStyle w:val="oancuaDanhsach"/>
        <w:numPr>
          <w:ilvl w:val="0"/>
          <w:numId w:val="32"/>
        </w:numPr>
        <w:rPr>
          <w:ins w:id="6029" w:author="TRAN THI LY LY" w:date="2019-06-15T11:51:00Z"/>
          <w:rFonts w:ascii="Times New Roman" w:hAnsi="Times New Roman" w:cs="Times New Roman"/>
          <w:sz w:val="26"/>
          <w:szCs w:val="26"/>
        </w:rPr>
      </w:pPr>
      <w:ins w:id="6030" w:author="TRAN THI LY LY" w:date="2019-06-15T11:51:00Z">
        <w:r w:rsidRPr="00D97C26">
          <w:rPr>
            <w:rFonts w:ascii="Times New Roman" w:hAnsi="Times New Roman" w:cs="Times New Roman"/>
            <w:sz w:val="26"/>
            <w:szCs w:val="26"/>
          </w:rPr>
          <w:t>Để đánh giá mô hình rasa NLU ta lần lượt đánh giá các thành phần: trích xuất thực thể (entity extraction), phân loại ý định (intent classification).</w:t>
        </w:r>
      </w:ins>
    </w:p>
    <w:p w14:paraId="21FE967C" w14:textId="39CB2219" w:rsidR="00653FDB" w:rsidRDefault="00653FDB" w:rsidP="00CD1AEE">
      <w:pPr>
        <w:pStyle w:val="oancuaDanhsach"/>
        <w:numPr>
          <w:ilvl w:val="0"/>
          <w:numId w:val="32"/>
        </w:numPr>
        <w:rPr>
          <w:ins w:id="6031" w:author="TRAN THI LY LY" w:date="2019-06-15T14:03:00Z"/>
          <w:rFonts w:ascii="Times New Roman" w:hAnsi="Times New Roman" w:cs="Times New Roman"/>
          <w:sz w:val="26"/>
          <w:szCs w:val="26"/>
        </w:rPr>
      </w:pPr>
      <w:ins w:id="6032" w:author="TRAN THI LY LY" w:date="2019-06-15T11:51:00Z">
        <w:r w:rsidRPr="00D97C26">
          <w:rPr>
            <w:rFonts w:ascii="Times New Roman" w:hAnsi="Times New Roman" w:cs="Times New Roman"/>
            <w:sz w:val="26"/>
            <w:szCs w:val="26"/>
          </w:rPr>
          <w:t>Để đánh giá toàn diện chatbot, ta đánh giá thêm các yếu tố: thời gian phản hồi chatbot, độ hài lòng của người dùng.</w:t>
        </w:r>
      </w:ins>
    </w:p>
    <w:p w14:paraId="183506EB" w14:textId="77777777" w:rsidR="00653FDB" w:rsidRPr="00D97C26" w:rsidRDefault="00653FDB">
      <w:pPr>
        <w:pStyle w:val="ThngthngWeb"/>
        <w:shd w:val="clear" w:color="auto" w:fill="FFFFFF"/>
        <w:spacing w:before="0" w:beforeAutospacing="0" w:after="0" w:afterAutospacing="0"/>
        <w:ind w:firstLine="720"/>
        <w:rPr>
          <w:ins w:id="6033" w:author="TRAN THI LY LY" w:date="2019-06-15T11:51:00Z"/>
          <w:sz w:val="26"/>
          <w:szCs w:val="26"/>
        </w:rPr>
        <w:pPrChange w:id="6034" w:author="TRAN THI LY LY" w:date="2019-06-15T14:03:00Z">
          <w:pPr>
            <w:pStyle w:val="ThngthngWeb"/>
            <w:shd w:val="clear" w:color="auto" w:fill="FFFFFF"/>
            <w:spacing w:before="0" w:beforeAutospacing="0" w:after="0" w:afterAutospacing="0"/>
            <w:ind w:left="360"/>
          </w:pPr>
        </w:pPrChange>
      </w:pPr>
      <w:ins w:id="6035" w:author="TRAN THI LY LY" w:date="2019-06-15T11:51:00Z">
        <w:r w:rsidRPr="00D97C26">
          <w:rPr>
            <w:sz w:val="26"/>
            <w:szCs w:val="26"/>
          </w:rPr>
          <w:t>Đánh giá mô hình rasa NLU dựa trên 3 độ đo: F1-score, Precision, Recall. Trong đó:</w:t>
        </w:r>
        <w:r w:rsidRPr="00D97C26">
          <w:rPr>
            <w:sz w:val="26"/>
            <w:szCs w:val="26"/>
          </w:rPr>
          <w:br/>
          <w:t xml:space="preserve">+ Precision: </w:t>
        </w:r>
        <w:r w:rsidRPr="00D97C26">
          <w:rPr>
            <w:color w:val="000000"/>
            <w:sz w:val="26"/>
            <w:szCs w:val="26"/>
            <w:shd w:val="clear" w:color="auto" w:fill="FFFFFF"/>
          </w:rPr>
          <w:t>tỉ lệ số điểm </w:t>
        </w:r>
        <w:r w:rsidRPr="00D97C26">
          <w:rPr>
            <w:rStyle w:val="Manh"/>
            <w:color w:val="000000"/>
            <w:sz w:val="26"/>
            <w:szCs w:val="26"/>
            <w:shd w:val="clear" w:color="auto" w:fill="FFFFFF"/>
          </w:rPr>
          <w:t>true positive</w:t>
        </w:r>
        <w:r w:rsidRPr="00D97C26">
          <w:rPr>
            <w:color w:val="000000"/>
            <w:sz w:val="26"/>
            <w:szCs w:val="26"/>
            <w:shd w:val="clear" w:color="auto" w:fill="FFFFFF"/>
          </w:rPr>
          <w:t> trong số những điểm </w:t>
        </w:r>
        <w:r w:rsidRPr="00D97C26">
          <w:rPr>
            <w:rStyle w:val="Manh"/>
            <w:color w:val="000000"/>
            <w:sz w:val="26"/>
            <w:szCs w:val="26"/>
            <w:shd w:val="clear" w:color="auto" w:fill="FFFFFF"/>
          </w:rPr>
          <w:t>được phân loại là </w:t>
        </w:r>
        <w:r w:rsidRPr="00D97C26">
          <w:rPr>
            <w:rStyle w:val="Nhnmanh"/>
            <w:b/>
            <w:bCs/>
            <w:color w:val="000000"/>
            <w:sz w:val="26"/>
            <w:szCs w:val="26"/>
            <w:shd w:val="clear" w:color="auto" w:fill="FFFFFF"/>
          </w:rPr>
          <w:t>positive</w:t>
        </w:r>
      </w:ins>
    </w:p>
    <w:p w14:paraId="45572BF4" w14:textId="4387B364" w:rsidR="00653FDB" w:rsidRPr="00D97C26" w:rsidRDefault="00653FDB" w:rsidP="00653FDB">
      <w:pPr>
        <w:pStyle w:val="ThngthngWeb"/>
        <w:shd w:val="clear" w:color="auto" w:fill="FFFFFF"/>
        <w:spacing w:before="0" w:beforeAutospacing="0" w:after="0" w:afterAutospacing="0"/>
        <w:ind w:left="360"/>
        <w:rPr>
          <w:ins w:id="6036" w:author="TRAN THI LY LY" w:date="2019-06-15T11:51:00Z"/>
          <w:sz w:val="26"/>
          <w:szCs w:val="26"/>
        </w:rPr>
      </w:pPr>
      <w:ins w:id="6037" w:author="TRAN THI LY LY" w:date="2019-06-15T11:51:00Z">
        <w:r w:rsidRPr="00D97C26">
          <w:rPr>
            <w:noProof/>
            <w:sz w:val="26"/>
            <w:szCs w:val="26"/>
          </w:rPr>
          <w:drawing>
            <wp:anchor distT="0" distB="0" distL="114300" distR="114300" simplePos="0" relativeHeight="251846656" behindDoc="0" locked="0" layoutInCell="1" allowOverlap="1" wp14:anchorId="6A36E62B" wp14:editId="2D73837A">
              <wp:simplePos x="0" y="0"/>
              <wp:positionH relativeFrom="column">
                <wp:posOffset>1143000</wp:posOffset>
              </wp:positionH>
              <wp:positionV relativeFrom="paragraph">
                <wp:posOffset>129540</wp:posOffset>
              </wp:positionV>
              <wp:extent cx="2838450" cy="752475"/>
              <wp:effectExtent l="0" t="0" r="0" b="9525"/>
              <wp:wrapTopAndBottom/>
              <wp:docPr id="264" name="Hình ảnh 264" descr="km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m77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8450" cy="752475"/>
                      </a:xfrm>
                      <a:prstGeom prst="rect">
                        <a:avLst/>
                      </a:prstGeom>
                      <a:noFill/>
                    </pic:spPr>
                  </pic:pic>
                </a:graphicData>
              </a:graphic>
              <wp14:sizeRelH relativeFrom="page">
                <wp14:pctWidth>0</wp14:pctWidth>
              </wp14:sizeRelH>
              <wp14:sizeRelV relativeFrom="page">
                <wp14:pctHeight>0</wp14:pctHeight>
              </wp14:sizeRelV>
            </wp:anchor>
          </w:drawing>
        </w:r>
      </w:ins>
    </w:p>
    <w:p w14:paraId="3C3E0D87" w14:textId="77777777" w:rsidR="00653FDB" w:rsidRPr="00D97C26" w:rsidRDefault="00653FDB" w:rsidP="00653FDB">
      <w:pPr>
        <w:pStyle w:val="ThngthngWeb"/>
        <w:shd w:val="clear" w:color="auto" w:fill="FFFFFF"/>
        <w:spacing w:before="0" w:beforeAutospacing="0" w:after="0" w:afterAutospacing="0"/>
        <w:ind w:left="360"/>
        <w:rPr>
          <w:ins w:id="6038" w:author="TRAN THI LY LY" w:date="2019-06-15T11:51:00Z"/>
          <w:sz w:val="26"/>
          <w:szCs w:val="26"/>
        </w:rPr>
      </w:pPr>
    </w:p>
    <w:p w14:paraId="3399BE5F" w14:textId="6B0DD348" w:rsidR="00653FDB" w:rsidRPr="00D97C26" w:rsidRDefault="00653FDB" w:rsidP="00653FDB">
      <w:pPr>
        <w:pStyle w:val="ThngthngWeb"/>
        <w:shd w:val="clear" w:color="auto" w:fill="FFFFFF"/>
        <w:spacing w:before="0" w:beforeAutospacing="0" w:after="0" w:afterAutospacing="0"/>
        <w:ind w:left="360"/>
        <w:rPr>
          <w:ins w:id="6039" w:author="TRAN THI LY LY" w:date="2019-06-15T11:51:00Z"/>
          <w:rStyle w:val="Nhnmanh"/>
          <w:b/>
          <w:bCs/>
          <w:color w:val="000000"/>
          <w:sz w:val="26"/>
          <w:szCs w:val="26"/>
          <w:shd w:val="clear" w:color="auto" w:fill="FFFFFF"/>
        </w:rPr>
      </w:pPr>
      <w:ins w:id="6040" w:author="TRAN THI LY LY" w:date="2019-06-15T11:51:00Z">
        <w:r w:rsidRPr="00D97C26">
          <w:rPr>
            <w:noProof/>
            <w:sz w:val="26"/>
            <w:szCs w:val="26"/>
          </w:rPr>
          <w:drawing>
            <wp:anchor distT="0" distB="0" distL="114300" distR="114300" simplePos="0" relativeHeight="251845632" behindDoc="0" locked="0" layoutInCell="1" allowOverlap="1" wp14:anchorId="5728E23A" wp14:editId="6A9180F9">
              <wp:simplePos x="0" y="0"/>
              <wp:positionH relativeFrom="column">
                <wp:posOffset>1219200</wp:posOffset>
              </wp:positionH>
              <wp:positionV relativeFrom="paragraph">
                <wp:posOffset>558165</wp:posOffset>
              </wp:positionV>
              <wp:extent cx="2438400" cy="752475"/>
              <wp:effectExtent l="0" t="0" r="0" b="9525"/>
              <wp:wrapTopAndBottom/>
              <wp:docPr id="263" name="Hình ảnh 263" descr="dR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77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pic:spPr>
                  </pic:pic>
                </a:graphicData>
              </a:graphic>
              <wp14:sizeRelH relativeFrom="page">
                <wp14:pctWidth>0</wp14:pctWidth>
              </wp14:sizeRelH>
              <wp14:sizeRelV relativeFrom="page">
                <wp14:pctHeight>0</wp14:pctHeight>
              </wp14:sizeRelV>
            </wp:anchor>
          </w:drawing>
        </w:r>
        <w:r w:rsidRPr="00D97C26">
          <w:rPr>
            <w:sz w:val="26"/>
            <w:szCs w:val="26"/>
          </w:rPr>
          <w:br/>
          <w:t xml:space="preserve">+ Recall:  </w:t>
        </w:r>
        <w:r w:rsidRPr="00D97C26">
          <w:rPr>
            <w:color w:val="000000"/>
            <w:sz w:val="26"/>
            <w:szCs w:val="26"/>
            <w:shd w:val="clear" w:color="auto" w:fill="FFFFFF"/>
          </w:rPr>
          <w:t>tỉ lệ số điểm </w:t>
        </w:r>
        <w:r w:rsidRPr="00D97C26">
          <w:rPr>
            <w:rStyle w:val="Manh"/>
            <w:color w:val="000000"/>
            <w:sz w:val="26"/>
            <w:szCs w:val="26"/>
            <w:shd w:val="clear" w:color="auto" w:fill="FFFFFF"/>
          </w:rPr>
          <w:t>true positive</w:t>
        </w:r>
        <w:r w:rsidRPr="00D97C26">
          <w:rPr>
            <w:color w:val="000000"/>
            <w:sz w:val="26"/>
            <w:szCs w:val="26"/>
            <w:shd w:val="clear" w:color="auto" w:fill="FFFFFF"/>
          </w:rPr>
          <w:t> trong số những điểm </w:t>
        </w:r>
        <w:r w:rsidRPr="00D97C26">
          <w:rPr>
            <w:rStyle w:val="Manh"/>
            <w:color w:val="000000"/>
            <w:sz w:val="26"/>
            <w:szCs w:val="26"/>
            <w:shd w:val="clear" w:color="auto" w:fill="FFFFFF"/>
          </w:rPr>
          <w:t>thực sự là </w:t>
        </w:r>
        <w:r w:rsidRPr="00D97C26">
          <w:rPr>
            <w:rStyle w:val="Nhnmanh"/>
            <w:b/>
            <w:bCs/>
            <w:color w:val="000000"/>
            <w:sz w:val="26"/>
            <w:szCs w:val="26"/>
            <w:shd w:val="clear" w:color="auto" w:fill="FFFFFF"/>
          </w:rPr>
          <w:t>positive</w:t>
        </w:r>
      </w:ins>
    </w:p>
    <w:p w14:paraId="2C29238C" w14:textId="77777777" w:rsidR="00653FDB" w:rsidRPr="00D97C26" w:rsidRDefault="00653FDB" w:rsidP="00653FDB">
      <w:pPr>
        <w:pStyle w:val="ThngthngWeb"/>
        <w:shd w:val="clear" w:color="auto" w:fill="FFFFFF"/>
        <w:spacing w:before="0" w:beforeAutospacing="0" w:after="0" w:afterAutospacing="0"/>
        <w:ind w:left="360"/>
        <w:rPr>
          <w:ins w:id="6041" w:author="TRAN THI LY LY" w:date="2019-06-15T11:51:00Z"/>
          <w:rStyle w:val="Nhnmanh"/>
          <w:b/>
          <w:bCs/>
          <w:color w:val="000000"/>
          <w:sz w:val="26"/>
          <w:szCs w:val="26"/>
          <w:shd w:val="clear" w:color="auto" w:fill="FFFFFF"/>
        </w:rPr>
      </w:pPr>
    </w:p>
    <w:p w14:paraId="41456DF4" w14:textId="36B2D55F" w:rsidR="00653FDB" w:rsidRPr="00D97C26" w:rsidRDefault="00CF623B">
      <w:pPr>
        <w:pStyle w:val="ThngthngWeb"/>
        <w:shd w:val="clear" w:color="auto" w:fill="FFFFFF"/>
        <w:spacing w:before="0" w:beforeAutospacing="0" w:after="0" w:afterAutospacing="0"/>
        <w:ind w:left="360"/>
        <w:jc w:val="both"/>
        <w:rPr>
          <w:ins w:id="6042" w:author="TRAN THI LY LY" w:date="2019-06-15T11:51:00Z"/>
          <w:i/>
          <w:iCs/>
          <w:color w:val="000000"/>
          <w:sz w:val="26"/>
          <w:szCs w:val="26"/>
        </w:rPr>
        <w:pPrChange w:id="6043" w:author="TRAN THI LY LY" w:date="2019-06-15T12:55:00Z">
          <w:pPr>
            <w:pStyle w:val="ThngthngWeb"/>
            <w:shd w:val="clear" w:color="auto" w:fill="FFFFFF"/>
            <w:spacing w:before="0" w:beforeAutospacing="0" w:after="0" w:afterAutospacing="0"/>
            <w:ind w:left="360"/>
          </w:pPr>
        </w:pPrChange>
      </w:pPr>
      <w:ins w:id="6044" w:author="TRAN THI LY LY" w:date="2019-06-15T11:51:00Z">
        <w:r w:rsidRPr="00D97C26">
          <w:rPr>
            <w:noProof/>
            <w:sz w:val="26"/>
            <w:szCs w:val="26"/>
          </w:rPr>
          <w:lastRenderedPageBreak/>
          <w:drawing>
            <wp:anchor distT="0" distB="0" distL="114300" distR="114300" simplePos="0" relativeHeight="251847680" behindDoc="0" locked="0" layoutInCell="1" allowOverlap="1" wp14:anchorId="567BA668" wp14:editId="329B65C7">
              <wp:simplePos x="0" y="0"/>
              <wp:positionH relativeFrom="column">
                <wp:posOffset>666750</wp:posOffset>
              </wp:positionH>
              <wp:positionV relativeFrom="paragraph">
                <wp:posOffset>516255</wp:posOffset>
              </wp:positionV>
              <wp:extent cx="3781425" cy="971550"/>
              <wp:effectExtent l="0" t="0" r="9525" b="0"/>
              <wp:wrapTopAndBottom/>
              <wp:docPr id="262" name="Hình ảnh 262" descr="Ga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77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1425" cy="971550"/>
                      </a:xfrm>
                      <a:prstGeom prst="rect">
                        <a:avLst/>
                      </a:prstGeom>
                      <a:noFill/>
                    </pic:spPr>
                  </pic:pic>
                </a:graphicData>
              </a:graphic>
              <wp14:sizeRelH relativeFrom="page">
                <wp14:pctWidth>0</wp14:pctWidth>
              </wp14:sizeRelH>
              <wp14:sizeRelV relativeFrom="page">
                <wp14:pctHeight>0</wp14:pctHeight>
              </wp14:sizeRelV>
            </wp:anchor>
          </w:drawing>
        </w:r>
        <w:r w:rsidR="00653FDB" w:rsidRPr="00D97C26">
          <w:rPr>
            <w:sz w:val="26"/>
            <w:szCs w:val="26"/>
          </w:rPr>
          <w:t>+</w:t>
        </w:r>
        <w:r w:rsidR="00653FDB" w:rsidRPr="00D97C26">
          <w:rPr>
            <w:color w:val="000000"/>
            <w:sz w:val="26"/>
            <w:szCs w:val="26"/>
          </w:rPr>
          <w:t xml:space="preserve"> F</w:t>
        </w:r>
        <w:r w:rsidR="00653FDB" w:rsidRPr="00D97C26">
          <w:rPr>
            <w:color w:val="000000"/>
            <w:sz w:val="26"/>
            <w:szCs w:val="26"/>
            <w:vertAlign w:val="subscript"/>
          </w:rPr>
          <w:t>1</w:t>
        </w:r>
        <w:r w:rsidR="00653FDB" w:rsidRPr="00D97C26">
          <w:rPr>
            <w:color w:val="000000"/>
            <w:sz w:val="26"/>
            <w:szCs w:val="26"/>
          </w:rPr>
          <w:t> là một </w:t>
        </w:r>
        <w:r w:rsidR="00653FDB" w:rsidRPr="00D97C26">
          <w:rPr>
            <w:b/>
            <w:bCs/>
            <w:color w:val="000000"/>
            <w:sz w:val="26"/>
            <w:szCs w:val="26"/>
          </w:rPr>
          <w:t>trung bình điều hòa (harmonic mean) </w:t>
        </w:r>
        <w:r w:rsidR="00653FDB" w:rsidRPr="00D97C26">
          <w:rPr>
            <w:color w:val="000000"/>
            <w:sz w:val="26"/>
            <w:szCs w:val="26"/>
          </w:rPr>
          <w:t>của các tiêu</w:t>
        </w:r>
      </w:ins>
      <w:ins w:id="6045" w:author="TRAN THI LY LY" w:date="2019-06-15T12:55:00Z">
        <w:r>
          <w:rPr>
            <w:color w:val="000000"/>
            <w:sz w:val="26"/>
            <w:szCs w:val="26"/>
          </w:rPr>
          <w:t xml:space="preserve"> </w:t>
        </w:r>
      </w:ins>
      <w:ins w:id="6046" w:author="TRAN THI LY LY" w:date="2019-06-15T11:51:00Z">
        <w:r w:rsidR="00653FDB" w:rsidRPr="00D97C26">
          <w:rPr>
            <w:color w:val="000000"/>
            <w:sz w:val="26"/>
            <w:szCs w:val="26"/>
          </w:rPr>
          <w:t>chí </w:t>
        </w:r>
        <w:r w:rsidR="00653FDB" w:rsidRPr="00D97C26">
          <w:rPr>
            <w:i/>
            <w:iCs/>
            <w:color w:val="000000"/>
            <w:sz w:val="26"/>
            <w:szCs w:val="26"/>
          </w:rPr>
          <w:t>Precision</w:t>
        </w:r>
        <w:r w:rsidR="00653FDB" w:rsidRPr="00D97C26">
          <w:rPr>
            <w:color w:val="000000"/>
            <w:sz w:val="26"/>
            <w:szCs w:val="26"/>
          </w:rPr>
          <w:t> và </w:t>
        </w:r>
        <w:r w:rsidR="00653FDB" w:rsidRPr="00D97C26">
          <w:rPr>
            <w:i/>
            <w:iCs/>
            <w:color w:val="000000"/>
            <w:sz w:val="26"/>
            <w:szCs w:val="26"/>
          </w:rPr>
          <w:t>Recall</w:t>
        </w:r>
      </w:ins>
    </w:p>
    <w:p w14:paraId="1F97F70B" w14:textId="790137D3" w:rsidR="00653FDB" w:rsidRPr="00D97C26" w:rsidRDefault="00653FDB" w:rsidP="00653FDB">
      <w:pPr>
        <w:pStyle w:val="ThngthngWeb"/>
        <w:shd w:val="clear" w:color="auto" w:fill="FFFFFF"/>
        <w:spacing w:before="0" w:beforeAutospacing="0" w:after="0" w:afterAutospacing="0"/>
        <w:ind w:left="360"/>
        <w:rPr>
          <w:ins w:id="6047" w:author="TRAN THI LY LY" w:date="2019-06-15T11:51:00Z"/>
          <w:i/>
          <w:iCs/>
          <w:color w:val="000000"/>
          <w:sz w:val="26"/>
          <w:szCs w:val="26"/>
        </w:rPr>
      </w:pPr>
    </w:p>
    <w:p w14:paraId="5CDD6D99" w14:textId="4C9E00A0" w:rsidR="00653FDB" w:rsidRPr="00CF623B" w:rsidRDefault="00653FDB">
      <w:pPr>
        <w:rPr>
          <w:ins w:id="6048" w:author="TRAN THI LY LY" w:date="2019-06-15T11:51:00Z"/>
          <w:rFonts w:ascii="Times New Roman" w:hAnsi="Times New Roman" w:cs="Times New Roman"/>
          <w:sz w:val="26"/>
          <w:szCs w:val="26"/>
          <w:rPrChange w:id="6049" w:author="TRAN THI LY LY" w:date="2019-06-15T12:55:00Z">
            <w:rPr>
              <w:ins w:id="6050" w:author="TRAN THI LY LY" w:date="2019-06-15T11:51:00Z"/>
            </w:rPr>
          </w:rPrChange>
        </w:rPr>
        <w:pPrChange w:id="6051" w:author="TRAN THI LY LY" w:date="2019-06-15T12:55:00Z">
          <w:pPr>
            <w:pStyle w:val="oancuaDanhsach"/>
          </w:pPr>
        </w:pPrChange>
      </w:pPr>
    </w:p>
    <w:p w14:paraId="35C26358" w14:textId="4C7FB175" w:rsidR="00653FDB" w:rsidRPr="00D97C26" w:rsidRDefault="00653FDB" w:rsidP="00653FDB">
      <w:pPr>
        <w:rPr>
          <w:ins w:id="6052" w:author="TRAN THI LY LY" w:date="2019-06-15T11:51:00Z"/>
          <w:rFonts w:ascii="Times New Roman" w:hAnsi="Times New Roman" w:cs="Times New Roman"/>
          <w:sz w:val="26"/>
          <w:szCs w:val="26"/>
        </w:rPr>
      </w:pPr>
      <w:ins w:id="6053" w:author="TRAN THI LY LY" w:date="2019-06-15T11:51:00Z">
        <w:r w:rsidRPr="00D97C26">
          <w:rPr>
            <w:rFonts w:ascii="Times New Roman" w:hAnsi="Times New Roman" w:cs="Times New Roman"/>
            <w:sz w:val="26"/>
            <w:szCs w:val="26"/>
          </w:rPr>
          <w:t>1/ Đánh giá intent classification (intent_classifer_ tensorflow_embedding):</w:t>
        </w:r>
      </w:ins>
    </w:p>
    <w:p w14:paraId="7D69FBDC" w14:textId="50682445" w:rsidR="00653FDB" w:rsidRPr="00D97C26" w:rsidRDefault="00653FDB" w:rsidP="00653FDB">
      <w:pPr>
        <w:pStyle w:val="oancuaDanhsach"/>
        <w:numPr>
          <w:ilvl w:val="0"/>
          <w:numId w:val="31"/>
        </w:numPr>
        <w:rPr>
          <w:ins w:id="6054" w:author="TRAN THI LY LY" w:date="2019-06-15T11:51:00Z"/>
          <w:rFonts w:ascii="Times New Roman" w:hAnsi="Times New Roman" w:cs="Times New Roman"/>
          <w:sz w:val="26"/>
          <w:szCs w:val="26"/>
        </w:rPr>
      </w:pPr>
      <w:ins w:id="6055" w:author="TRAN THI LY LY" w:date="2019-06-15T11:51:00Z">
        <w:r w:rsidRPr="00D97C26">
          <w:rPr>
            <w:rFonts w:ascii="Times New Roman" w:hAnsi="Times New Roman" w:cs="Times New Roman"/>
            <w:sz w:val="26"/>
            <w:szCs w:val="26"/>
          </w:rPr>
          <w:t>Số lượng tập train và test cho từng loại ý định:</w:t>
        </w:r>
      </w:ins>
    </w:p>
    <w:tbl>
      <w:tblPr>
        <w:tblStyle w:val="LiBang"/>
        <w:tblW w:w="0" w:type="auto"/>
        <w:tblLook w:val="04A0" w:firstRow="1" w:lastRow="0" w:firstColumn="1" w:lastColumn="0" w:noHBand="0" w:noVBand="1"/>
        <w:tblPrChange w:id="6056" w:author="TRAN THI LY LY" w:date="2019-06-15T13:00:00Z">
          <w:tblPr>
            <w:tblStyle w:val="LiBang"/>
            <w:tblW w:w="0" w:type="auto"/>
            <w:tblLook w:val="04A0" w:firstRow="1" w:lastRow="0" w:firstColumn="1" w:lastColumn="0" w:noHBand="0" w:noVBand="1"/>
          </w:tblPr>
        </w:tblPrChange>
      </w:tblPr>
      <w:tblGrid>
        <w:gridCol w:w="2244"/>
        <w:gridCol w:w="2253"/>
        <w:gridCol w:w="2246"/>
        <w:gridCol w:w="2247"/>
        <w:tblGridChange w:id="6057">
          <w:tblGrid>
            <w:gridCol w:w="2244"/>
            <w:gridCol w:w="1"/>
            <w:gridCol w:w="2252"/>
            <w:gridCol w:w="1"/>
            <w:gridCol w:w="2245"/>
            <w:gridCol w:w="1"/>
            <w:gridCol w:w="2246"/>
          </w:tblGrid>
        </w:tblGridChange>
      </w:tblGrid>
      <w:tr w:rsidR="00653FDB" w:rsidRPr="00D97C26" w14:paraId="426B78D1" w14:textId="77777777" w:rsidTr="00567596">
        <w:trPr>
          <w:ins w:id="6058" w:author="TRAN THI LY LY" w:date="2019-06-15T11:51:00Z"/>
        </w:trPr>
        <w:tc>
          <w:tcPr>
            <w:tcW w:w="2254" w:type="dxa"/>
            <w:shd w:val="clear" w:color="auto" w:fill="FFFF00"/>
            <w:tcPrChange w:id="6059" w:author="TRAN THI LY LY" w:date="2019-06-15T13:00:00Z">
              <w:tcPr>
                <w:tcW w:w="2254" w:type="dxa"/>
                <w:gridSpan w:val="2"/>
              </w:tcPr>
            </w:tcPrChange>
          </w:tcPr>
          <w:p w14:paraId="65F01F68" w14:textId="77777777" w:rsidR="00653FDB" w:rsidRPr="00567596" w:rsidRDefault="00653FDB" w:rsidP="00653FDB">
            <w:pPr>
              <w:rPr>
                <w:ins w:id="6060" w:author="TRAN THI LY LY" w:date="2019-06-15T11:51:00Z"/>
                <w:rFonts w:ascii="Times New Roman" w:hAnsi="Times New Roman" w:cs="Times New Roman"/>
                <w:sz w:val="26"/>
                <w:szCs w:val="26"/>
                <w:highlight w:val="yellow"/>
                <w:rPrChange w:id="6061" w:author="TRAN THI LY LY" w:date="2019-06-15T12:59:00Z">
                  <w:rPr>
                    <w:ins w:id="6062" w:author="TRAN THI LY LY" w:date="2019-06-15T11:51:00Z"/>
                    <w:rFonts w:ascii="Times New Roman" w:hAnsi="Times New Roman" w:cs="Times New Roman"/>
                    <w:sz w:val="26"/>
                    <w:szCs w:val="26"/>
                  </w:rPr>
                </w:rPrChange>
              </w:rPr>
            </w:pPr>
            <w:ins w:id="6063" w:author="TRAN THI LY LY" w:date="2019-06-15T11:51:00Z">
              <w:r w:rsidRPr="00567596">
                <w:rPr>
                  <w:rFonts w:ascii="Times New Roman" w:hAnsi="Times New Roman" w:cs="Times New Roman"/>
                  <w:sz w:val="26"/>
                  <w:szCs w:val="26"/>
                  <w:highlight w:val="yellow"/>
                  <w:rPrChange w:id="6064" w:author="TRAN THI LY LY" w:date="2019-06-15T12:59:00Z">
                    <w:rPr>
                      <w:rFonts w:ascii="Times New Roman" w:hAnsi="Times New Roman" w:cs="Times New Roman"/>
                      <w:sz w:val="26"/>
                      <w:szCs w:val="26"/>
                    </w:rPr>
                  </w:rPrChange>
                </w:rPr>
                <w:t>STT</w:t>
              </w:r>
            </w:ins>
          </w:p>
        </w:tc>
        <w:tc>
          <w:tcPr>
            <w:tcW w:w="2255" w:type="dxa"/>
            <w:shd w:val="clear" w:color="auto" w:fill="FFFF00"/>
            <w:tcPrChange w:id="6065" w:author="TRAN THI LY LY" w:date="2019-06-15T13:00:00Z">
              <w:tcPr>
                <w:tcW w:w="2255" w:type="dxa"/>
                <w:gridSpan w:val="2"/>
              </w:tcPr>
            </w:tcPrChange>
          </w:tcPr>
          <w:p w14:paraId="47F1B59E" w14:textId="77777777" w:rsidR="00653FDB" w:rsidRPr="00567596" w:rsidRDefault="00653FDB" w:rsidP="00653FDB">
            <w:pPr>
              <w:rPr>
                <w:ins w:id="6066" w:author="TRAN THI LY LY" w:date="2019-06-15T11:51:00Z"/>
                <w:rFonts w:ascii="Times New Roman" w:hAnsi="Times New Roman" w:cs="Times New Roman"/>
                <w:sz w:val="26"/>
                <w:szCs w:val="26"/>
                <w:highlight w:val="yellow"/>
                <w:rPrChange w:id="6067" w:author="TRAN THI LY LY" w:date="2019-06-15T12:59:00Z">
                  <w:rPr>
                    <w:ins w:id="6068" w:author="TRAN THI LY LY" w:date="2019-06-15T11:51:00Z"/>
                    <w:rFonts w:ascii="Times New Roman" w:hAnsi="Times New Roman" w:cs="Times New Roman"/>
                    <w:sz w:val="26"/>
                    <w:szCs w:val="26"/>
                  </w:rPr>
                </w:rPrChange>
              </w:rPr>
            </w:pPr>
            <w:ins w:id="6069" w:author="TRAN THI LY LY" w:date="2019-06-15T11:51:00Z">
              <w:r w:rsidRPr="00567596">
                <w:rPr>
                  <w:rFonts w:ascii="Times New Roman" w:hAnsi="Times New Roman" w:cs="Times New Roman"/>
                  <w:sz w:val="26"/>
                  <w:szCs w:val="26"/>
                  <w:highlight w:val="yellow"/>
                  <w:rPrChange w:id="6070" w:author="TRAN THI LY LY" w:date="2019-06-15T12:59:00Z">
                    <w:rPr>
                      <w:rFonts w:ascii="Times New Roman" w:hAnsi="Times New Roman" w:cs="Times New Roman"/>
                      <w:sz w:val="26"/>
                      <w:szCs w:val="26"/>
                    </w:rPr>
                  </w:rPrChange>
                </w:rPr>
                <w:t>Ý định</w:t>
              </w:r>
            </w:ins>
          </w:p>
        </w:tc>
        <w:tc>
          <w:tcPr>
            <w:tcW w:w="2255" w:type="dxa"/>
            <w:shd w:val="clear" w:color="auto" w:fill="FFFF00"/>
            <w:tcPrChange w:id="6071" w:author="TRAN THI LY LY" w:date="2019-06-15T13:00:00Z">
              <w:tcPr>
                <w:tcW w:w="2255" w:type="dxa"/>
                <w:gridSpan w:val="2"/>
              </w:tcPr>
            </w:tcPrChange>
          </w:tcPr>
          <w:p w14:paraId="1ED14A43" w14:textId="77777777" w:rsidR="00653FDB" w:rsidRPr="00567596" w:rsidRDefault="00653FDB" w:rsidP="00653FDB">
            <w:pPr>
              <w:rPr>
                <w:ins w:id="6072" w:author="TRAN THI LY LY" w:date="2019-06-15T11:51:00Z"/>
                <w:rFonts w:ascii="Times New Roman" w:hAnsi="Times New Roman" w:cs="Times New Roman"/>
                <w:sz w:val="26"/>
                <w:szCs w:val="26"/>
                <w:highlight w:val="yellow"/>
                <w:rPrChange w:id="6073" w:author="TRAN THI LY LY" w:date="2019-06-15T12:59:00Z">
                  <w:rPr>
                    <w:ins w:id="6074" w:author="TRAN THI LY LY" w:date="2019-06-15T11:51:00Z"/>
                    <w:rFonts w:ascii="Times New Roman" w:hAnsi="Times New Roman" w:cs="Times New Roman"/>
                    <w:sz w:val="26"/>
                    <w:szCs w:val="26"/>
                  </w:rPr>
                </w:rPrChange>
              </w:rPr>
            </w:pPr>
            <w:ins w:id="6075" w:author="TRAN THI LY LY" w:date="2019-06-15T11:51:00Z">
              <w:r w:rsidRPr="00567596">
                <w:rPr>
                  <w:rFonts w:ascii="Times New Roman" w:hAnsi="Times New Roman" w:cs="Times New Roman"/>
                  <w:sz w:val="26"/>
                  <w:szCs w:val="26"/>
                  <w:highlight w:val="yellow"/>
                  <w:rPrChange w:id="6076" w:author="TRAN THI LY LY" w:date="2019-06-15T12:59:00Z">
                    <w:rPr>
                      <w:rFonts w:ascii="Times New Roman" w:hAnsi="Times New Roman" w:cs="Times New Roman"/>
                      <w:sz w:val="26"/>
                      <w:szCs w:val="26"/>
                    </w:rPr>
                  </w:rPrChange>
                </w:rPr>
                <w:t>Data train</w:t>
              </w:r>
            </w:ins>
          </w:p>
        </w:tc>
        <w:tc>
          <w:tcPr>
            <w:tcW w:w="2255" w:type="dxa"/>
            <w:shd w:val="clear" w:color="auto" w:fill="FFFF00"/>
            <w:tcPrChange w:id="6077" w:author="TRAN THI LY LY" w:date="2019-06-15T13:00:00Z">
              <w:tcPr>
                <w:tcW w:w="2255" w:type="dxa"/>
              </w:tcPr>
            </w:tcPrChange>
          </w:tcPr>
          <w:p w14:paraId="5E1ABA57" w14:textId="77777777" w:rsidR="00653FDB" w:rsidRPr="00567596" w:rsidRDefault="00653FDB" w:rsidP="00653FDB">
            <w:pPr>
              <w:rPr>
                <w:ins w:id="6078" w:author="TRAN THI LY LY" w:date="2019-06-15T11:51:00Z"/>
                <w:rFonts w:ascii="Times New Roman" w:hAnsi="Times New Roman" w:cs="Times New Roman"/>
                <w:color w:val="FF0000"/>
                <w:sz w:val="26"/>
                <w:szCs w:val="26"/>
                <w:highlight w:val="yellow"/>
                <w:rPrChange w:id="6079" w:author="TRAN THI LY LY" w:date="2019-06-15T12:59:00Z">
                  <w:rPr>
                    <w:ins w:id="6080" w:author="TRAN THI LY LY" w:date="2019-06-15T11:51:00Z"/>
                    <w:rFonts w:ascii="Times New Roman" w:hAnsi="Times New Roman" w:cs="Times New Roman"/>
                    <w:sz w:val="26"/>
                    <w:szCs w:val="26"/>
                  </w:rPr>
                </w:rPrChange>
              </w:rPr>
            </w:pPr>
            <w:ins w:id="6081" w:author="TRAN THI LY LY" w:date="2019-06-15T11:51:00Z">
              <w:r w:rsidRPr="00567596">
                <w:rPr>
                  <w:rFonts w:ascii="Times New Roman" w:hAnsi="Times New Roman" w:cs="Times New Roman"/>
                  <w:sz w:val="26"/>
                  <w:szCs w:val="26"/>
                  <w:highlight w:val="yellow"/>
                  <w:rPrChange w:id="6082" w:author="TRAN THI LY LY" w:date="2019-06-15T12:59:00Z">
                    <w:rPr>
                      <w:rFonts w:ascii="Times New Roman" w:hAnsi="Times New Roman" w:cs="Times New Roman"/>
                      <w:sz w:val="26"/>
                      <w:szCs w:val="26"/>
                    </w:rPr>
                  </w:rPrChange>
                </w:rPr>
                <w:t>Data test</w:t>
              </w:r>
            </w:ins>
          </w:p>
        </w:tc>
      </w:tr>
      <w:tr w:rsidR="00653FDB" w:rsidRPr="00D97C26" w14:paraId="448D2A55" w14:textId="77777777" w:rsidTr="00653FDB">
        <w:trPr>
          <w:ins w:id="6083" w:author="TRAN THI LY LY" w:date="2019-06-15T11:51:00Z"/>
        </w:trPr>
        <w:tc>
          <w:tcPr>
            <w:tcW w:w="2254" w:type="dxa"/>
          </w:tcPr>
          <w:p w14:paraId="3006C244" w14:textId="77777777" w:rsidR="00653FDB" w:rsidRPr="00D97C26" w:rsidRDefault="00653FDB" w:rsidP="00653FDB">
            <w:pPr>
              <w:rPr>
                <w:ins w:id="6084" w:author="TRAN THI LY LY" w:date="2019-06-15T11:51:00Z"/>
                <w:rFonts w:ascii="Times New Roman" w:hAnsi="Times New Roman" w:cs="Times New Roman"/>
                <w:sz w:val="26"/>
                <w:szCs w:val="26"/>
              </w:rPr>
            </w:pPr>
            <w:ins w:id="6085" w:author="TRAN THI LY LY" w:date="2019-06-15T11:51:00Z">
              <w:r w:rsidRPr="00D97C26">
                <w:rPr>
                  <w:rFonts w:ascii="Times New Roman" w:hAnsi="Times New Roman" w:cs="Times New Roman"/>
                  <w:sz w:val="26"/>
                  <w:szCs w:val="26"/>
                </w:rPr>
                <w:t>1</w:t>
              </w:r>
            </w:ins>
          </w:p>
        </w:tc>
        <w:tc>
          <w:tcPr>
            <w:tcW w:w="2255" w:type="dxa"/>
          </w:tcPr>
          <w:p w14:paraId="0E578A77" w14:textId="77777777" w:rsidR="00653FDB" w:rsidRPr="00D97C26" w:rsidRDefault="00653FDB" w:rsidP="00653FDB">
            <w:pPr>
              <w:rPr>
                <w:ins w:id="6086" w:author="TRAN THI LY LY" w:date="2019-06-15T11:51:00Z"/>
                <w:rFonts w:ascii="Times New Roman" w:hAnsi="Times New Roman" w:cs="Times New Roman"/>
                <w:sz w:val="26"/>
                <w:szCs w:val="26"/>
              </w:rPr>
            </w:pPr>
            <w:ins w:id="6087" w:author="TRAN THI LY LY" w:date="2019-06-15T11:51:00Z">
              <w:r w:rsidRPr="00D97C26">
                <w:rPr>
                  <w:rFonts w:ascii="Times New Roman" w:hAnsi="Times New Roman" w:cs="Times New Roman"/>
                  <w:sz w:val="26"/>
                  <w:szCs w:val="26"/>
                </w:rPr>
                <w:t>greet</w:t>
              </w:r>
            </w:ins>
          </w:p>
        </w:tc>
        <w:tc>
          <w:tcPr>
            <w:tcW w:w="2255" w:type="dxa"/>
          </w:tcPr>
          <w:p w14:paraId="4F67AFF3" w14:textId="77777777" w:rsidR="00653FDB" w:rsidRPr="00D97C26" w:rsidRDefault="00653FDB" w:rsidP="00653FDB">
            <w:pPr>
              <w:rPr>
                <w:ins w:id="6088" w:author="TRAN THI LY LY" w:date="2019-06-15T11:51:00Z"/>
                <w:rFonts w:ascii="Times New Roman" w:hAnsi="Times New Roman" w:cs="Times New Roman"/>
                <w:sz w:val="26"/>
                <w:szCs w:val="26"/>
              </w:rPr>
            </w:pPr>
            <w:ins w:id="6089" w:author="TRAN THI LY LY" w:date="2019-06-15T11:51:00Z">
              <w:r w:rsidRPr="00D97C26">
                <w:rPr>
                  <w:rFonts w:ascii="Times New Roman" w:hAnsi="Times New Roman" w:cs="Times New Roman"/>
                  <w:sz w:val="26"/>
                  <w:szCs w:val="26"/>
                </w:rPr>
                <w:t>13</w:t>
              </w:r>
            </w:ins>
          </w:p>
        </w:tc>
        <w:tc>
          <w:tcPr>
            <w:tcW w:w="2255" w:type="dxa"/>
          </w:tcPr>
          <w:p w14:paraId="57D5EA5F" w14:textId="0878D8C1" w:rsidR="00653FDB" w:rsidRPr="00D97C26" w:rsidRDefault="00FE5D9F" w:rsidP="00653FDB">
            <w:pPr>
              <w:rPr>
                <w:ins w:id="6090" w:author="TRAN THI LY LY" w:date="2019-06-15T11:51:00Z"/>
                <w:rFonts w:ascii="Times New Roman" w:hAnsi="Times New Roman" w:cs="Times New Roman"/>
                <w:sz w:val="26"/>
                <w:szCs w:val="26"/>
              </w:rPr>
            </w:pPr>
            <w:ins w:id="6091" w:author="Admin" w:date="2019-06-20T20:06:00Z">
              <w:r>
                <w:rPr>
                  <w:rFonts w:ascii="Times New Roman" w:hAnsi="Times New Roman" w:cs="Times New Roman"/>
                  <w:sz w:val="26"/>
                  <w:szCs w:val="26"/>
                </w:rPr>
                <w:t>5</w:t>
              </w:r>
            </w:ins>
            <w:ins w:id="6092" w:author="TRAN THI LY LY" w:date="2019-06-15T11:51:00Z">
              <w:del w:id="6093" w:author="Admin" w:date="2019-06-20T20:06:00Z">
                <w:r w:rsidR="00653FDB" w:rsidRPr="00D97C26" w:rsidDel="00FE5D9F">
                  <w:rPr>
                    <w:rFonts w:ascii="Times New Roman" w:hAnsi="Times New Roman" w:cs="Times New Roman"/>
                    <w:sz w:val="26"/>
                    <w:szCs w:val="26"/>
                  </w:rPr>
                  <w:delText>3</w:delText>
                </w:r>
              </w:del>
            </w:ins>
          </w:p>
        </w:tc>
      </w:tr>
      <w:tr w:rsidR="00653FDB" w:rsidRPr="00D97C26" w14:paraId="272EBBC3" w14:textId="77777777" w:rsidTr="00653FDB">
        <w:trPr>
          <w:ins w:id="6094" w:author="TRAN THI LY LY" w:date="2019-06-15T11:51:00Z"/>
        </w:trPr>
        <w:tc>
          <w:tcPr>
            <w:tcW w:w="2254" w:type="dxa"/>
          </w:tcPr>
          <w:p w14:paraId="769DE753" w14:textId="77777777" w:rsidR="00653FDB" w:rsidRPr="00D97C26" w:rsidRDefault="00653FDB" w:rsidP="00653FDB">
            <w:pPr>
              <w:rPr>
                <w:ins w:id="6095" w:author="TRAN THI LY LY" w:date="2019-06-15T11:51:00Z"/>
                <w:rFonts w:ascii="Times New Roman" w:hAnsi="Times New Roman" w:cs="Times New Roman"/>
                <w:sz w:val="26"/>
                <w:szCs w:val="26"/>
              </w:rPr>
            </w:pPr>
            <w:ins w:id="6096" w:author="TRAN THI LY LY" w:date="2019-06-15T11:51:00Z">
              <w:r w:rsidRPr="00D97C26">
                <w:rPr>
                  <w:rFonts w:ascii="Times New Roman" w:hAnsi="Times New Roman" w:cs="Times New Roman"/>
                  <w:sz w:val="26"/>
                  <w:szCs w:val="26"/>
                </w:rPr>
                <w:t>2</w:t>
              </w:r>
            </w:ins>
          </w:p>
        </w:tc>
        <w:tc>
          <w:tcPr>
            <w:tcW w:w="2255" w:type="dxa"/>
          </w:tcPr>
          <w:p w14:paraId="22C0634D" w14:textId="77777777" w:rsidR="00653FDB" w:rsidRPr="00D97C26" w:rsidRDefault="00653FDB" w:rsidP="00653FDB">
            <w:pPr>
              <w:rPr>
                <w:ins w:id="6097" w:author="TRAN THI LY LY" w:date="2019-06-15T11:51:00Z"/>
                <w:rFonts w:ascii="Times New Roman" w:hAnsi="Times New Roman" w:cs="Times New Roman"/>
                <w:sz w:val="26"/>
                <w:szCs w:val="26"/>
              </w:rPr>
            </w:pPr>
            <w:ins w:id="6098" w:author="TRAN THI LY LY" w:date="2019-06-15T11:51:00Z">
              <w:r w:rsidRPr="00D97C26">
                <w:rPr>
                  <w:rFonts w:ascii="Times New Roman" w:hAnsi="Times New Roman" w:cs="Times New Roman"/>
                  <w:sz w:val="26"/>
                  <w:szCs w:val="26"/>
                </w:rPr>
                <w:t>what_object</w:t>
              </w:r>
            </w:ins>
          </w:p>
        </w:tc>
        <w:tc>
          <w:tcPr>
            <w:tcW w:w="2255" w:type="dxa"/>
          </w:tcPr>
          <w:p w14:paraId="49AE3619" w14:textId="77777777" w:rsidR="00653FDB" w:rsidRPr="00D97C26" w:rsidRDefault="00653FDB" w:rsidP="00653FDB">
            <w:pPr>
              <w:rPr>
                <w:ins w:id="6099" w:author="TRAN THI LY LY" w:date="2019-06-15T11:51:00Z"/>
                <w:rFonts w:ascii="Times New Roman" w:hAnsi="Times New Roman" w:cs="Times New Roman"/>
                <w:sz w:val="26"/>
                <w:szCs w:val="26"/>
              </w:rPr>
            </w:pPr>
            <w:ins w:id="6100" w:author="TRAN THI LY LY" w:date="2019-06-15T11:51:00Z">
              <w:r w:rsidRPr="00D97C26">
                <w:rPr>
                  <w:rFonts w:ascii="Times New Roman" w:hAnsi="Times New Roman" w:cs="Times New Roman"/>
                  <w:sz w:val="26"/>
                  <w:szCs w:val="26"/>
                </w:rPr>
                <w:t>683</w:t>
              </w:r>
            </w:ins>
          </w:p>
        </w:tc>
        <w:tc>
          <w:tcPr>
            <w:tcW w:w="2255" w:type="dxa"/>
          </w:tcPr>
          <w:p w14:paraId="3B5E2E9B" w14:textId="3E52D28C" w:rsidR="00653FDB" w:rsidRPr="00D97C26" w:rsidRDefault="00653FDB" w:rsidP="00653FDB">
            <w:pPr>
              <w:rPr>
                <w:ins w:id="6101" w:author="TRAN THI LY LY" w:date="2019-06-15T11:51:00Z"/>
                <w:rFonts w:ascii="Times New Roman" w:hAnsi="Times New Roman" w:cs="Times New Roman"/>
                <w:sz w:val="26"/>
                <w:szCs w:val="26"/>
              </w:rPr>
            </w:pPr>
            <w:ins w:id="6102" w:author="TRAN THI LY LY" w:date="2019-06-15T11:51:00Z">
              <w:r w:rsidRPr="00D97C26">
                <w:rPr>
                  <w:rFonts w:ascii="Times New Roman" w:hAnsi="Times New Roman" w:cs="Times New Roman"/>
                  <w:sz w:val="26"/>
                  <w:szCs w:val="26"/>
                </w:rPr>
                <w:t>6</w:t>
              </w:r>
            </w:ins>
            <w:ins w:id="6103" w:author="Admin" w:date="2019-06-20T20:06:00Z">
              <w:r w:rsidR="00FE5D9F">
                <w:rPr>
                  <w:rFonts w:ascii="Times New Roman" w:hAnsi="Times New Roman" w:cs="Times New Roman"/>
                  <w:sz w:val="26"/>
                  <w:szCs w:val="26"/>
                </w:rPr>
                <w:t>2</w:t>
              </w:r>
            </w:ins>
            <w:ins w:id="6104" w:author="TRAN THI LY LY" w:date="2019-06-15T11:51:00Z">
              <w:del w:id="6105" w:author="Admin" w:date="2019-06-20T20:06:00Z">
                <w:r w:rsidRPr="00D97C26" w:rsidDel="00FE5D9F">
                  <w:rPr>
                    <w:rFonts w:ascii="Times New Roman" w:hAnsi="Times New Roman" w:cs="Times New Roman"/>
                    <w:sz w:val="26"/>
                    <w:szCs w:val="26"/>
                  </w:rPr>
                  <w:delText>1</w:delText>
                </w:r>
              </w:del>
            </w:ins>
          </w:p>
        </w:tc>
      </w:tr>
      <w:tr w:rsidR="00653FDB" w:rsidRPr="00D97C26" w14:paraId="3F42E284" w14:textId="77777777" w:rsidTr="00653FDB">
        <w:trPr>
          <w:ins w:id="6106" w:author="TRAN THI LY LY" w:date="2019-06-15T11:51:00Z"/>
        </w:trPr>
        <w:tc>
          <w:tcPr>
            <w:tcW w:w="2254" w:type="dxa"/>
          </w:tcPr>
          <w:p w14:paraId="46E5FE4F" w14:textId="77777777" w:rsidR="00653FDB" w:rsidRPr="00D97C26" w:rsidRDefault="00653FDB" w:rsidP="00653FDB">
            <w:pPr>
              <w:rPr>
                <w:ins w:id="6107" w:author="TRAN THI LY LY" w:date="2019-06-15T11:51:00Z"/>
                <w:rFonts w:ascii="Times New Roman" w:hAnsi="Times New Roman" w:cs="Times New Roman"/>
                <w:sz w:val="26"/>
                <w:szCs w:val="26"/>
              </w:rPr>
            </w:pPr>
            <w:ins w:id="6108" w:author="TRAN THI LY LY" w:date="2019-06-15T11:51:00Z">
              <w:r w:rsidRPr="00D97C26">
                <w:rPr>
                  <w:rFonts w:ascii="Times New Roman" w:hAnsi="Times New Roman" w:cs="Times New Roman"/>
                  <w:sz w:val="26"/>
                  <w:szCs w:val="26"/>
                </w:rPr>
                <w:t>3</w:t>
              </w:r>
            </w:ins>
          </w:p>
        </w:tc>
        <w:tc>
          <w:tcPr>
            <w:tcW w:w="2255" w:type="dxa"/>
          </w:tcPr>
          <w:p w14:paraId="0059E7B5" w14:textId="77777777" w:rsidR="00653FDB" w:rsidRPr="00D97C26" w:rsidRDefault="00653FDB" w:rsidP="00653FDB">
            <w:pPr>
              <w:rPr>
                <w:ins w:id="6109" w:author="TRAN THI LY LY" w:date="2019-06-15T11:51:00Z"/>
                <w:rFonts w:ascii="Times New Roman" w:hAnsi="Times New Roman" w:cs="Times New Roman"/>
                <w:sz w:val="26"/>
                <w:szCs w:val="26"/>
              </w:rPr>
            </w:pPr>
            <w:ins w:id="6110" w:author="TRAN THI LY LY" w:date="2019-06-15T11:51:00Z">
              <w:r w:rsidRPr="00D97C26">
                <w:rPr>
                  <w:rFonts w:ascii="Times New Roman" w:hAnsi="Times New Roman" w:cs="Times New Roman"/>
                  <w:sz w:val="26"/>
                  <w:szCs w:val="26"/>
                </w:rPr>
                <w:t>Ask_how</w:t>
              </w:r>
            </w:ins>
          </w:p>
        </w:tc>
        <w:tc>
          <w:tcPr>
            <w:tcW w:w="2255" w:type="dxa"/>
          </w:tcPr>
          <w:p w14:paraId="141AB76A" w14:textId="77777777" w:rsidR="00653FDB" w:rsidRPr="00D97C26" w:rsidRDefault="00653FDB" w:rsidP="00653FDB">
            <w:pPr>
              <w:rPr>
                <w:ins w:id="6111" w:author="TRAN THI LY LY" w:date="2019-06-15T11:51:00Z"/>
                <w:rFonts w:ascii="Times New Roman" w:hAnsi="Times New Roman" w:cs="Times New Roman"/>
                <w:sz w:val="26"/>
                <w:szCs w:val="26"/>
              </w:rPr>
            </w:pPr>
            <w:ins w:id="6112" w:author="TRAN THI LY LY" w:date="2019-06-15T11:51:00Z">
              <w:r w:rsidRPr="00D97C26">
                <w:rPr>
                  <w:rFonts w:ascii="Times New Roman" w:hAnsi="Times New Roman" w:cs="Times New Roman"/>
                  <w:sz w:val="26"/>
                  <w:szCs w:val="26"/>
                </w:rPr>
                <w:t>728</w:t>
              </w:r>
            </w:ins>
          </w:p>
        </w:tc>
        <w:tc>
          <w:tcPr>
            <w:tcW w:w="2255" w:type="dxa"/>
          </w:tcPr>
          <w:p w14:paraId="5FFB1AE0" w14:textId="5D0CF9D5" w:rsidR="00653FDB" w:rsidRPr="00D97C26" w:rsidRDefault="00653FDB" w:rsidP="00653FDB">
            <w:pPr>
              <w:rPr>
                <w:ins w:id="6113" w:author="TRAN THI LY LY" w:date="2019-06-15T11:51:00Z"/>
                <w:rFonts w:ascii="Times New Roman" w:hAnsi="Times New Roman" w:cs="Times New Roman"/>
                <w:sz w:val="26"/>
                <w:szCs w:val="26"/>
              </w:rPr>
            </w:pPr>
            <w:ins w:id="6114" w:author="TRAN THI LY LY" w:date="2019-06-15T11:51:00Z">
              <w:r w:rsidRPr="00D97C26">
                <w:rPr>
                  <w:rFonts w:ascii="Times New Roman" w:hAnsi="Times New Roman" w:cs="Times New Roman"/>
                  <w:sz w:val="26"/>
                  <w:szCs w:val="26"/>
                </w:rPr>
                <w:t>1</w:t>
              </w:r>
            </w:ins>
            <w:ins w:id="6115" w:author="Admin" w:date="2019-06-20T20:06:00Z">
              <w:r w:rsidR="00FE5D9F">
                <w:rPr>
                  <w:rFonts w:ascii="Times New Roman" w:hAnsi="Times New Roman" w:cs="Times New Roman"/>
                  <w:sz w:val="26"/>
                  <w:szCs w:val="26"/>
                </w:rPr>
                <w:t>36</w:t>
              </w:r>
            </w:ins>
            <w:ins w:id="6116" w:author="TRAN THI LY LY" w:date="2019-06-15T11:51:00Z">
              <w:del w:id="6117" w:author="Admin" w:date="2019-06-20T20:06:00Z">
                <w:r w:rsidRPr="00D97C26" w:rsidDel="00FE5D9F">
                  <w:rPr>
                    <w:rFonts w:ascii="Times New Roman" w:hAnsi="Times New Roman" w:cs="Times New Roman"/>
                    <w:sz w:val="26"/>
                    <w:szCs w:val="26"/>
                  </w:rPr>
                  <w:delText>45</w:delText>
                </w:r>
              </w:del>
            </w:ins>
          </w:p>
        </w:tc>
      </w:tr>
      <w:tr w:rsidR="00653FDB" w:rsidRPr="00D97C26" w14:paraId="5F045865" w14:textId="77777777" w:rsidTr="00653FDB">
        <w:trPr>
          <w:ins w:id="6118" w:author="TRAN THI LY LY" w:date="2019-06-15T11:51:00Z"/>
        </w:trPr>
        <w:tc>
          <w:tcPr>
            <w:tcW w:w="2254" w:type="dxa"/>
          </w:tcPr>
          <w:p w14:paraId="03F8B786" w14:textId="77777777" w:rsidR="00653FDB" w:rsidRPr="00D97C26" w:rsidRDefault="00653FDB" w:rsidP="00653FDB">
            <w:pPr>
              <w:rPr>
                <w:ins w:id="6119" w:author="TRAN THI LY LY" w:date="2019-06-15T11:51:00Z"/>
                <w:rFonts w:ascii="Times New Roman" w:hAnsi="Times New Roman" w:cs="Times New Roman"/>
                <w:sz w:val="26"/>
                <w:szCs w:val="26"/>
              </w:rPr>
            </w:pPr>
            <w:ins w:id="6120" w:author="TRAN THI LY LY" w:date="2019-06-15T11:51:00Z">
              <w:r w:rsidRPr="00D97C26">
                <w:rPr>
                  <w:rFonts w:ascii="Times New Roman" w:hAnsi="Times New Roman" w:cs="Times New Roman"/>
                  <w:sz w:val="26"/>
                  <w:szCs w:val="26"/>
                </w:rPr>
                <w:t>4</w:t>
              </w:r>
            </w:ins>
          </w:p>
        </w:tc>
        <w:tc>
          <w:tcPr>
            <w:tcW w:w="2255" w:type="dxa"/>
          </w:tcPr>
          <w:p w14:paraId="77A553C9" w14:textId="77777777" w:rsidR="00653FDB" w:rsidRPr="00D97C26" w:rsidRDefault="00653FDB" w:rsidP="00653FDB">
            <w:pPr>
              <w:rPr>
                <w:ins w:id="6121" w:author="TRAN THI LY LY" w:date="2019-06-15T11:51:00Z"/>
                <w:rFonts w:ascii="Times New Roman" w:hAnsi="Times New Roman" w:cs="Times New Roman"/>
                <w:sz w:val="26"/>
                <w:szCs w:val="26"/>
              </w:rPr>
            </w:pPr>
            <w:ins w:id="6122" w:author="TRAN THI LY LY" w:date="2019-06-15T11:51:00Z">
              <w:r w:rsidRPr="00D97C26">
                <w:rPr>
                  <w:rFonts w:ascii="Times New Roman" w:hAnsi="Times New Roman" w:cs="Times New Roman"/>
                  <w:sz w:val="26"/>
                  <w:szCs w:val="26"/>
                </w:rPr>
                <w:t>Choose_process</w:t>
              </w:r>
            </w:ins>
          </w:p>
        </w:tc>
        <w:tc>
          <w:tcPr>
            <w:tcW w:w="2255" w:type="dxa"/>
          </w:tcPr>
          <w:p w14:paraId="1C8C4A7F" w14:textId="77777777" w:rsidR="00653FDB" w:rsidRPr="00D97C26" w:rsidRDefault="00653FDB" w:rsidP="00653FDB">
            <w:pPr>
              <w:rPr>
                <w:ins w:id="6123" w:author="TRAN THI LY LY" w:date="2019-06-15T11:51:00Z"/>
                <w:rFonts w:ascii="Times New Roman" w:hAnsi="Times New Roman" w:cs="Times New Roman"/>
                <w:sz w:val="26"/>
                <w:szCs w:val="26"/>
              </w:rPr>
            </w:pPr>
            <w:ins w:id="6124" w:author="TRAN THI LY LY" w:date="2019-06-15T11:51:00Z">
              <w:r w:rsidRPr="00D97C26">
                <w:rPr>
                  <w:rFonts w:ascii="Times New Roman" w:hAnsi="Times New Roman" w:cs="Times New Roman"/>
                  <w:sz w:val="26"/>
                  <w:szCs w:val="26"/>
                </w:rPr>
                <w:t>26</w:t>
              </w:r>
            </w:ins>
          </w:p>
        </w:tc>
        <w:tc>
          <w:tcPr>
            <w:tcW w:w="2255" w:type="dxa"/>
          </w:tcPr>
          <w:p w14:paraId="4D12A302" w14:textId="46D14704" w:rsidR="00653FDB" w:rsidRPr="00D97C26" w:rsidRDefault="00653FDB" w:rsidP="00653FDB">
            <w:pPr>
              <w:rPr>
                <w:ins w:id="6125" w:author="TRAN THI LY LY" w:date="2019-06-15T11:51:00Z"/>
                <w:rFonts w:ascii="Times New Roman" w:hAnsi="Times New Roman" w:cs="Times New Roman"/>
                <w:sz w:val="26"/>
                <w:szCs w:val="26"/>
              </w:rPr>
            </w:pPr>
            <w:ins w:id="6126" w:author="TRAN THI LY LY" w:date="2019-06-15T11:51:00Z">
              <w:r w:rsidRPr="00D97C26">
                <w:rPr>
                  <w:rFonts w:ascii="Times New Roman" w:hAnsi="Times New Roman" w:cs="Times New Roman"/>
                  <w:sz w:val="26"/>
                  <w:szCs w:val="26"/>
                </w:rPr>
                <w:t>1</w:t>
              </w:r>
            </w:ins>
            <w:ins w:id="6127" w:author="Admin" w:date="2019-06-20T20:05:00Z">
              <w:r w:rsidR="00FE5D9F">
                <w:rPr>
                  <w:rFonts w:ascii="Times New Roman" w:hAnsi="Times New Roman" w:cs="Times New Roman"/>
                  <w:sz w:val="26"/>
                  <w:szCs w:val="26"/>
                </w:rPr>
                <w:t>6</w:t>
              </w:r>
            </w:ins>
            <w:ins w:id="6128" w:author="TRAN THI LY LY" w:date="2019-06-15T11:51:00Z">
              <w:del w:id="6129" w:author="Admin" w:date="2019-06-20T20:05:00Z">
                <w:r w:rsidRPr="00D97C26" w:rsidDel="00FE5D9F">
                  <w:rPr>
                    <w:rFonts w:ascii="Times New Roman" w:hAnsi="Times New Roman" w:cs="Times New Roman"/>
                    <w:sz w:val="26"/>
                    <w:szCs w:val="26"/>
                  </w:rPr>
                  <w:delText>2</w:delText>
                </w:r>
              </w:del>
            </w:ins>
          </w:p>
        </w:tc>
      </w:tr>
      <w:tr w:rsidR="00653FDB" w:rsidRPr="00D97C26" w14:paraId="6F1B07B2" w14:textId="77777777" w:rsidTr="00653FDB">
        <w:trPr>
          <w:ins w:id="6130" w:author="TRAN THI LY LY" w:date="2019-06-15T11:51:00Z"/>
        </w:trPr>
        <w:tc>
          <w:tcPr>
            <w:tcW w:w="2254" w:type="dxa"/>
          </w:tcPr>
          <w:p w14:paraId="44BFFE45" w14:textId="77777777" w:rsidR="00653FDB" w:rsidRPr="00D97C26" w:rsidRDefault="00653FDB" w:rsidP="00653FDB">
            <w:pPr>
              <w:rPr>
                <w:ins w:id="6131" w:author="TRAN THI LY LY" w:date="2019-06-15T11:51:00Z"/>
                <w:rFonts w:ascii="Times New Roman" w:hAnsi="Times New Roman" w:cs="Times New Roman"/>
                <w:sz w:val="26"/>
                <w:szCs w:val="26"/>
              </w:rPr>
            </w:pPr>
            <w:ins w:id="6132" w:author="TRAN THI LY LY" w:date="2019-06-15T11:51:00Z">
              <w:r w:rsidRPr="00D97C26">
                <w:rPr>
                  <w:rFonts w:ascii="Times New Roman" w:hAnsi="Times New Roman" w:cs="Times New Roman"/>
                  <w:sz w:val="26"/>
                  <w:szCs w:val="26"/>
                </w:rPr>
                <w:t>5</w:t>
              </w:r>
            </w:ins>
          </w:p>
        </w:tc>
        <w:tc>
          <w:tcPr>
            <w:tcW w:w="2255" w:type="dxa"/>
          </w:tcPr>
          <w:p w14:paraId="148A8645" w14:textId="77777777" w:rsidR="00653FDB" w:rsidRPr="00D97C26" w:rsidRDefault="00653FDB" w:rsidP="00653FDB">
            <w:pPr>
              <w:rPr>
                <w:ins w:id="6133" w:author="TRAN THI LY LY" w:date="2019-06-15T11:51:00Z"/>
                <w:rFonts w:ascii="Times New Roman" w:hAnsi="Times New Roman" w:cs="Times New Roman"/>
                <w:sz w:val="26"/>
                <w:szCs w:val="26"/>
              </w:rPr>
            </w:pPr>
            <w:ins w:id="6134" w:author="TRAN THI LY LY" w:date="2019-06-15T11:51:00Z">
              <w:r w:rsidRPr="00D97C26">
                <w:rPr>
                  <w:rFonts w:ascii="Times New Roman" w:hAnsi="Times New Roman" w:cs="Times New Roman"/>
                  <w:sz w:val="26"/>
                  <w:szCs w:val="26"/>
                </w:rPr>
                <w:t>Thankyou</w:t>
              </w:r>
            </w:ins>
          </w:p>
        </w:tc>
        <w:tc>
          <w:tcPr>
            <w:tcW w:w="2255" w:type="dxa"/>
          </w:tcPr>
          <w:p w14:paraId="214DB972" w14:textId="77777777" w:rsidR="00653FDB" w:rsidRPr="00D97C26" w:rsidRDefault="00653FDB" w:rsidP="00653FDB">
            <w:pPr>
              <w:rPr>
                <w:ins w:id="6135" w:author="TRAN THI LY LY" w:date="2019-06-15T11:51:00Z"/>
                <w:rFonts w:ascii="Times New Roman" w:hAnsi="Times New Roman" w:cs="Times New Roman"/>
                <w:sz w:val="26"/>
                <w:szCs w:val="26"/>
              </w:rPr>
            </w:pPr>
            <w:ins w:id="6136" w:author="TRAN THI LY LY" w:date="2019-06-15T11:51:00Z">
              <w:r w:rsidRPr="00D97C26">
                <w:rPr>
                  <w:rFonts w:ascii="Times New Roman" w:hAnsi="Times New Roman" w:cs="Times New Roman"/>
                  <w:sz w:val="26"/>
                  <w:szCs w:val="26"/>
                </w:rPr>
                <w:t>24</w:t>
              </w:r>
            </w:ins>
          </w:p>
        </w:tc>
        <w:tc>
          <w:tcPr>
            <w:tcW w:w="2255" w:type="dxa"/>
          </w:tcPr>
          <w:p w14:paraId="3DCFFC9E" w14:textId="77777777" w:rsidR="00653FDB" w:rsidRPr="00D97C26" w:rsidRDefault="00653FDB" w:rsidP="00653FDB">
            <w:pPr>
              <w:rPr>
                <w:ins w:id="6137" w:author="TRAN THI LY LY" w:date="2019-06-15T11:51:00Z"/>
                <w:rFonts w:ascii="Times New Roman" w:hAnsi="Times New Roman" w:cs="Times New Roman"/>
                <w:sz w:val="26"/>
                <w:szCs w:val="26"/>
              </w:rPr>
            </w:pPr>
            <w:ins w:id="6138" w:author="TRAN THI LY LY" w:date="2019-06-15T11:51:00Z">
              <w:r w:rsidRPr="00D97C26">
                <w:rPr>
                  <w:rFonts w:ascii="Times New Roman" w:hAnsi="Times New Roman" w:cs="Times New Roman"/>
                  <w:sz w:val="26"/>
                  <w:szCs w:val="26"/>
                </w:rPr>
                <w:t>8</w:t>
              </w:r>
            </w:ins>
          </w:p>
        </w:tc>
      </w:tr>
      <w:tr w:rsidR="00653FDB" w:rsidRPr="00D97C26" w14:paraId="0CC5BAC8" w14:textId="77777777" w:rsidTr="00653FDB">
        <w:trPr>
          <w:ins w:id="6139" w:author="TRAN THI LY LY" w:date="2019-06-15T11:51:00Z"/>
        </w:trPr>
        <w:tc>
          <w:tcPr>
            <w:tcW w:w="2254" w:type="dxa"/>
          </w:tcPr>
          <w:p w14:paraId="7B0330BF" w14:textId="77777777" w:rsidR="00653FDB" w:rsidRPr="00D97C26" w:rsidRDefault="00653FDB" w:rsidP="00653FDB">
            <w:pPr>
              <w:rPr>
                <w:ins w:id="6140" w:author="TRAN THI LY LY" w:date="2019-06-15T11:51:00Z"/>
                <w:rFonts w:ascii="Times New Roman" w:hAnsi="Times New Roman" w:cs="Times New Roman"/>
                <w:sz w:val="26"/>
                <w:szCs w:val="26"/>
              </w:rPr>
            </w:pPr>
            <w:ins w:id="6141" w:author="TRAN THI LY LY" w:date="2019-06-15T11:51:00Z">
              <w:r w:rsidRPr="00D97C26">
                <w:rPr>
                  <w:rFonts w:ascii="Times New Roman" w:hAnsi="Times New Roman" w:cs="Times New Roman"/>
                  <w:sz w:val="26"/>
                  <w:szCs w:val="26"/>
                </w:rPr>
                <w:t>6</w:t>
              </w:r>
            </w:ins>
          </w:p>
        </w:tc>
        <w:tc>
          <w:tcPr>
            <w:tcW w:w="2255" w:type="dxa"/>
          </w:tcPr>
          <w:p w14:paraId="4471FD9B" w14:textId="77777777" w:rsidR="00653FDB" w:rsidRPr="00D97C26" w:rsidRDefault="00653FDB" w:rsidP="00653FDB">
            <w:pPr>
              <w:rPr>
                <w:ins w:id="6142" w:author="TRAN THI LY LY" w:date="2019-06-15T11:51:00Z"/>
                <w:rFonts w:ascii="Times New Roman" w:hAnsi="Times New Roman" w:cs="Times New Roman"/>
                <w:sz w:val="26"/>
                <w:szCs w:val="26"/>
              </w:rPr>
            </w:pPr>
            <w:ins w:id="6143" w:author="TRAN THI LY LY" w:date="2019-06-15T11:51:00Z">
              <w:r w:rsidRPr="00D97C26">
                <w:rPr>
                  <w:rFonts w:ascii="Times New Roman" w:hAnsi="Times New Roman" w:cs="Times New Roman"/>
                  <w:sz w:val="26"/>
                  <w:szCs w:val="26"/>
                </w:rPr>
                <w:t>Ask_name</w:t>
              </w:r>
            </w:ins>
          </w:p>
        </w:tc>
        <w:tc>
          <w:tcPr>
            <w:tcW w:w="2255" w:type="dxa"/>
          </w:tcPr>
          <w:p w14:paraId="641B04A3" w14:textId="77777777" w:rsidR="00653FDB" w:rsidRPr="00D97C26" w:rsidRDefault="00653FDB" w:rsidP="00653FDB">
            <w:pPr>
              <w:rPr>
                <w:ins w:id="6144" w:author="TRAN THI LY LY" w:date="2019-06-15T11:51:00Z"/>
                <w:rFonts w:ascii="Times New Roman" w:hAnsi="Times New Roman" w:cs="Times New Roman"/>
                <w:sz w:val="26"/>
                <w:szCs w:val="26"/>
              </w:rPr>
            </w:pPr>
            <w:ins w:id="6145" w:author="TRAN THI LY LY" w:date="2019-06-15T11:51:00Z">
              <w:r w:rsidRPr="00D97C26">
                <w:rPr>
                  <w:rFonts w:ascii="Times New Roman" w:hAnsi="Times New Roman" w:cs="Times New Roman"/>
                  <w:sz w:val="26"/>
                  <w:szCs w:val="26"/>
                </w:rPr>
                <w:t>6</w:t>
              </w:r>
            </w:ins>
          </w:p>
        </w:tc>
        <w:tc>
          <w:tcPr>
            <w:tcW w:w="2255" w:type="dxa"/>
          </w:tcPr>
          <w:p w14:paraId="7B8DDF8A" w14:textId="5BB33520" w:rsidR="00653FDB" w:rsidRPr="00D97C26" w:rsidRDefault="00FE5D9F" w:rsidP="00653FDB">
            <w:pPr>
              <w:rPr>
                <w:ins w:id="6146" w:author="TRAN THI LY LY" w:date="2019-06-15T11:51:00Z"/>
                <w:rFonts w:ascii="Times New Roman" w:hAnsi="Times New Roman" w:cs="Times New Roman"/>
                <w:sz w:val="26"/>
                <w:szCs w:val="26"/>
              </w:rPr>
            </w:pPr>
            <w:ins w:id="6147" w:author="Admin" w:date="2019-06-20T20:06:00Z">
              <w:r>
                <w:rPr>
                  <w:rFonts w:ascii="Times New Roman" w:hAnsi="Times New Roman" w:cs="Times New Roman"/>
                  <w:sz w:val="26"/>
                  <w:szCs w:val="26"/>
                </w:rPr>
                <w:t>5</w:t>
              </w:r>
            </w:ins>
            <w:ins w:id="6148" w:author="TRAN THI LY LY" w:date="2019-06-15T11:51:00Z">
              <w:del w:id="6149" w:author="Admin" w:date="2019-06-20T20:06:00Z">
                <w:r w:rsidR="00653FDB" w:rsidRPr="00D97C26" w:rsidDel="00FE5D9F">
                  <w:rPr>
                    <w:rFonts w:ascii="Times New Roman" w:hAnsi="Times New Roman" w:cs="Times New Roman"/>
                    <w:sz w:val="26"/>
                    <w:szCs w:val="26"/>
                  </w:rPr>
                  <w:delText>3</w:delText>
                </w:r>
              </w:del>
            </w:ins>
          </w:p>
        </w:tc>
      </w:tr>
      <w:tr w:rsidR="00653FDB" w:rsidRPr="00D97C26" w14:paraId="66060F33" w14:textId="77777777" w:rsidTr="00653FDB">
        <w:trPr>
          <w:ins w:id="6150" w:author="TRAN THI LY LY" w:date="2019-06-15T11:51:00Z"/>
        </w:trPr>
        <w:tc>
          <w:tcPr>
            <w:tcW w:w="2254" w:type="dxa"/>
          </w:tcPr>
          <w:p w14:paraId="189B31B2" w14:textId="77777777" w:rsidR="00653FDB" w:rsidRPr="00D97C26" w:rsidRDefault="00653FDB" w:rsidP="00653FDB">
            <w:pPr>
              <w:rPr>
                <w:ins w:id="6151" w:author="TRAN THI LY LY" w:date="2019-06-15T11:51:00Z"/>
                <w:rFonts w:ascii="Times New Roman" w:hAnsi="Times New Roman" w:cs="Times New Roman"/>
                <w:sz w:val="26"/>
                <w:szCs w:val="26"/>
              </w:rPr>
            </w:pPr>
            <w:ins w:id="6152" w:author="TRAN THI LY LY" w:date="2019-06-15T11:51:00Z">
              <w:r w:rsidRPr="00D97C26">
                <w:rPr>
                  <w:rFonts w:ascii="Times New Roman" w:hAnsi="Times New Roman" w:cs="Times New Roman"/>
                  <w:sz w:val="26"/>
                  <w:szCs w:val="26"/>
                </w:rPr>
                <w:t>7</w:t>
              </w:r>
            </w:ins>
          </w:p>
        </w:tc>
        <w:tc>
          <w:tcPr>
            <w:tcW w:w="2255" w:type="dxa"/>
          </w:tcPr>
          <w:p w14:paraId="14CE457F" w14:textId="77777777" w:rsidR="00653FDB" w:rsidRPr="00D97C26" w:rsidRDefault="00653FDB" w:rsidP="00653FDB">
            <w:pPr>
              <w:rPr>
                <w:ins w:id="6153" w:author="TRAN THI LY LY" w:date="2019-06-15T11:51:00Z"/>
                <w:rFonts w:ascii="Times New Roman" w:hAnsi="Times New Roman" w:cs="Times New Roman"/>
                <w:sz w:val="26"/>
                <w:szCs w:val="26"/>
              </w:rPr>
            </w:pPr>
            <w:ins w:id="6154" w:author="TRAN THI LY LY" w:date="2019-06-15T11:51:00Z">
              <w:r w:rsidRPr="00D97C26">
                <w:rPr>
                  <w:rFonts w:ascii="Times New Roman" w:hAnsi="Times New Roman" w:cs="Times New Roman"/>
                  <w:sz w:val="26"/>
                  <w:szCs w:val="26"/>
                </w:rPr>
                <w:t>goodbye</w:t>
              </w:r>
            </w:ins>
          </w:p>
        </w:tc>
        <w:tc>
          <w:tcPr>
            <w:tcW w:w="2255" w:type="dxa"/>
          </w:tcPr>
          <w:p w14:paraId="484CC5B8" w14:textId="77777777" w:rsidR="00653FDB" w:rsidRPr="00D97C26" w:rsidRDefault="00653FDB" w:rsidP="00653FDB">
            <w:pPr>
              <w:rPr>
                <w:ins w:id="6155" w:author="TRAN THI LY LY" w:date="2019-06-15T11:51:00Z"/>
                <w:rFonts w:ascii="Times New Roman" w:hAnsi="Times New Roman" w:cs="Times New Roman"/>
                <w:sz w:val="26"/>
                <w:szCs w:val="26"/>
              </w:rPr>
            </w:pPr>
            <w:ins w:id="6156" w:author="TRAN THI LY LY" w:date="2019-06-15T11:51:00Z">
              <w:r w:rsidRPr="00D97C26">
                <w:rPr>
                  <w:rFonts w:ascii="Times New Roman" w:hAnsi="Times New Roman" w:cs="Times New Roman"/>
                  <w:sz w:val="26"/>
                  <w:szCs w:val="26"/>
                </w:rPr>
                <w:t>8</w:t>
              </w:r>
            </w:ins>
          </w:p>
        </w:tc>
        <w:tc>
          <w:tcPr>
            <w:tcW w:w="2255" w:type="dxa"/>
          </w:tcPr>
          <w:p w14:paraId="444A009B" w14:textId="77777777" w:rsidR="00653FDB" w:rsidRPr="00D97C26" w:rsidRDefault="00653FDB" w:rsidP="00653FDB">
            <w:pPr>
              <w:rPr>
                <w:ins w:id="6157" w:author="TRAN THI LY LY" w:date="2019-06-15T11:51:00Z"/>
                <w:rFonts w:ascii="Times New Roman" w:hAnsi="Times New Roman" w:cs="Times New Roman"/>
                <w:sz w:val="26"/>
                <w:szCs w:val="26"/>
              </w:rPr>
            </w:pPr>
            <w:ins w:id="6158" w:author="TRAN THI LY LY" w:date="2019-06-15T11:51:00Z">
              <w:r w:rsidRPr="00D97C26">
                <w:rPr>
                  <w:rFonts w:ascii="Times New Roman" w:hAnsi="Times New Roman" w:cs="Times New Roman"/>
                  <w:sz w:val="26"/>
                  <w:szCs w:val="26"/>
                </w:rPr>
                <w:t>5</w:t>
              </w:r>
            </w:ins>
          </w:p>
        </w:tc>
      </w:tr>
      <w:tr w:rsidR="00653FDB" w:rsidRPr="00D97C26" w14:paraId="4FAE855E" w14:textId="77777777" w:rsidTr="00653FDB">
        <w:trPr>
          <w:ins w:id="6159" w:author="TRAN THI LY LY" w:date="2019-06-15T11:51:00Z"/>
        </w:trPr>
        <w:tc>
          <w:tcPr>
            <w:tcW w:w="4509" w:type="dxa"/>
            <w:gridSpan w:val="2"/>
          </w:tcPr>
          <w:p w14:paraId="11821004" w14:textId="77777777" w:rsidR="00653FDB" w:rsidRPr="00D97C26" w:rsidRDefault="00653FDB" w:rsidP="00653FDB">
            <w:pPr>
              <w:jc w:val="center"/>
              <w:rPr>
                <w:ins w:id="6160" w:author="TRAN THI LY LY" w:date="2019-06-15T11:51:00Z"/>
                <w:rFonts w:ascii="Times New Roman" w:hAnsi="Times New Roman" w:cs="Times New Roman"/>
                <w:sz w:val="26"/>
                <w:szCs w:val="26"/>
              </w:rPr>
            </w:pPr>
            <w:ins w:id="6161" w:author="TRAN THI LY LY" w:date="2019-06-15T11:51:00Z">
              <w:r w:rsidRPr="00D97C26">
                <w:rPr>
                  <w:rFonts w:ascii="Times New Roman" w:hAnsi="Times New Roman" w:cs="Times New Roman"/>
                  <w:sz w:val="26"/>
                  <w:szCs w:val="26"/>
                </w:rPr>
                <w:t>Tổng</w:t>
              </w:r>
            </w:ins>
          </w:p>
        </w:tc>
        <w:tc>
          <w:tcPr>
            <w:tcW w:w="2255" w:type="dxa"/>
          </w:tcPr>
          <w:p w14:paraId="45AD1FED" w14:textId="77777777" w:rsidR="00653FDB" w:rsidRPr="00D97C26" w:rsidRDefault="00653FDB" w:rsidP="00653FDB">
            <w:pPr>
              <w:rPr>
                <w:ins w:id="6162" w:author="TRAN THI LY LY" w:date="2019-06-15T11:51:00Z"/>
                <w:rFonts w:ascii="Times New Roman" w:hAnsi="Times New Roman" w:cs="Times New Roman"/>
                <w:sz w:val="26"/>
                <w:szCs w:val="26"/>
              </w:rPr>
            </w:pPr>
            <w:ins w:id="6163" w:author="TRAN THI LY LY" w:date="2019-06-15T11:51:00Z">
              <w:r w:rsidRPr="00D97C26">
                <w:rPr>
                  <w:rFonts w:ascii="Times New Roman" w:hAnsi="Times New Roman" w:cs="Times New Roman"/>
                  <w:sz w:val="26"/>
                  <w:szCs w:val="26"/>
                </w:rPr>
                <w:t>1488</w:t>
              </w:r>
            </w:ins>
          </w:p>
        </w:tc>
        <w:tc>
          <w:tcPr>
            <w:tcW w:w="2255" w:type="dxa"/>
          </w:tcPr>
          <w:p w14:paraId="1DAEA2F6" w14:textId="77777777" w:rsidR="00653FDB" w:rsidRPr="00D97C26" w:rsidRDefault="00653FDB" w:rsidP="00653FDB">
            <w:pPr>
              <w:rPr>
                <w:ins w:id="6164" w:author="TRAN THI LY LY" w:date="2019-06-15T11:51:00Z"/>
                <w:rFonts w:ascii="Times New Roman" w:hAnsi="Times New Roman" w:cs="Times New Roman"/>
                <w:sz w:val="26"/>
                <w:szCs w:val="26"/>
              </w:rPr>
            </w:pPr>
            <w:ins w:id="6165" w:author="TRAN THI LY LY" w:date="2019-06-15T11:51:00Z">
              <w:r w:rsidRPr="00D97C26">
                <w:rPr>
                  <w:rFonts w:ascii="Times New Roman" w:hAnsi="Times New Roman" w:cs="Times New Roman"/>
                  <w:sz w:val="26"/>
                  <w:szCs w:val="26"/>
                </w:rPr>
                <w:t>237</w:t>
              </w:r>
            </w:ins>
          </w:p>
        </w:tc>
      </w:tr>
    </w:tbl>
    <w:p w14:paraId="172E55C4" w14:textId="465F9976" w:rsidR="00653FDB" w:rsidRPr="00D97C26" w:rsidRDefault="00C36969" w:rsidP="00653FDB">
      <w:pPr>
        <w:rPr>
          <w:ins w:id="6166" w:author="TRAN THI LY LY" w:date="2019-06-15T11:51:00Z"/>
          <w:rFonts w:ascii="Times New Roman" w:hAnsi="Times New Roman" w:cs="Times New Roman"/>
          <w:sz w:val="26"/>
          <w:szCs w:val="26"/>
        </w:rPr>
      </w:pPr>
      <w:ins w:id="6167" w:author="Admin" w:date="2019-06-20T19:47:00Z">
        <w:r>
          <w:rPr>
            <w:noProof/>
          </w:rPr>
          <w:pict w14:anchorId="593B431D">
            <v:shape id="_x0000_s1031" type="#_x0000_t75" style="position:absolute;margin-left:124.5pt;margin-top:22.95pt;width:201pt;height:44.25pt;z-index:251899904;mso-position-horizontal-relative:text;mso-position-vertical-relative:text;mso-width-relative:page;mso-height-relative:page">
              <v:imagedata r:id="rId94" o:title="Vj8628"/>
              <w10:wrap type="square"/>
            </v:shape>
          </w:pict>
        </w:r>
      </w:ins>
    </w:p>
    <w:p w14:paraId="679CF9AC" w14:textId="043EE3D0" w:rsidR="00653FDB" w:rsidRPr="00D97C26" w:rsidRDefault="00653FDB" w:rsidP="00653FDB">
      <w:pPr>
        <w:rPr>
          <w:ins w:id="6168" w:author="TRAN THI LY LY" w:date="2019-06-15T11:51:00Z"/>
          <w:rFonts w:ascii="Times New Roman" w:hAnsi="Times New Roman" w:cs="Times New Roman"/>
          <w:sz w:val="26"/>
          <w:szCs w:val="26"/>
        </w:rPr>
      </w:pPr>
      <w:ins w:id="6169" w:author="TRAN THI LY LY" w:date="2019-06-15T11:51:00Z">
        <w:del w:id="6170" w:author="Admin" w:date="2019-06-20T19:47:00Z">
          <w:r w:rsidRPr="00D97C26" w:rsidDel="003628DA">
            <w:rPr>
              <w:rFonts w:ascii="Times New Roman" w:hAnsi="Times New Roman" w:cs="Times New Roman"/>
              <w:noProof/>
              <w:sz w:val="26"/>
              <w:szCs w:val="26"/>
            </w:rPr>
            <w:drawing>
              <wp:anchor distT="0" distB="0" distL="114300" distR="114300" simplePos="0" relativeHeight="251843584" behindDoc="0" locked="0" layoutInCell="1" allowOverlap="1" wp14:anchorId="60ABCDBA" wp14:editId="1FB0310B">
                <wp:simplePos x="0" y="0"/>
                <wp:positionH relativeFrom="column">
                  <wp:posOffset>1657350</wp:posOffset>
                </wp:positionH>
                <wp:positionV relativeFrom="paragraph">
                  <wp:posOffset>19685</wp:posOffset>
                </wp:positionV>
                <wp:extent cx="3238500" cy="657225"/>
                <wp:effectExtent l="0" t="0" r="0" b="9525"/>
                <wp:wrapSquare wrapText="bothSides"/>
                <wp:docPr id="261" name="Hình ảnh 261" descr="LZ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Z77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38500" cy="657225"/>
                        </a:xfrm>
                        <a:prstGeom prst="rect">
                          <a:avLst/>
                        </a:prstGeom>
                        <a:noFill/>
                      </pic:spPr>
                    </pic:pic>
                  </a:graphicData>
                </a:graphic>
                <wp14:sizeRelH relativeFrom="page">
                  <wp14:pctWidth>0</wp14:pctWidth>
                </wp14:sizeRelH>
                <wp14:sizeRelV relativeFrom="page">
                  <wp14:pctHeight>0</wp14:pctHeight>
                </wp14:sizeRelV>
              </wp:anchor>
            </w:drawing>
          </w:r>
        </w:del>
      </w:ins>
    </w:p>
    <w:p w14:paraId="0C23218A" w14:textId="7BB66791" w:rsidR="00653FDB" w:rsidDel="00556E79" w:rsidRDefault="00556E79">
      <w:pPr>
        <w:rPr>
          <w:del w:id="6171" w:author="Admin" w:date="2019-06-20T20:16:00Z"/>
          <w:rFonts w:ascii="Times New Roman" w:hAnsi="Times New Roman" w:cs="Times New Roman"/>
          <w:sz w:val="26"/>
          <w:szCs w:val="26"/>
        </w:rPr>
      </w:pPr>
      <w:ins w:id="6172" w:author="TRAN THI LY LY" w:date="2019-06-15T12:58:00Z">
        <w:r>
          <w:rPr>
            <w:noProof/>
          </w:rPr>
          <mc:AlternateContent>
            <mc:Choice Requires="wps">
              <w:drawing>
                <wp:anchor distT="0" distB="0" distL="114300" distR="114300" simplePos="0" relativeHeight="251853824" behindDoc="0" locked="0" layoutInCell="1" allowOverlap="1" wp14:anchorId="71E0415F" wp14:editId="5DDDAFAF">
                  <wp:simplePos x="0" y="0"/>
                  <wp:positionH relativeFrom="column">
                    <wp:posOffset>238125</wp:posOffset>
                  </wp:positionH>
                  <wp:positionV relativeFrom="paragraph">
                    <wp:posOffset>343535</wp:posOffset>
                  </wp:positionV>
                  <wp:extent cx="5715000" cy="238125"/>
                  <wp:effectExtent l="0" t="0" r="0" b="9525"/>
                  <wp:wrapSquare wrapText="bothSides"/>
                  <wp:docPr id="267" name="Hộp Văn bản 267"/>
                  <wp:cNvGraphicFramePr/>
                  <a:graphic xmlns:a="http://schemas.openxmlformats.org/drawingml/2006/main">
                    <a:graphicData uri="http://schemas.microsoft.com/office/word/2010/wordprocessingShape">
                      <wps:wsp>
                        <wps:cNvSpPr txBox="1"/>
                        <wps:spPr>
                          <a:xfrm>
                            <a:off x="0" y="0"/>
                            <a:ext cx="5715000" cy="238125"/>
                          </a:xfrm>
                          <a:prstGeom prst="rect">
                            <a:avLst/>
                          </a:prstGeom>
                          <a:solidFill>
                            <a:prstClr val="white"/>
                          </a:solidFill>
                          <a:ln>
                            <a:noFill/>
                          </a:ln>
                        </wps:spPr>
                        <wps:txbx>
                          <w:txbxContent>
                            <w:p w14:paraId="6496DE11" w14:textId="65803556" w:rsidR="009E4E78" w:rsidRPr="009B1FD8" w:rsidRDefault="009E4E78">
                              <w:pPr>
                                <w:pStyle w:val="Chuthich"/>
                                <w:rPr>
                                  <w:rFonts w:cs="Times New Roman"/>
                                  <w:noProof/>
                                  <w:szCs w:val="26"/>
                                </w:rPr>
                                <w:pPrChange w:id="6173" w:author="TRAN THI LY LY" w:date="2019-06-15T12:58:00Z">
                                  <w:pPr/>
                                </w:pPrChange>
                              </w:pPr>
                              <w:bookmarkStart w:id="6174" w:name="_Toc11537428"/>
                              <w:ins w:id="6175" w:author="TRAN THI LY LY" w:date="2019-06-15T12:58:00Z">
                                <w:r>
                                  <w:t xml:space="preserve">Hình 4. </w:t>
                                </w:r>
                              </w:ins>
                              <w:ins w:id="6176" w:author="TRAN THI LY LY" w:date="2019-06-16T00:47:00Z">
                                <w:r>
                                  <w:t xml:space="preserve">34 </w:t>
                                </w:r>
                              </w:ins>
                              <w:ins w:id="6177" w:author="TRAN THI LY LY" w:date="2019-06-15T13:00:00Z">
                                <w:r>
                                  <w:rPr>
                                    <w:rFonts w:cs="Times New Roman"/>
                                    <w:szCs w:val="26"/>
                                  </w:rPr>
                                  <w:t xml:space="preserve">Kết quả đánh giá trình </w:t>
                                </w:r>
                              </w:ins>
                              <w:ins w:id="6178" w:author="TRAN THI LY LY" w:date="2019-06-15T12:58:00Z">
                                <w:r w:rsidRPr="00D97C26">
                                  <w:rPr>
                                    <w:rFonts w:cs="Times New Roman"/>
                                    <w:szCs w:val="26"/>
                                  </w:rPr>
                                  <w:t>phân loại ý định: Tensorflow classifier</w:t>
                                </w:r>
                              </w:ins>
                              <w:bookmarkEnd w:id="6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415F" id="Hộp Văn bản 267" o:spid="_x0000_s1081" type="#_x0000_t202" style="position:absolute;margin-left:18.75pt;margin-top:27.05pt;width:450pt;height:18.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" stroked="f">
                  <v:textbox inset="0,0,0,0">
                    <w:txbxContent>
                      <w:p w14:paraId="6496DE11" w14:textId="65803556" w:rsidR="009E4E78" w:rsidRPr="009B1FD8" w:rsidRDefault="009E4E78">
                        <w:pPr>
                          <w:pStyle w:val="Chuthich"/>
                          <w:rPr>
                            <w:rFonts w:cs="Times New Roman"/>
                            <w:noProof/>
                            <w:szCs w:val="26"/>
                          </w:rPr>
                          <w:pPrChange w:id="6179" w:author="TRAN THI LY LY" w:date="2019-06-15T12:58:00Z">
                            <w:pPr/>
                          </w:pPrChange>
                        </w:pPr>
                        <w:bookmarkStart w:id="6180" w:name="_Toc11537428"/>
                        <w:ins w:id="6181" w:author="TRAN THI LY LY" w:date="2019-06-15T12:58:00Z">
                          <w:r>
                            <w:t xml:space="preserve">Hình 4. </w:t>
                          </w:r>
                        </w:ins>
                        <w:ins w:id="6182" w:author="TRAN THI LY LY" w:date="2019-06-16T00:47:00Z">
                          <w:r>
                            <w:t xml:space="preserve">34 </w:t>
                          </w:r>
                        </w:ins>
                        <w:ins w:id="6183" w:author="TRAN THI LY LY" w:date="2019-06-15T13:00:00Z">
                          <w:r>
                            <w:rPr>
                              <w:rFonts w:cs="Times New Roman"/>
                              <w:szCs w:val="26"/>
                            </w:rPr>
                            <w:t xml:space="preserve">Kết quả đánh giá trình </w:t>
                          </w:r>
                        </w:ins>
                        <w:ins w:id="6184" w:author="TRAN THI LY LY" w:date="2019-06-15T12:58:00Z">
                          <w:r w:rsidRPr="00D97C26">
                            <w:rPr>
                              <w:rFonts w:cs="Times New Roman"/>
                              <w:szCs w:val="26"/>
                            </w:rPr>
                            <w:t>phân loại ý định: Tensorflow classifier</w:t>
                          </w:r>
                        </w:ins>
                        <w:bookmarkEnd w:id="6180"/>
                      </w:p>
                    </w:txbxContent>
                  </v:textbox>
                  <w10:wrap type="square"/>
                </v:shape>
              </w:pict>
            </mc:Fallback>
          </mc:AlternateContent>
        </w:r>
      </w:ins>
    </w:p>
    <w:p w14:paraId="24B3EB8A" w14:textId="77777777" w:rsidR="00556E79" w:rsidRPr="00D97C26" w:rsidRDefault="00556E79" w:rsidP="00653FDB">
      <w:pPr>
        <w:rPr>
          <w:ins w:id="6185" w:author="Admin" w:date="2019-06-20T20:16:00Z"/>
          <w:rFonts w:ascii="Times New Roman" w:hAnsi="Times New Roman" w:cs="Times New Roman"/>
          <w:sz w:val="26"/>
          <w:szCs w:val="26"/>
        </w:rPr>
      </w:pPr>
    </w:p>
    <w:p w14:paraId="02E0FE39" w14:textId="38E97B7E" w:rsidR="00653FDB" w:rsidRPr="00D97C26" w:rsidRDefault="00653FDB">
      <w:pPr>
        <w:rPr>
          <w:ins w:id="6186" w:author="TRAN THI LY LY" w:date="2019-06-15T11:51:00Z"/>
          <w:rFonts w:ascii="Times New Roman" w:hAnsi="Times New Roman" w:cs="Times New Roman"/>
          <w:sz w:val="26"/>
          <w:szCs w:val="26"/>
        </w:rPr>
      </w:pPr>
      <w:ins w:id="6187" w:author="TRAN THI LY LY" w:date="2019-06-15T11:51:00Z">
        <w:r w:rsidRPr="00D97C26">
          <w:rPr>
            <w:rFonts w:ascii="Times New Roman" w:hAnsi="Times New Roman" w:cs="Times New Roman"/>
            <w:sz w:val="26"/>
            <w:szCs w:val="26"/>
          </w:rPr>
          <w:br/>
          <w:t>Kết quả:</w:t>
        </w:r>
      </w:ins>
    </w:p>
    <w:p w14:paraId="0C858F47" w14:textId="4A0AF518" w:rsidR="00653FDB" w:rsidRPr="00D97C26" w:rsidRDefault="00653FDB" w:rsidP="00653FDB">
      <w:pPr>
        <w:pStyle w:val="oancuaDanhsach"/>
        <w:numPr>
          <w:ilvl w:val="0"/>
          <w:numId w:val="31"/>
        </w:numPr>
        <w:rPr>
          <w:ins w:id="6188" w:author="TRAN THI LY LY" w:date="2019-06-15T11:51:00Z"/>
          <w:rFonts w:ascii="Times New Roman" w:hAnsi="Times New Roman" w:cs="Times New Roman"/>
          <w:sz w:val="26"/>
          <w:szCs w:val="26"/>
        </w:rPr>
      </w:pPr>
      <w:ins w:id="6189" w:author="TRAN THI LY LY" w:date="2019-06-15T11:51:00Z">
        <w:r w:rsidRPr="00D97C26">
          <w:rPr>
            <w:rFonts w:ascii="Times New Roman" w:hAnsi="Times New Roman" w:cs="Times New Roman"/>
            <w:sz w:val="26"/>
            <w:szCs w:val="26"/>
          </w:rPr>
          <w:t xml:space="preserve">Precision: tỉ lệ phân loại ý định chính xác trên tổng số kết quả: </w:t>
        </w:r>
        <w:del w:id="6190" w:author="Admin" w:date="2019-06-20T19:53:00Z">
          <w:r w:rsidRPr="00D97C26" w:rsidDel="003628DA">
            <w:rPr>
              <w:rFonts w:ascii="Times New Roman" w:hAnsi="Times New Roman" w:cs="Times New Roman"/>
              <w:sz w:val="26"/>
              <w:szCs w:val="26"/>
            </w:rPr>
            <w:delText>80,4</w:delText>
          </w:r>
        </w:del>
      </w:ins>
      <w:ins w:id="6191" w:author="Admin" w:date="2019-06-20T19:53:00Z">
        <w:r w:rsidR="003628DA">
          <w:rPr>
            <w:rFonts w:ascii="Times New Roman" w:hAnsi="Times New Roman" w:cs="Times New Roman"/>
            <w:sz w:val="26"/>
            <w:szCs w:val="26"/>
          </w:rPr>
          <w:t>97,65</w:t>
        </w:r>
      </w:ins>
      <w:ins w:id="6192" w:author="TRAN THI LY LY" w:date="2019-06-15T11:51:00Z">
        <w:r w:rsidRPr="00D97C26">
          <w:rPr>
            <w:rFonts w:ascii="Times New Roman" w:hAnsi="Times New Roman" w:cs="Times New Roman"/>
            <w:sz w:val="26"/>
            <w:szCs w:val="26"/>
          </w:rPr>
          <w:t>%</w:t>
        </w:r>
      </w:ins>
    </w:p>
    <w:p w14:paraId="7AD63D9B" w14:textId="4BC283F1" w:rsidR="00653FDB" w:rsidRPr="00D97C26" w:rsidRDefault="00653FDB" w:rsidP="00653FDB">
      <w:pPr>
        <w:pStyle w:val="oancuaDanhsach"/>
        <w:numPr>
          <w:ilvl w:val="0"/>
          <w:numId w:val="31"/>
        </w:numPr>
        <w:rPr>
          <w:ins w:id="6193" w:author="TRAN THI LY LY" w:date="2019-06-15T11:51:00Z"/>
          <w:rFonts w:ascii="Times New Roman" w:hAnsi="Times New Roman" w:cs="Times New Roman"/>
          <w:sz w:val="26"/>
          <w:szCs w:val="26"/>
        </w:rPr>
      </w:pPr>
      <w:ins w:id="6194" w:author="TRAN THI LY LY" w:date="2019-06-15T11:51:00Z">
        <w:r w:rsidRPr="00D97C26">
          <w:rPr>
            <w:rFonts w:ascii="Times New Roman" w:hAnsi="Times New Roman" w:cs="Times New Roman"/>
            <w:sz w:val="26"/>
            <w:szCs w:val="26"/>
          </w:rPr>
          <w:t xml:space="preserve">Recall: tỉ lệ phân loại ý định là chính xác đúng với thực tế: </w:t>
        </w:r>
      </w:ins>
      <w:ins w:id="6195" w:author="Admin" w:date="2019-06-20T19:54:00Z">
        <w:r w:rsidR="003628DA">
          <w:rPr>
            <w:rFonts w:ascii="Times New Roman" w:hAnsi="Times New Roman" w:cs="Times New Roman"/>
            <w:sz w:val="26"/>
            <w:szCs w:val="26"/>
          </w:rPr>
          <w:t>9</w:t>
        </w:r>
      </w:ins>
      <w:ins w:id="6196" w:author="TRAN THI LY LY" w:date="2019-06-15T11:51:00Z">
        <w:del w:id="6197" w:author="Admin" w:date="2019-06-20T19:54:00Z">
          <w:r w:rsidRPr="00D97C26" w:rsidDel="003628DA">
            <w:rPr>
              <w:rFonts w:ascii="Times New Roman" w:hAnsi="Times New Roman" w:cs="Times New Roman"/>
              <w:sz w:val="26"/>
              <w:szCs w:val="26"/>
            </w:rPr>
            <w:delText>8</w:delText>
          </w:r>
        </w:del>
        <w:r w:rsidRPr="00D97C26">
          <w:rPr>
            <w:rFonts w:ascii="Times New Roman" w:hAnsi="Times New Roman" w:cs="Times New Roman"/>
            <w:sz w:val="26"/>
            <w:szCs w:val="26"/>
          </w:rPr>
          <w:t>6</w:t>
        </w:r>
      </w:ins>
      <w:ins w:id="6198" w:author="Admin" w:date="2019-06-20T19:54:00Z">
        <w:r w:rsidR="003628DA">
          <w:rPr>
            <w:rFonts w:ascii="Times New Roman" w:hAnsi="Times New Roman" w:cs="Times New Roman"/>
            <w:sz w:val="26"/>
            <w:szCs w:val="26"/>
          </w:rPr>
          <w:t>,2</w:t>
        </w:r>
      </w:ins>
      <w:ins w:id="6199" w:author="TRAN THI LY LY" w:date="2019-06-15T11:51:00Z">
        <w:r w:rsidRPr="00D97C26">
          <w:rPr>
            <w:rFonts w:ascii="Times New Roman" w:hAnsi="Times New Roman" w:cs="Times New Roman"/>
            <w:sz w:val="26"/>
            <w:szCs w:val="26"/>
          </w:rPr>
          <w:t>%</w:t>
        </w:r>
      </w:ins>
    </w:p>
    <w:p w14:paraId="08065797" w14:textId="38BAA38B" w:rsidR="00653FDB" w:rsidRDefault="00653FDB" w:rsidP="00653FDB">
      <w:pPr>
        <w:pStyle w:val="oancuaDanhsach"/>
        <w:numPr>
          <w:ilvl w:val="0"/>
          <w:numId w:val="31"/>
        </w:numPr>
        <w:rPr>
          <w:ins w:id="6200" w:author="Admin" w:date="2019-06-20T19:48:00Z"/>
          <w:rFonts w:ascii="Times New Roman" w:hAnsi="Times New Roman" w:cs="Times New Roman"/>
          <w:sz w:val="26"/>
          <w:szCs w:val="26"/>
        </w:rPr>
      </w:pPr>
      <w:ins w:id="6201" w:author="TRAN THI LY LY" w:date="2019-06-15T11:51:00Z">
        <w:r w:rsidRPr="00D97C26">
          <w:rPr>
            <w:rFonts w:ascii="Times New Roman" w:hAnsi="Times New Roman" w:cs="Times New Roman"/>
            <w:sz w:val="26"/>
            <w:szCs w:val="26"/>
          </w:rPr>
          <w:t xml:space="preserve">F1-Score:  là kết quả trung bình của Precision, Recall </w:t>
        </w:r>
        <w:del w:id="6202" w:author="Admin" w:date="2019-06-20T19:54:00Z">
          <w:r w:rsidRPr="00D97C26" w:rsidDel="003628DA">
            <w:rPr>
              <w:rFonts w:ascii="Times New Roman" w:hAnsi="Times New Roman" w:cs="Times New Roman"/>
              <w:sz w:val="26"/>
              <w:szCs w:val="26"/>
            </w:rPr>
            <w:delText>(</w:delText>
          </w:r>
        </w:del>
      </w:ins>
      <w:ins w:id="6203" w:author="Admin" w:date="2019-06-20T19:54:00Z">
        <w:r w:rsidR="003628DA">
          <w:rPr>
            <w:rFonts w:ascii="Times New Roman" w:hAnsi="Times New Roman" w:cs="Times New Roman"/>
            <w:sz w:val="26"/>
            <w:szCs w:val="26"/>
          </w:rPr>
          <w:t>96,57</w:t>
        </w:r>
      </w:ins>
      <w:ins w:id="6204" w:author="TRAN THI LY LY" w:date="2019-06-15T11:51:00Z">
        <w:del w:id="6205" w:author="Admin" w:date="2019-06-20T19:54:00Z">
          <w:r w:rsidRPr="00D97C26" w:rsidDel="003628DA">
            <w:rPr>
              <w:rFonts w:ascii="Times New Roman" w:hAnsi="Times New Roman" w:cs="Times New Roman"/>
              <w:sz w:val="26"/>
              <w:szCs w:val="26"/>
            </w:rPr>
            <w:delText>83</w:delText>
          </w:r>
        </w:del>
        <w:r w:rsidRPr="00D97C26">
          <w:rPr>
            <w:rFonts w:ascii="Times New Roman" w:hAnsi="Times New Roman" w:cs="Times New Roman"/>
            <w:sz w:val="26"/>
            <w:szCs w:val="26"/>
          </w:rPr>
          <w:t>%</w:t>
        </w:r>
        <w:del w:id="6206" w:author="Admin" w:date="2019-06-20T19:54:00Z">
          <w:r w:rsidRPr="00D97C26" w:rsidDel="003628DA">
            <w:rPr>
              <w:rFonts w:ascii="Times New Roman" w:hAnsi="Times New Roman" w:cs="Times New Roman"/>
              <w:sz w:val="26"/>
              <w:szCs w:val="26"/>
            </w:rPr>
            <w:delText>)</w:delText>
          </w:r>
        </w:del>
        <w:r w:rsidRPr="00D97C26">
          <w:rPr>
            <w:rFonts w:ascii="Times New Roman" w:hAnsi="Times New Roman" w:cs="Times New Roman"/>
            <w:sz w:val="26"/>
            <w:szCs w:val="26"/>
          </w:rPr>
          <w:t>.</w:t>
        </w:r>
      </w:ins>
    </w:p>
    <w:p w14:paraId="305ED45A" w14:textId="042BC9F3" w:rsidR="003628DA" w:rsidRDefault="003628DA" w:rsidP="00653FDB">
      <w:pPr>
        <w:pStyle w:val="oancuaDanhsach"/>
        <w:numPr>
          <w:ilvl w:val="0"/>
          <w:numId w:val="31"/>
        </w:numPr>
        <w:rPr>
          <w:ins w:id="6207" w:author="Admin" w:date="2019-06-20T19:48:00Z"/>
          <w:rFonts w:ascii="Times New Roman" w:hAnsi="Times New Roman" w:cs="Times New Roman"/>
          <w:sz w:val="26"/>
          <w:szCs w:val="26"/>
        </w:rPr>
      </w:pPr>
      <w:ins w:id="6208" w:author="Admin" w:date="2019-06-20T19:48:00Z">
        <w:r>
          <w:rPr>
            <w:rFonts w:ascii="Times New Roman" w:hAnsi="Times New Roman" w:cs="Times New Roman"/>
            <w:sz w:val="26"/>
            <w:szCs w:val="26"/>
          </w:rPr>
          <w:t>Giải thích chi tiết:</w:t>
        </w:r>
      </w:ins>
    </w:p>
    <w:p w14:paraId="62841C77" w14:textId="77777777" w:rsidR="003628DA" w:rsidRDefault="003628DA">
      <w:pPr>
        <w:pStyle w:val="oancuaDanhsach"/>
        <w:rPr>
          <w:ins w:id="6209" w:author="Admin" w:date="2019-06-20T19:51:00Z"/>
          <w:rFonts w:ascii="Times New Roman" w:hAnsi="Times New Roman" w:cs="Times New Roman"/>
          <w:sz w:val="26"/>
          <w:szCs w:val="26"/>
        </w:rPr>
        <w:pPrChange w:id="6210" w:author="Admin" w:date="2019-06-20T19:48:00Z">
          <w:pPr>
            <w:pStyle w:val="oancuaDanhsach"/>
            <w:numPr>
              <w:numId w:val="31"/>
            </w:numPr>
            <w:ind w:hanging="360"/>
          </w:pPr>
        </w:pPrChange>
      </w:pPr>
    </w:p>
    <w:p w14:paraId="2E913AE9" w14:textId="77777777" w:rsidR="003628DA" w:rsidRDefault="003628DA">
      <w:pPr>
        <w:pStyle w:val="oancuaDanhsach"/>
        <w:rPr>
          <w:ins w:id="6211" w:author="Admin" w:date="2019-06-20T19:51:00Z"/>
          <w:rFonts w:ascii="Times New Roman" w:hAnsi="Times New Roman" w:cs="Times New Roman"/>
          <w:sz w:val="26"/>
          <w:szCs w:val="26"/>
        </w:rPr>
        <w:pPrChange w:id="6212" w:author="Admin" w:date="2019-06-20T19:48:00Z">
          <w:pPr>
            <w:pStyle w:val="oancuaDanhsach"/>
            <w:numPr>
              <w:numId w:val="31"/>
            </w:numPr>
            <w:ind w:hanging="360"/>
          </w:pPr>
        </w:pPrChange>
      </w:pPr>
    </w:p>
    <w:p w14:paraId="1727392D" w14:textId="77777777" w:rsidR="003628DA" w:rsidRDefault="003628DA">
      <w:pPr>
        <w:pStyle w:val="oancuaDanhsach"/>
        <w:rPr>
          <w:ins w:id="6213" w:author="Admin" w:date="2019-06-20T19:51:00Z"/>
          <w:rFonts w:ascii="Times New Roman" w:hAnsi="Times New Roman" w:cs="Times New Roman"/>
          <w:sz w:val="26"/>
          <w:szCs w:val="26"/>
        </w:rPr>
        <w:pPrChange w:id="6214" w:author="Admin" w:date="2019-06-20T19:48:00Z">
          <w:pPr>
            <w:pStyle w:val="oancuaDanhsach"/>
            <w:numPr>
              <w:numId w:val="31"/>
            </w:numPr>
            <w:ind w:hanging="360"/>
          </w:pPr>
        </w:pPrChange>
      </w:pPr>
    </w:p>
    <w:p w14:paraId="19C5AAB0" w14:textId="74E735A3" w:rsidR="003628DA" w:rsidRDefault="00C36969">
      <w:pPr>
        <w:pStyle w:val="oancuaDanhsach"/>
        <w:rPr>
          <w:ins w:id="6215" w:author="Admin" w:date="2019-06-20T19:51:00Z"/>
          <w:rFonts w:ascii="Times New Roman" w:hAnsi="Times New Roman" w:cs="Times New Roman"/>
          <w:sz w:val="26"/>
          <w:szCs w:val="26"/>
        </w:rPr>
        <w:pPrChange w:id="6216" w:author="Admin" w:date="2019-06-20T19:48:00Z">
          <w:pPr>
            <w:pStyle w:val="oancuaDanhsach"/>
            <w:numPr>
              <w:numId w:val="31"/>
            </w:numPr>
            <w:ind w:hanging="360"/>
          </w:pPr>
        </w:pPrChange>
      </w:pPr>
      <w:ins w:id="6217" w:author="Admin" w:date="2019-06-20T19:51:00Z">
        <w:r>
          <w:rPr>
            <w:noProof/>
          </w:rPr>
          <w:lastRenderedPageBreak/>
          <w:pict w14:anchorId="5B26FC7E">
            <v:shape id="_x0000_s1033" type="#_x0000_t75" style="position:absolute;left:0;text-align:left;margin-left:75.75pt;margin-top:258.6pt;width:341.25pt;height:125.25pt;z-index:251901952;mso-position-horizontal-relative:text;mso-position-vertical-relative:text;mso-width-relative:page;mso-height-relative:page">
              <v:imagedata r:id="rId96" o:title="gc8628"/>
              <w10:wrap type="square"/>
            </v:shape>
          </w:pict>
        </w:r>
        <w:r w:rsidR="00FE5D9F">
          <w:rPr>
            <w:noProof/>
          </w:rPr>
          <mc:AlternateContent>
            <mc:Choice Requires="wps">
              <w:drawing>
                <wp:anchor distT="0" distB="0" distL="114300" distR="114300" simplePos="0" relativeHeight="251904000" behindDoc="0" locked="0" layoutInCell="1" allowOverlap="1" wp14:anchorId="1B683361" wp14:editId="0D1C62C8">
                  <wp:simplePos x="0" y="0"/>
                  <wp:positionH relativeFrom="page">
                    <wp:posOffset>1704975</wp:posOffset>
                  </wp:positionH>
                  <wp:positionV relativeFrom="paragraph">
                    <wp:posOffset>2832735</wp:posOffset>
                  </wp:positionV>
                  <wp:extent cx="5715000" cy="306705"/>
                  <wp:effectExtent l="0" t="0" r="0" b="0"/>
                  <wp:wrapSquare wrapText="bothSides"/>
                  <wp:docPr id="242" name="Hộp Văn bản 265"/>
                  <wp:cNvGraphicFramePr/>
                  <a:graphic xmlns:a="http://schemas.openxmlformats.org/drawingml/2006/main">
                    <a:graphicData uri="http://schemas.microsoft.com/office/word/2010/wordprocessingShape">
                      <wps:wsp>
                        <wps:cNvSpPr txBox="1"/>
                        <wps:spPr>
                          <a:xfrm>
                            <a:off x="0" y="0"/>
                            <a:ext cx="5715000" cy="306705"/>
                          </a:xfrm>
                          <a:prstGeom prst="rect">
                            <a:avLst/>
                          </a:prstGeom>
                          <a:solidFill>
                            <a:prstClr val="white"/>
                          </a:solidFill>
                          <a:ln>
                            <a:noFill/>
                          </a:ln>
                        </wps:spPr>
                        <wps:txbx>
                          <w:txbxContent>
                            <w:p w14:paraId="121B6F85" w14:textId="77777777" w:rsidR="009E4E78" w:rsidRPr="00457BD5" w:rsidRDefault="009E4E78">
                              <w:pPr>
                                <w:pStyle w:val="Chuthich"/>
                                <w:rPr>
                                  <w:rFonts w:cs="Times New Roman"/>
                                  <w:noProof/>
                                  <w:szCs w:val="26"/>
                                </w:rPr>
                                <w:pPrChange w:id="6218" w:author="TRAN THI LY LY" w:date="2019-06-15T12:56:00Z">
                                  <w:pPr/>
                                </w:pPrChange>
                              </w:pPr>
                              <w:ins w:id="6219" w:author="TRAN THI LY LY" w:date="2019-06-15T12:56:00Z">
                                <w:r>
                                  <w:t xml:space="preserve">Hình 4. </w:t>
                                </w:r>
                              </w:ins>
                              <w:ins w:id="6220" w:author="TRAN THI LY LY" w:date="2019-06-16T00:41:00Z">
                                <w:r>
                                  <w:t>3</w:t>
                                </w:r>
                              </w:ins>
                              <w:ins w:id="6221" w:author="TRAN THI LY LY" w:date="2019-06-16T00:47:00Z">
                                <w:r>
                                  <w:t>5</w:t>
                                </w:r>
                              </w:ins>
                              <w:ins w:id="6222" w:author="TRAN THI LY LY" w:date="2019-06-16T00:41:00Z">
                                <w:r>
                                  <w:t xml:space="preserve"> </w:t>
                                </w:r>
                              </w:ins>
                              <w:ins w:id="6223" w:author="TRAN THI LY LY" w:date="2019-06-15T12:56:00Z">
                                <w:r w:rsidRPr="00CD3660">
                                  <w:t>Ma trận kết quả dự đoán với từng ý định người dùng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361" id="Hộp Văn bản 265" o:spid="_x0000_s1082" type="#_x0000_t202" style="position:absolute;left:0;text-align:left;margin-left:134.25pt;margin-top:223.05pt;width:450pt;height:24.15pt;z-index:2519040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" stroked="f">
                  <v:textbox inset="0,0,0,0">
                    <w:txbxContent>
                      <w:p w14:paraId="121B6F85" w14:textId="77777777" w:rsidR="009E4E78" w:rsidRPr="00457BD5" w:rsidRDefault="009E4E78">
                        <w:pPr>
                          <w:pStyle w:val="Chuthich"/>
                          <w:rPr>
                            <w:rFonts w:cs="Times New Roman"/>
                            <w:noProof/>
                            <w:szCs w:val="26"/>
                          </w:rPr>
                          <w:pPrChange w:id="6224" w:author="TRAN THI LY LY" w:date="2019-06-15T12:56:00Z">
                            <w:pPr/>
                          </w:pPrChange>
                        </w:pPr>
                        <w:ins w:id="6225" w:author="TRAN THI LY LY" w:date="2019-06-15T12:56:00Z">
                          <w:r>
                            <w:t xml:space="preserve">Hình 4. </w:t>
                          </w:r>
                        </w:ins>
                        <w:ins w:id="6226" w:author="TRAN THI LY LY" w:date="2019-06-16T00:41:00Z">
                          <w:r>
                            <w:t>3</w:t>
                          </w:r>
                        </w:ins>
                        <w:ins w:id="6227" w:author="TRAN THI LY LY" w:date="2019-06-16T00:47:00Z">
                          <w:r>
                            <w:t>5</w:t>
                          </w:r>
                        </w:ins>
                        <w:ins w:id="6228" w:author="TRAN THI LY LY" w:date="2019-06-16T00:41:00Z">
                          <w:r>
                            <w:t xml:space="preserve"> </w:t>
                          </w:r>
                        </w:ins>
                        <w:ins w:id="6229" w:author="TRAN THI LY LY" w:date="2019-06-15T12:56:00Z">
                          <w:r w:rsidRPr="00CD3660">
                            <w:t>Ma trận kết quả dự đoán với từng ý định người dùng</w:t>
                          </w:r>
                        </w:ins>
                      </w:p>
                    </w:txbxContent>
                  </v:textbox>
                  <w10:wrap type="square" anchorx="page"/>
                </v:shape>
              </w:pict>
            </mc:Fallback>
          </mc:AlternateContent>
        </w:r>
      </w:ins>
      <w:ins w:id="6230" w:author="Admin" w:date="2019-06-20T20:05:00Z">
        <w:r>
          <w:rPr>
            <w:noProof/>
          </w:rPr>
          <w:pict w14:anchorId="38237693">
            <v:shape id="_x0000_s1036" type="#_x0000_t75" style="position:absolute;left:0;text-align:left;margin-left:36pt;margin-top:-.3pt;width:449.25pt;height:220.5pt;z-index:251910144;mso-position-horizontal:absolute;mso-position-horizontal-relative:text;mso-position-vertical:absolute;mso-position-vertical-relative:text;mso-width-relative:page;mso-height-relative:page">
              <v:imagedata r:id="rId97" o:title="Figure_1"/>
              <w10:wrap type="square"/>
            </v:shape>
          </w:pict>
        </w:r>
      </w:ins>
    </w:p>
    <w:p w14:paraId="5DD1D595" w14:textId="41926802" w:rsidR="003628DA" w:rsidRDefault="003628DA">
      <w:pPr>
        <w:pStyle w:val="oancuaDanhsach"/>
        <w:rPr>
          <w:ins w:id="6231" w:author="Admin" w:date="2019-06-20T19:51:00Z"/>
          <w:rFonts w:ascii="Times New Roman" w:hAnsi="Times New Roman" w:cs="Times New Roman"/>
          <w:sz w:val="26"/>
          <w:szCs w:val="26"/>
        </w:rPr>
        <w:pPrChange w:id="6232" w:author="Admin" w:date="2019-06-20T19:48:00Z">
          <w:pPr>
            <w:pStyle w:val="oancuaDanhsach"/>
            <w:numPr>
              <w:numId w:val="31"/>
            </w:numPr>
            <w:ind w:hanging="360"/>
          </w:pPr>
        </w:pPrChange>
      </w:pPr>
    </w:p>
    <w:p w14:paraId="06DE2FD7" w14:textId="146F0A00" w:rsidR="003628DA" w:rsidRDefault="003628DA">
      <w:pPr>
        <w:pStyle w:val="oancuaDanhsach"/>
        <w:rPr>
          <w:ins w:id="6233" w:author="Admin" w:date="2019-06-20T19:51:00Z"/>
          <w:rFonts w:ascii="Times New Roman" w:hAnsi="Times New Roman" w:cs="Times New Roman"/>
          <w:sz w:val="26"/>
          <w:szCs w:val="26"/>
        </w:rPr>
        <w:pPrChange w:id="6234" w:author="Admin" w:date="2019-06-20T19:48:00Z">
          <w:pPr>
            <w:pStyle w:val="oancuaDanhsach"/>
            <w:numPr>
              <w:numId w:val="31"/>
            </w:numPr>
            <w:ind w:hanging="360"/>
          </w:pPr>
        </w:pPrChange>
      </w:pPr>
    </w:p>
    <w:p w14:paraId="1EEF1232" w14:textId="0693F33E" w:rsidR="003628DA" w:rsidRDefault="003628DA">
      <w:pPr>
        <w:pStyle w:val="oancuaDanhsach"/>
        <w:rPr>
          <w:ins w:id="6235" w:author="Admin" w:date="2019-06-20T19:51:00Z"/>
          <w:rFonts w:ascii="Times New Roman" w:hAnsi="Times New Roman" w:cs="Times New Roman"/>
          <w:sz w:val="26"/>
          <w:szCs w:val="26"/>
        </w:rPr>
        <w:pPrChange w:id="6236" w:author="Admin" w:date="2019-06-20T19:48:00Z">
          <w:pPr>
            <w:pStyle w:val="oancuaDanhsach"/>
            <w:numPr>
              <w:numId w:val="31"/>
            </w:numPr>
            <w:ind w:hanging="360"/>
          </w:pPr>
        </w:pPrChange>
      </w:pPr>
    </w:p>
    <w:p w14:paraId="5588EB18" w14:textId="6952C4C6" w:rsidR="003628DA" w:rsidRDefault="003628DA">
      <w:pPr>
        <w:pStyle w:val="oancuaDanhsach"/>
        <w:rPr>
          <w:ins w:id="6237" w:author="Admin" w:date="2019-06-20T19:51:00Z"/>
          <w:rFonts w:ascii="Times New Roman" w:hAnsi="Times New Roman" w:cs="Times New Roman"/>
          <w:sz w:val="26"/>
          <w:szCs w:val="26"/>
        </w:rPr>
        <w:pPrChange w:id="6238" w:author="Admin" w:date="2019-06-20T19:48:00Z">
          <w:pPr>
            <w:pStyle w:val="oancuaDanhsach"/>
            <w:numPr>
              <w:numId w:val="31"/>
            </w:numPr>
            <w:ind w:hanging="360"/>
          </w:pPr>
        </w:pPrChange>
      </w:pPr>
    </w:p>
    <w:p w14:paraId="7C8CA75F" w14:textId="4DD0C644" w:rsidR="003628DA" w:rsidRDefault="003628DA">
      <w:pPr>
        <w:pStyle w:val="oancuaDanhsach"/>
        <w:rPr>
          <w:ins w:id="6239" w:author="Admin" w:date="2019-06-20T19:51:00Z"/>
          <w:rFonts w:ascii="Times New Roman" w:hAnsi="Times New Roman" w:cs="Times New Roman"/>
          <w:sz w:val="26"/>
          <w:szCs w:val="26"/>
        </w:rPr>
        <w:pPrChange w:id="6240" w:author="Admin" w:date="2019-06-20T19:48:00Z">
          <w:pPr>
            <w:pStyle w:val="oancuaDanhsach"/>
            <w:numPr>
              <w:numId w:val="31"/>
            </w:numPr>
            <w:ind w:hanging="360"/>
          </w:pPr>
        </w:pPrChange>
      </w:pPr>
    </w:p>
    <w:p w14:paraId="67743F1A" w14:textId="5FC3633A" w:rsidR="003628DA" w:rsidRDefault="003628DA">
      <w:pPr>
        <w:pStyle w:val="oancuaDanhsach"/>
        <w:rPr>
          <w:ins w:id="6241" w:author="Admin" w:date="2019-06-20T19:51:00Z"/>
          <w:rFonts w:ascii="Times New Roman" w:hAnsi="Times New Roman" w:cs="Times New Roman"/>
          <w:sz w:val="26"/>
          <w:szCs w:val="26"/>
        </w:rPr>
        <w:pPrChange w:id="6242" w:author="Admin" w:date="2019-06-20T19:48:00Z">
          <w:pPr>
            <w:pStyle w:val="oancuaDanhsach"/>
            <w:numPr>
              <w:numId w:val="31"/>
            </w:numPr>
            <w:ind w:hanging="360"/>
          </w:pPr>
        </w:pPrChange>
      </w:pPr>
    </w:p>
    <w:p w14:paraId="6001A960" w14:textId="28204226" w:rsidR="003628DA" w:rsidRDefault="003628DA">
      <w:pPr>
        <w:pStyle w:val="oancuaDanhsach"/>
        <w:rPr>
          <w:ins w:id="6243" w:author="Admin" w:date="2019-06-20T19:51:00Z"/>
          <w:rFonts w:ascii="Times New Roman" w:hAnsi="Times New Roman" w:cs="Times New Roman"/>
          <w:sz w:val="26"/>
          <w:szCs w:val="26"/>
        </w:rPr>
        <w:pPrChange w:id="6244" w:author="Admin" w:date="2019-06-20T19:48:00Z">
          <w:pPr>
            <w:pStyle w:val="oancuaDanhsach"/>
            <w:numPr>
              <w:numId w:val="31"/>
            </w:numPr>
            <w:ind w:hanging="360"/>
          </w:pPr>
        </w:pPrChange>
      </w:pPr>
    </w:p>
    <w:p w14:paraId="031C1B51" w14:textId="3C965D66" w:rsidR="003628DA" w:rsidRDefault="003628DA">
      <w:pPr>
        <w:pStyle w:val="oancuaDanhsach"/>
        <w:rPr>
          <w:ins w:id="6245" w:author="Admin" w:date="2019-06-20T19:55:00Z"/>
          <w:rFonts w:ascii="Times New Roman" w:hAnsi="Times New Roman" w:cs="Times New Roman"/>
          <w:sz w:val="26"/>
          <w:szCs w:val="26"/>
        </w:rPr>
        <w:pPrChange w:id="6246" w:author="Admin" w:date="2019-06-20T19:48:00Z">
          <w:pPr>
            <w:pStyle w:val="oancuaDanhsach"/>
            <w:numPr>
              <w:numId w:val="31"/>
            </w:numPr>
            <w:ind w:hanging="360"/>
          </w:pPr>
        </w:pPrChange>
      </w:pPr>
    </w:p>
    <w:p w14:paraId="74C787C0" w14:textId="650AC0C7" w:rsidR="003628DA" w:rsidRPr="00A706C5" w:rsidRDefault="003628DA" w:rsidP="00A706C5">
      <w:pPr>
        <w:pStyle w:val="oancuaDanhsach"/>
        <w:ind w:left="2160" w:firstLine="720"/>
        <w:rPr>
          <w:ins w:id="6247" w:author="Admin" w:date="2019-06-20T19:57:00Z"/>
          <w:rFonts w:ascii="Times New Roman" w:hAnsi="Times New Roman"/>
          <w:i/>
          <w:iCs/>
          <w:color w:val="44546A" w:themeColor="text2"/>
          <w:sz w:val="26"/>
          <w:szCs w:val="18"/>
          <w:rPrChange w:id="6248" w:author="TRAN THI LY LY" w:date="2019-06-20T23:35:00Z">
            <w:rPr>
              <w:ins w:id="6249" w:author="Admin" w:date="2019-06-20T19:57:00Z"/>
              <w:rFonts w:ascii="Times New Roman" w:hAnsi="Times New Roman" w:cs="Times New Roman"/>
              <w:sz w:val="26"/>
              <w:szCs w:val="26"/>
            </w:rPr>
          </w:rPrChange>
        </w:rPr>
        <w:pPrChange w:id="6250" w:author="TRAN THI LY LY" w:date="2019-06-20T23:35:00Z">
          <w:pPr>
            <w:pStyle w:val="oancuaDanhsach"/>
            <w:numPr>
              <w:numId w:val="31"/>
            </w:numPr>
            <w:ind w:hanging="360"/>
          </w:pPr>
        </w:pPrChange>
      </w:pPr>
      <w:ins w:id="6251" w:author="Admin" w:date="2019-06-20T19:55:00Z">
        <w:r w:rsidRPr="00A706C5">
          <w:rPr>
            <w:rFonts w:ascii="Times New Roman" w:hAnsi="Times New Roman"/>
            <w:i/>
            <w:iCs/>
            <w:color w:val="44546A" w:themeColor="text2"/>
            <w:sz w:val="26"/>
            <w:szCs w:val="18"/>
            <w:rPrChange w:id="6252" w:author="TRAN THI LY LY" w:date="2019-06-20T23:35:00Z">
              <w:rPr>
                <w:rFonts w:ascii="Times New Roman" w:hAnsi="Times New Roman" w:cs="Times New Roman"/>
                <w:sz w:val="26"/>
                <w:szCs w:val="26"/>
              </w:rPr>
            </w:rPrChange>
          </w:rPr>
          <w:t>Hình đánh giá chi tiết từng intent.</w:t>
        </w:r>
      </w:ins>
    </w:p>
    <w:p w14:paraId="68928202" w14:textId="4C6E86F9" w:rsidR="00FE5D9F" w:rsidRDefault="00FE5D9F">
      <w:pPr>
        <w:pStyle w:val="oancuaDanhsach"/>
        <w:numPr>
          <w:ilvl w:val="0"/>
          <w:numId w:val="31"/>
        </w:numPr>
        <w:rPr>
          <w:ins w:id="6253" w:author="Admin" w:date="2019-06-20T19:51:00Z"/>
          <w:rFonts w:ascii="Times New Roman" w:hAnsi="Times New Roman" w:cs="Times New Roman"/>
          <w:sz w:val="26"/>
          <w:szCs w:val="26"/>
        </w:rPr>
      </w:pPr>
      <w:ins w:id="6254" w:author="Admin" w:date="2019-06-20T19:57:00Z">
        <w:r>
          <w:rPr>
            <w:rFonts w:ascii="Times New Roman" w:hAnsi="Times New Roman" w:cs="Times New Roman"/>
            <w:sz w:val="26"/>
            <w:szCs w:val="26"/>
          </w:rPr>
          <w:t>Dựa vào ma trận dự đoán kết quả (Hình 4.35) ta có thể thấy</w:t>
        </w:r>
      </w:ins>
      <w:ins w:id="6255" w:author="Admin" w:date="2019-06-20T19:58:00Z">
        <w:r w:rsidR="00556E79">
          <w:rPr>
            <w:rFonts w:ascii="Times New Roman" w:hAnsi="Times New Roman" w:cs="Times New Roman"/>
            <w:sz w:val="26"/>
            <w:szCs w:val="26"/>
          </w:rPr>
          <w:t>:</w:t>
        </w:r>
        <w:r w:rsidR="00556E79">
          <w:rPr>
            <w:rFonts w:ascii="Times New Roman" w:hAnsi="Times New Roman" w:cs="Times New Roman"/>
            <w:sz w:val="26"/>
            <w:szCs w:val="26"/>
          </w:rPr>
          <w:br/>
          <w:t>+ Chọn intent what_object:</w:t>
        </w:r>
        <w:r>
          <w:rPr>
            <w:rFonts w:ascii="Times New Roman" w:hAnsi="Times New Roman" w:cs="Times New Roman"/>
            <w:sz w:val="26"/>
            <w:szCs w:val="26"/>
          </w:rPr>
          <w:br/>
        </w:r>
      </w:ins>
      <w:ins w:id="6256" w:author="Admin" w:date="2019-06-20T20:07:00Z">
        <w:r w:rsidR="00556E79">
          <w:rPr>
            <w:rFonts w:ascii="Times New Roman" w:hAnsi="Times New Roman" w:cs="Times New Roman"/>
            <w:sz w:val="26"/>
            <w:szCs w:val="26"/>
          </w:rPr>
          <w:t xml:space="preserve">    - </w:t>
        </w:r>
      </w:ins>
      <w:ins w:id="6257" w:author="Admin" w:date="2019-06-20T19:58:00Z">
        <w:r>
          <w:rPr>
            <w:rFonts w:ascii="Times New Roman" w:hAnsi="Times New Roman" w:cs="Times New Roman"/>
            <w:sz w:val="26"/>
            <w:szCs w:val="26"/>
          </w:rPr>
          <w:t>precision(</w:t>
        </w:r>
        <w:r w:rsidR="00556E79">
          <w:rPr>
            <w:rFonts w:ascii="Times New Roman" w:hAnsi="Times New Roman" w:cs="Times New Roman"/>
            <w:sz w:val="26"/>
            <w:szCs w:val="26"/>
          </w:rPr>
          <w:t>what_object</w:t>
        </w:r>
        <w:r>
          <w:rPr>
            <w:rFonts w:ascii="Times New Roman" w:hAnsi="Times New Roman" w:cs="Times New Roman"/>
            <w:sz w:val="26"/>
            <w:szCs w:val="26"/>
          </w:rPr>
          <w:t>)</w:t>
        </w:r>
        <w:r w:rsidR="00556E79">
          <w:rPr>
            <w:rFonts w:ascii="Times New Roman" w:hAnsi="Times New Roman" w:cs="Times New Roman"/>
            <w:sz w:val="26"/>
            <w:szCs w:val="26"/>
          </w:rPr>
          <w:t>: số dự đoán là intent what_object trên tổng số mẫu</w:t>
        </w:r>
      </w:ins>
      <w:ins w:id="6258" w:author="Admin" w:date="2019-06-20T20:10:00Z">
        <w:r w:rsidR="00556E79">
          <w:rPr>
            <w:rFonts w:ascii="Times New Roman" w:hAnsi="Times New Roman" w:cs="Times New Roman"/>
            <w:sz w:val="26"/>
            <w:szCs w:val="26"/>
          </w:rPr>
          <w:t xml:space="preserve"> dự đoán là what_object</w:t>
        </w:r>
      </w:ins>
      <w:ins w:id="6259" w:author="Admin" w:date="2019-06-20T19:58:00Z">
        <w:r w:rsidR="00556E79">
          <w:rPr>
            <w:rFonts w:ascii="Times New Roman" w:hAnsi="Times New Roman" w:cs="Times New Roman"/>
            <w:sz w:val="26"/>
            <w:szCs w:val="26"/>
          </w:rPr>
          <w:t>:</w:t>
        </w:r>
        <w:r w:rsidR="00556E79">
          <w:rPr>
            <w:rFonts w:ascii="Times New Roman" w:hAnsi="Times New Roman" w:cs="Times New Roman"/>
            <w:sz w:val="26"/>
            <w:szCs w:val="26"/>
          </w:rPr>
          <w:br/>
        </w:r>
      </w:ins>
      <w:ins w:id="6260" w:author="Admin" w:date="2019-06-20T20:08:00Z">
        <w:r w:rsidR="00556E79">
          <w:rPr>
            <w:rFonts w:ascii="Times New Roman" w:hAnsi="Times New Roman" w:cs="Times New Roman"/>
            <w:sz w:val="26"/>
            <w:szCs w:val="26"/>
          </w:rPr>
          <w:t xml:space="preserve">      =&gt; pre</w:t>
        </w:r>
      </w:ins>
      <w:ins w:id="6261" w:author="Admin" w:date="2019-06-20T20:13:00Z">
        <w:r w:rsidR="00556E79">
          <w:rPr>
            <w:rFonts w:ascii="Times New Roman" w:hAnsi="Times New Roman" w:cs="Times New Roman"/>
            <w:sz w:val="26"/>
            <w:szCs w:val="26"/>
          </w:rPr>
          <w:t>cision</w:t>
        </w:r>
      </w:ins>
      <w:ins w:id="6262" w:author="Admin" w:date="2019-06-20T20:08:00Z">
        <w:r w:rsidR="00556E79">
          <w:rPr>
            <w:rFonts w:ascii="Times New Roman" w:hAnsi="Times New Roman" w:cs="Times New Roman"/>
            <w:sz w:val="26"/>
            <w:szCs w:val="26"/>
          </w:rPr>
          <w:t>(what_object) = 61/65</w:t>
        </w:r>
      </w:ins>
      <w:ins w:id="6263" w:author="Admin" w:date="2019-06-20T20:11:00Z">
        <w:r w:rsidR="00556E79">
          <w:rPr>
            <w:rFonts w:ascii="Times New Roman" w:hAnsi="Times New Roman" w:cs="Times New Roman"/>
            <w:sz w:val="26"/>
            <w:szCs w:val="26"/>
          </w:rPr>
          <w:t xml:space="preserve"> = 0.95 (vì có 1 phân lớp goodbye</w:t>
        </w:r>
      </w:ins>
      <w:ins w:id="6264" w:author="Admin" w:date="2019-06-20T20:12:00Z">
        <w:r w:rsidR="00556E79">
          <w:rPr>
            <w:rFonts w:ascii="Times New Roman" w:hAnsi="Times New Roman" w:cs="Times New Roman"/>
            <w:sz w:val="26"/>
            <w:szCs w:val="26"/>
          </w:rPr>
          <w:t>, 2 phân lớp choose_process sai nằm ở cột ask_object nên tổng số mẫu của what_object là 65</w:t>
        </w:r>
      </w:ins>
      <w:ins w:id="6265" w:author="Admin" w:date="2019-06-20T20:11:00Z">
        <w:r w:rsidR="00556E79">
          <w:rPr>
            <w:rFonts w:ascii="Times New Roman" w:hAnsi="Times New Roman" w:cs="Times New Roman"/>
            <w:sz w:val="26"/>
            <w:szCs w:val="26"/>
          </w:rPr>
          <w:t>)</w:t>
        </w:r>
      </w:ins>
      <w:ins w:id="6266" w:author="Admin" w:date="2019-06-20T20:12:00Z">
        <w:r w:rsidR="00556E79">
          <w:rPr>
            <w:rFonts w:ascii="Times New Roman" w:hAnsi="Times New Roman" w:cs="Times New Roman"/>
            <w:sz w:val="26"/>
            <w:szCs w:val="26"/>
          </w:rPr>
          <w:br/>
          <w:t xml:space="preserve">     </w:t>
        </w:r>
      </w:ins>
      <w:ins w:id="6267" w:author="Admin" w:date="2019-06-20T20:13:00Z">
        <w:r w:rsidR="00556E79">
          <w:rPr>
            <w:rFonts w:ascii="Times New Roman" w:hAnsi="Times New Roman" w:cs="Times New Roman"/>
            <w:sz w:val="26"/>
            <w:szCs w:val="26"/>
          </w:rPr>
          <w:t xml:space="preserve"> </w:t>
        </w:r>
      </w:ins>
      <w:ins w:id="6268" w:author="Admin" w:date="2019-06-20T20:12:00Z">
        <w:r w:rsidR="00556E79">
          <w:rPr>
            <w:rFonts w:ascii="Times New Roman" w:hAnsi="Times New Roman" w:cs="Times New Roman"/>
            <w:sz w:val="26"/>
            <w:szCs w:val="26"/>
          </w:rPr>
          <w:t>-</w:t>
        </w:r>
      </w:ins>
      <w:ins w:id="6269" w:author="Admin" w:date="2019-06-20T20:13:00Z">
        <w:r w:rsidR="00556E79">
          <w:rPr>
            <w:rFonts w:ascii="Times New Roman" w:hAnsi="Times New Roman" w:cs="Times New Roman"/>
            <w:sz w:val="26"/>
            <w:szCs w:val="26"/>
          </w:rPr>
          <w:t xml:space="preserve"> recall(what_object): tổng số mẫu đúng là đúng trong số các mẫu test.</w:t>
        </w:r>
        <w:r w:rsidR="00556E79">
          <w:rPr>
            <w:rFonts w:ascii="Times New Roman" w:hAnsi="Times New Roman" w:cs="Times New Roman"/>
            <w:sz w:val="26"/>
            <w:szCs w:val="26"/>
          </w:rPr>
          <w:br/>
          <w:t xml:space="preserve">      =&gt; recall(what_object) = 61/62 = 0.98 (</w:t>
        </w:r>
      </w:ins>
      <w:ins w:id="6270" w:author="Admin" w:date="2019-06-20T20:14:00Z">
        <w:r w:rsidR="00556E79">
          <w:rPr>
            <w:rFonts w:ascii="Times New Roman" w:hAnsi="Times New Roman" w:cs="Times New Roman"/>
            <w:sz w:val="26"/>
            <w:szCs w:val="26"/>
          </w:rPr>
          <w:t>ta có 62 mẫu test, trong đó có 61 mẫu chính xác</w:t>
        </w:r>
      </w:ins>
      <w:ins w:id="6271" w:author="Admin" w:date="2019-06-20T20:13:00Z">
        <w:r w:rsidR="00556E79">
          <w:rPr>
            <w:rFonts w:ascii="Times New Roman" w:hAnsi="Times New Roman" w:cs="Times New Roman"/>
            <w:sz w:val="26"/>
            <w:szCs w:val="26"/>
          </w:rPr>
          <w:t>)</w:t>
        </w:r>
      </w:ins>
      <w:ins w:id="6272" w:author="Admin" w:date="2019-06-20T20:14:00Z">
        <w:r w:rsidR="00556E79">
          <w:rPr>
            <w:rFonts w:ascii="Times New Roman" w:hAnsi="Times New Roman" w:cs="Times New Roman"/>
            <w:sz w:val="26"/>
            <w:szCs w:val="26"/>
          </w:rPr>
          <w:t>.</w:t>
        </w:r>
        <w:r w:rsidR="00556E79">
          <w:rPr>
            <w:rFonts w:ascii="Times New Roman" w:hAnsi="Times New Roman" w:cs="Times New Roman"/>
            <w:sz w:val="26"/>
            <w:szCs w:val="26"/>
          </w:rPr>
          <w:br/>
          <w:t xml:space="preserve">      - F1-score = 2*0.98*0.95/ (</w:t>
        </w:r>
      </w:ins>
      <w:ins w:id="6273" w:author="Admin" w:date="2019-06-20T20:15:00Z">
        <w:r w:rsidR="00556E79">
          <w:rPr>
            <w:rFonts w:ascii="Times New Roman" w:hAnsi="Times New Roman" w:cs="Times New Roman"/>
            <w:sz w:val="26"/>
            <w:szCs w:val="26"/>
          </w:rPr>
          <w:t>0.98+0.95</w:t>
        </w:r>
      </w:ins>
      <w:ins w:id="6274" w:author="Admin" w:date="2019-06-20T20:14:00Z">
        <w:r w:rsidR="00556E79">
          <w:rPr>
            <w:rFonts w:ascii="Times New Roman" w:hAnsi="Times New Roman" w:cs="Times New Roman"/>
            <w:sz w:val="26"/>
            <w:szCs w:val="26"/>
          </w:rPr>
          <w:t>)</w:t>
        </w:r>
      </w:ins>
      <w:ins w:id="6275" w:author="Admin" w:date="2019-06-20T20:15:00Z">
        <w:r w:rsidR="00556E79">
          <w:rPr>
            <w:rFonts w:ascii="Times New Roman" w:hAnsi="Times New Roman" w:cs="Times New Roman"/>
            <w:sz w:val="26"/>
            <w:szCs w:val="26"/>
          </w:rPr>
          <w:t xml:space="preserve"> = 0.97</w:t>
        </w:r>
      </w:ins>
      <w:ins w:id="6276" w:author="Admin" w:date="2019-06-20T20:13:00Z">
        <w:r w:rsidR="00556E79">
          <w:rPr>
            <w:rFonts w:ascii="Times New Roman" w:hAnsi="Times New Roman" w:cs="Times New Roman"/>
            <w:sz w:val="26"/>
            <w:szCs w:val="26"/>
          </w:rPr>
          <w:t xml:space="preserve"> </w:t>
        </w:r>
      </w:ins>
      <w:ins w:id="6277" w:author="Admin" w:date="2019-06-20T19:58:00Z">
        <w:r>
          <w:rPr>
            <w:rFonts w:ascii="Times New Roman" w:hAnsi="Times New Roman" w:cs="Times New Roman"/>
            <w:sz w:val="26"/>
            <w:szCs w:val="26"/>
          </w:rPr>
          <w:t xml:space="preserve"> </w:t>
        </w:r>
      </w:ins>
    </w:p>
    <w:p w14:paraId="17776E5E" w14:textId="61BC23F8" w:rsidR="003628DA" w:rsidRPr="00D97C26" w:rsidRDefault="003628DA">
      <w:pPr>
        <w:pStyle w:val="oancuaDanhsach"/>
        <w:rPr>
          <w:ins w:id="6278" w:author="TRAN THI LY LY" w:date="2019-06-15T11:51:00Z"/>
          <w:rFonts w:ascii="Times New Roman" w:hAnsi="Times New Roman" w:cs="Times New Roman"/>
          <w:sz w:val="26"/>
          <w:szCs w:val="26"/>
        </w:rPr>
        <w:pPrChange w:id="6279" w:author="Admin" w:date="2019-06-20T19:48:00Z">
          <w:pPr>
            <w:pStyle w:val="oancuaDanhsach"/>
            <w:numPr>
              <w:numId w:val="31"/>
            </w:numPr>
            <w:ind w:hanging="360"/>
          </w:pPr>
        </w:pPrChange>
      </w:pPr>
    </w:p>
    <w:p w14:paraId="50176562" w14:textId="7AB30877" w:rsidR="00653FDB" w:rsidRPr="00D97C26" w:rsidDel="003628DA" w:rsidRDefault="00A706C5" w:rsidP="00653FDB">
      <w:pPr>
        <w:rPr>
          <w:ins w:id="6280" w:author="TRAN THI LY LY" w:date="2019-06-15T11:51:00Z"/>
          <w:del w:id="6281" w:author="Admin" w:date="2019-06-20T19:56:00Z"/>
          <w:rFonts w:ascii="Times New Roman" w:hAnsi="Times New Roman" w:cs="Times New Roman"/>
          <w:sz w:val="26"/>
          <w:szCs w:val="26"/>
        </w:rPr>
      </w:pPr>
      <w:ins w:id="6282" w:author="Admin" w:date="2019-06-20T19:52:00Z">
        <w:r>
          <w:rPr>
            <w:noProof/>
          </w:rPr>
          <w:lastRenderedPageBreak/>
          <mc:AlternateContent>
            <mc:Choice Requires="wps">
              <w:drawing>
                <wp:anchor distT="0" distB="0" distL="114300" distR="114300" simplePos="0" relativeHeight="251908096" behindDoc="0" locked="0" layoutInCell="1" allowOverlap="1" wp14:anchorId="008282A0" wp14:editId="6EB930A6">
                  <wp:simplePos x="0" y="0"/>
                  <wp:positionH relativeFrom="margin">
                    <wp:align>right</wp:align>
                  </wp:positionH>
                  <wp:positionV relativeFrom="paragraph">
                    <wp:posOffset>3744595</wp:posOffset>
                  </wp:positionV>
                  <wp:extent cx="5715000" cy="590550"/>
                  <wp:effectExtent l="0" t="0" r="0" b="0"/>
                  <wp:wrapTopAndBottom/>
                  <wp:docPr id="244" name="Hộp Văn bản 266"/>
                  <wp:cNvGraphicFramePr/>
                  <a:graphic xmlns:a="http://schemas.openxmlformats.org/drawingml/2006/main">
                    <a:graphicData uri="http://schemas.microsoft.com/office/word/2010/wordprocessingShape">
                      <wps:wsp>
                        <wps:cNvSpPr txBox="1"/>
                        <wps:spPr>
                          <a:xfrm>
                            <a:off x="0" y="0"/>
                            <a:ext cx="5715000" cy="590550"/>
                          </a:xfrm>
                          <a:prstGeom prst="rect">
                            <a:avLst/>
                          </a:prstGeom>
                          <a:solidFill>
                            <a:prstClr val="white"/>
                          </a:solidFill>
                          <a:ln>
                            <a:noFill/>
                          </a:ln>
                        </wps:spPr>
                        <wps:txbx>
                          <w:txbxContent>
                            <w:p w14:paraId="7A472E49" w14:textId="77777777" w:rsidR="009E4E78" w:rsidRPr="001F059E" w:rsidRDefault="009E4E78">
                              <w:pPr>
                                <w:pStyle w:val="Chuthich"/>
                                <w:rPr>
                                  <w:rFonts w:cs="Times New Roman"/>
                                  <w:szCs w:val="26"/>
                                </w:rPr>
                                <w:pPrChange w:id="6283" w:author="TRAN THI LY LY" w:date="2019-06-15T12:57:00Z">
                                  <w:pPr/>
                                </w:pPrChange>
                              </w:pPr>
                              <w:ins w:id="6284" w:author="TRAN THI LY LY" w:date="2019-06-15T12:57:00Z">
                                <w:r>
                                  <w:t xml:space="preserve">Hình 4. </w:t>
                                </w:r>
                              </w:ins>
                              <w:ins w:id="6285" w:author="TRAN THI LY LY" w:date="2019-06-16T00:47:00Z">
                                <w:r>
                                  <w:t xml:space="preserve">36 </w:t>
                                </w:r>
                              </w:ins>
                              <w:ins w:id="6286" w:author="TRAN THI LY LY" w:date="2019-06-15T12:57:00Z">
                                <w:r>
                                  <w:t>Biểu đồ phân phối k</w:t>
                                </w:r>
                              </w:ins>
                              <w:ins w:id="6287" w:author="TRAN THI LY LY" w:date="2019-06-15T12:58:00Z">
                                <w:r>
                                  <w:t>ết quả độ chính xác dự đoán đúng /sai tensorflow_embedding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282A0" id="Hộp Văn bản 266" o:spid="_x0000_s1083" type="#_x0000_t202" style="position:absolute;margin-left:398.8pt;margin-top:294.85pt;width:450pt;height:46.5pt;z-index:251908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" stroked="f">
                  <v:textbox inset="0,0,0,0">
                    <w:txbxContent>
                      <w:p w14:paraId="7A472E49" w14:textId="77777777" w:rsidR="009E4E78" w:rsidRPr="001F059E" w:rsidRDefault="009E4E78">
                        <w:pPr>
                          <w:pStyle w:val="Chuthich"/>
                          <w:rPr>
                            <w:rFonts w:cs="Times New Roman"/>
                            <w:szCs w:val="26"/>
                          </w:rPr>
                          <w:pPrChange w:id="6288" w:author="TRAN THI LY LY" w:date="2019-06-15T12:57:00Z">
                            <w:pPr/>
                          </w:pPrChange>
                        </w:pPr>
                        <w:ins w:id="6289" w:author="TRAN THI LY LY" w:date="2019-06-15T12:57:00Z">
                          <w:r>
                            <w:t xml:space="preserve">Hình 4. </w:t>
                          </w:r>
                        </w:ins>
                        <w:ins w:id="6290" w:author="TRAN THI LY LY" w:date="2019-06-16T00:47:00Z">
                          <w:r>
                            <w:t xml:space="preserve">36 </w:t>
                          </w:r>
                        </w:ins>
                        <w:ins w:id="6291" w:author="TRAN THI LY LY" w:date="2019-06-15T12:57:00Z">
                          <w:r>
                            <w:t>Biểu đồ phân phối k</w:t>
                          </w:r>
                        </w:ins>
                        <w:ins w:id="6292" w:author="TRAN THI LY LY" w:date="2019-06-15T12:58:00Z">
                          <w:r>
                            <w:t>ết quả độ chính xác dự đoán đúng /sai tensorflow_embedding</w:t>
                          </w:r>
                        </w:ins>
                      </w:p>
                    </w:txbxContent>
                  </v:textbox>
                  <w10:wrap type="topAndBottom" anchorx="margin"/>
                </v:shape>
              </w:pict>
            </mc:Fallback>
          </mc:AlternateContent>
        </w:r>
      </w:ins>
      <w:ins w:id="6293" w:author="Admin" w:date="2019-06-20T19:51:00Z">
        <w:r>
          <w:rPr>
            <w:noProof/>
          </w:rPr>
          <w:pict w14:anchorId="7E158B27">
            <v:shape id="_x0000_s1034" type="#_x0000_t75" style="position:absolute;margin-left:11.25pt;margin-top:13.5pt;width:416.25pt;height:270.75pt;z-index:251906048;mso-position-horizontal-relative:text;mso-position-vertical-relative:text;mso-width-relative:page;mso-height-relative:page">
              <v:imagedata r:id="rId98" o:title="HISTOGRAM"/>
              <w10:wrap type="square"/>
            </v:shape>
          </w:pict>
        </w:r>
      </w:ins>
      <w:ins w:id="6294" w:author="TRAN THI LY LY" w:date="2019-06-15T12:56:00Z">
        <w:del w:id="6295" w:author="Admin" w:date="2019-06-20T19:51:00Z">
          <w:r w:rsidR="00CF623B" w:rsidDel="003628DA">
            <w:rPr>
              <w:noProof/>
            </w:rPr>
            <mc:AlternateContent>
              <mc:Choice Requires="wps">
                <w:drawing>
                  <wp:anchor distT="0" distB="0" distL="114300" distR="114300" simplePos="0" relativeHeight="251849728" behindDoc="0" locked="0" layoutInCell="1" allowOverlap="1" wp14:anchorId="23947BCA" wp14:editId="34FDD539">
                    <wp:simplePos x="0" y="0"/>
                    <wp:positionH relativeFrom="column">
                      <wp:posOffset>-333375</wp:posOffset>
                    </wp:positionH>
                    <wp:positionV relativeFrom="paragraph">
                      <wp:posOffset>2862580</wp:posOffset>
                    </wp:positionV>
                    <wp:extent cx="5715000" cy="306705"/>
                    <wp:effectExtent l="0" t="0" r="0" b="0"/>
                    <wp:wrapSquare wrapText="bothSides"/>
                    <wp:docPr id="265" name="Hộp Văn bản 265"/>
                    <wp:cNvGraphicFramePr/>
                    <a:graphic xmlns:a="http://schemas.openxmlformats.org/drawingml/2006/main">
                      <a:graphicData uri="http://schemas.microsoft.com/office/word/2010/wordprocessingShape">
                        <wps:wsp>
                          <wps:cNvSpPr txBox="1"/>
                          <wps:spPr>
                            <a:xfrm>
                              <a:off x="0" y="0"/>
                              <a:ext cx="5715000" cy="306705"/>
                            </a:xfrm>
                            <a:prstGeom prst="rect">
                              <a:avLst/>
                            </a:prstGeom>
                            <a:solidFill>
                              <a:prstClr val="white"/>
                            </a:solidFill>
                            <a:ln>
                              <a:noFill/>
                            </a:ln>
                          </wps:spPr>
                          <wps:txbx>
                            <w:txbxContent>
                              <w:p w14:paraId="2E2DA4FF" w14:textId="2E0DA614" w:rsidR="009E4E78" w:rsidRPr="00457BD5" w:rsidRDefault="009E4E78">
                                <w:pPr>
                                  <w:pStyle w:val="Chuthich"/>
                                  <w:rPr>
                                    <w:rFonts w:cs="Times New Roman"/>
                                    <w:noProof/>
                                    <w:szCs w:val="26"/>
                                  </w:rPr>
                                  <w:pPrChange w:id="6296" w:author="TRAN THI LY LY" w:date="2019-06-15T12:56:00Z">
                                    <w:pPr/>
                                  </w:pPrChange>
                                </w:pPr>
                                <w:bookmarkStart w:id="6297" w:name="_Toc11537429"/>
                                <w:ins w:id="6298" w:author="TRAN THI LY LY" w:date="2019-06-15T12:56:00Z">
                                  <w:r>
                                    <w:t xml:space="preserve">Hình 4. </w:t>
                                  </w:r>
                                </w:ins>
                                <w:ins w:id="6299" w:author="TRAN THI LY LY" w:date="2019-06-16T00:41:00Z">
                                  <w:r>
                                    <w:t>3</w:t>
                                  </w:r>
                                </w:ins>
                                <w:ins w:id="6300" w:author="TRAN THI LY LY" w:date="2019-06-16T00:47:00Z">
                                  <w:r>
                                    <w:t>5</w:t>
                                  </w:r>
                                </w:ins>
                                <w:ins w:id="6301" w:author="TRAN THI LY LY" w:date="2019-06-16T00:41:00Z">
                                  <w:r>
                                    <w:t xml:space="preserve"> </w:t>
                                  </w:r>
                                </w:ins>
                                <w:ins w:id="6302" w:author="TRAN THI LY LY" w:date="2019-06-15T12:56:00Z">
                                  <w:r w:rsidRPr="00CD3660">
                                    <w:t>Ma trận kết quả dự đoán với từng ý định người dùng</w:t>
                                  </w:r>
                                </w:ins>
                                <w:bookmarkEnd w:id="6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47BCA" id="_x0000_s1084" type="#_x0000_t202" style="position:absolute;margin-left:-26.25pt;margin-top:225.4pt;width:450pt;height:24.1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" stroked="f">
                    <v:textbox inset="0,0,0,0">
                      <w:txbxContent>
                        <w:p w14:paraId="2E2DA4FF" w14:textId="2E0DA614" w:rsidR="009E4E78" w:rsidRPr="00457BD5" w:rsidRDefault="009E4E78">
                          <w:pPr>
                            <w:pStyle w:val="Chuthich"/>
                            <w:rPr>
                              <w:rFonts w:cs="Times New Roman"/>
                              <w:noProof/>
                              <w:szCs w:val="26"/>
                            </w:rPr>
                            <w:pPrChange w:id="6303" w:author="TRAN THI LY LY" w:date="2019-06-15T12:56:00Z">
                              <w:pPr/>
                            </w:pPrChange>
                          </w:pPr>
                          <w:bookmarkStart w:id="6304" w:name="_Toc11537429"/>
                          <w:ins w:id="6305" w:author="TRAN THI LY LY" w:date="2019-06-15T12:56:00Z">
                            <w:r>
                              <w:t xml:space="preserve">Hình 4. </w:t>
                            </w:r>
                          </w:ins>
                          <w:ins w:id="6306" w:author="TRAN THI LY LY" w:date="2019-06-16T00:41:00Z">
                            <w:r>
                              <w:t>3</w:t>
                            </w:r>
                          </w:ins>
                          <w:ins w:id="6307" w:author="TRAN THI LY LY" w:date="2019-06-16T00:47:00Z">
                            <w:r>
                              <w:t>5</w:t>
                            </w:r>
                          </w:ins>
                          <w:ins w:id="6308" w:author="TRAN THI LY LY" w:date="2019-06-16T00:41:00Z">
                            <w:r>
                              <w:t xml:space="preserve"> </w:t>
                            </w:r>
                          </w:ins>
                          <w:ins w:id="6309" w:author="TRAN THI LY LY" w:date="2019-06-15T12:56:00Z">
                            <w:r w:rsidRPr="00CD3660">
                              <w:t>Ma trận kết quả dự đoán với từng ý định người dùng</w:t>
                            </w:r>
                          </w:ins>
                          <w:bookmarkEnd w:id="6304"/>
                        </w:p>
                      </w:txbxContent>
                    </v:textbox>
                    <w10:wrap type="square"/>
                  </v:shape>
                </w:pict>
              </mc:Fallback>
            </mc:AlternateContent>
          </w:r>
        </w:del>
      </w:ins>
      <w:commentRangeStart w:id="6310"/>
      <w:ins w:id="6311" w:author="TRAN THI LY LY" w:date="2019-06-15T11:51:00Z">
        <w:del w:id="6312" w:author="Admin" w:date="2019-06-20T19:49:00Z">
          <w:r w:rsidR="00653FDB" w:rsidRPr="00D97C26" w:rsidDel="003628DA">
            <w:rPr>
              <w:rFonts w:ascii="Times New Roman" w:hAnsi="Times New Roman" w:cs="Times New Roman"/>
              <w:noProof/>
              <w:sz w:val="26"/>
              <w:szCs w:val="26"/>
            </w:rPr>
            <w:drawing>
              <wp:anchor distT="0" distB="0" distL="114300" distR="114300" simplePos="0" relativeHeight="251841536" behindDoc="0" locked="0" layoutInCell="1" allowOverlap="1" wp14:anchorId="3A0052A1" wp14:editId="40181ECF">
                <wp:simplePos x="0" y="0"/>
                <wp:positionH relativeFrom="column">
                  <wp:posOffset>37465</wp:posOffset>
                </wp:positionH>
                <wp:positionV relativeFrom="paragraph">
                  <wp:posOffset>187960</wp:posOffset>
                </wp:positionV>
                <wp:extent cx="5715000" cy="2809875"/>
                <wp:effectExtent l="0" t="0" r="0" b="9525"/>
                <wp:wrapSquare wrapText="bothSides"/>
                <wp:docPr id="260" name="Hình ảnh 26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pic:spPr>
                    </pic:pic>
                  </a:graphicData>
                </a:graphic>
                <wp14:sizeRelH relativeFrom="page">
                  <wp14:pctWidth>0</wp14:pctWidth>
                </wp14:sizeRelH>
                <wp14:sizeRelV relativeFrom="page">
                  <wp14:pctHeight>0</wp14:pctHeight>
                </wp14:sizeRelV>
              </wp:anchor>
            </w:drawing>
          </w:r>
        </w:del>
      </w:ins>
      <w:commentRangeEnd w:id="6310"/>
      <w:r w:rsidR="000D47E1">
        <w:rPr>
          <w:rStyle w:val="ThamchiuChuthich"/>
        </w:rPr>
        <w:commentReference w:id="6310"/>
      </w:r>
      <w:ins w:id="6313" w:author="TRAN THI LY LY" w:date="2019-06-15T12:57:00Z">
        <w:del w:id="6314" w:author="Admin" w:date="2019-06-20T19:52:00Z">
          <w:r w:rsidR="00CF623B" w:rsidDel="003628DA">
            <w:rPr>
              <w:noProof/>
            </w:rPr>
            <mc:AlternateContent>
              <mc:Choice Requires="wps">
                <w:drawing>
                  <wp:anchor distT="0" distB="0" distL="114300" distR="114300" simplePos="0" relativeHeight="251851776" behindDoc="0" locked="0" layoutInCell="1" allowOverlap="1" wp14:anchorId="4B03B3BD" wp14:editId="270D40C9">
                    <wp:simplePos x="0" y="0"/>
                    <wp:positionH relativeFrom="column">
                      <wp:posOffset>76200</wp:posOffset>
                    </wp:positionH>
                    <wp:positionV relativeFrom="paragraph">
                      <wp:posOffset>3387725</wp:posOffset>
                    </wp:positionV>
                    <wp:extent cx="5715000" cy="635"/>
                    <wp:effectExtent l="0" t="0" r="0" b="0"/>
                    <wp:wrapTopAndBottom/>
                    <wp:docPr id="266" name="Hộp Văn bản 26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07F16D8" w14:textId="6A35DF73" w:rsidR="009E4E78" w:rsidRPr="001F059E" w:rsidRDefault="009E4E78">
                                <w:pPr>
                                  <w:pStyle w:val="Chuthich"/>
                                  <w:rPr>
                                    <w:rFonts w:cs="Times New Roman"/>
                                    <w:szCs w:val="26"/>
                                  </w:rPr>
                                  <w:pPrChange w:id="6315" w:author="TRAN THI LY LY" w:date="2019-06-15T12:57:00Z">
                                    <w:pPr/>
                                  </w:pPrChange>
                                </w:pPr>
                                <w:bookmarkStart w:id="6316" w:name="_Toc11537430"/>
                                <w:ins w:id="6317" w:author="TRAN THI LY LY" w:date="2019-06-15T12:57:00Z">
                                  <w:r>
                                    <w:t xml:space="preserve">Hình 4. </w:t>
                                  </w:r>
                                </w:ins>
                                <w:ins w:id="6318" w:author="TRAN THI LY LY" w:date="2019-06-16T00:47:00Z">
                                  <w:r>
                                    <w:t xml:space="preserve">36 </w:t>
                                  </w:r>
                                </w:ins>
                                <w:ins w:id="6319" w:author="TRAN THI LY LY" w:date="2019-06-15T12:57:00Z">
                                  <w:r>
                                    <w:t>Biểu đồ phân phối k</w:t>
                                  </w:r>
                                </w:ins>
                                <w:ins w:id="6320" w:author="TRAN THI LY LY" w:date="2019-06-15T12:58:00Z">
                                  <w:r>
                                    <w:t>ết quả độ chính xác dự đoán đúng /sai tensorflow_embedding</w:t>
                                  </w:r>
                                </w:ins>
                                <w:bookmarkEnd w:id="6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B3BD" id="_x0000_s1085" type="#_x0000_t202" style="position:absolute;margin-left:6pt;margin-top:266.75pt;width:450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" stroked="f">
                    <v:textbox style="mso-fit-shape-to-text:t" inset="0,0,0,0">
                      <w:txbxContent>
                        <w:p w14:paraId="207F16D8" w14:textId="6A35DF73" w:rsidR="009E4E78" w:rsidRPr="001F059E" w:rsidRDefault="009E4E78">
                          <w:pPr>
                            <w:pStyle w:val="Chuthich"/>
                            <w:rPr>
                              <w:rFonts w:cs="Times New Roman"/>
                              <w:szCs w:val="26"/>
                            </w:rPr>
                            <w:pPrChange w:id="6321" w:author="TRAN THI LY LY" w:date="2019-06-15T12:57:00Z">
                              <w:pPr/>
                            </w:pPrChange>
                          </w:pPr>
                          <w:bookmarkStart w:id="6322" w:name="_Toc11537430"/>
                          <w:ins w:id="6323" w:author="TRAN THI LY LY" w:date="2019-06-15T12:57:00Z">
                            <w:r>
                              <w:t xml:space="preserve">Hình 4. </w:t>
                            </w:r>
                          </w:ins>
                          <w:ins w:id="6324" w:author="TRAN THI LY LY" w:date="2019-06-16T00:47:00Z">
                            <w:r>
                              <w:t xml:space="preserve">36 </w:t>
                            </w:r>
                          </w:ins>
                          <w:ins w:id="6325" w:author="TRAN THI LY LY" w:date="2019-06-15T12:57:00Z">
                            <w:r>
                              <w:t>Biểu đồ phân phối k</w:t>
                            </w:r>
                          </w:ins>
                          <w:ins w:id="6326" w:author="TRAN THI LY LY" w:date="2019-06-15T12:58:00Z">
                            <w:r>
                              <w:t>ết quả độ chính xác dự đoán đúng /sai tensorflow_embedding</w:t>
                            </w:r>
                          </w:ins>
                          <w:bookmarkEnd w:id="6322"/>
                        </w:p>
                      </w:txbxContent>
                    </v:textbox>
                    <w10:wrap type="topAndBottom"/>
                  </v:shape>
                </w:pict>
              </mc:Fallback>
            </mc:AlternateContent>
          </w:r>
        </w:del>
      </w:ins>
      <w:commentRangeStart w:id="6327"/>
      <w:ins w:id="6328" w:author="TRAN THI LY LY" w:date="2019-06-15T11:51:00Z">
        <w:del w:id="6329" w:author="Admin" w:date="2019-06-20T19:52:00Z">
          <w:r w:rsidR="00653FDB" w:rsidRPr="00D97C26" w:rsidDel="003628DA">
            <w:rPr>
              <w:rFonts w:ascii="Times New Roman" w:hAnsi="Times New Roman" w:cs="Times New Roman"/>
              <w:noProof/>
              <w:sz w:val="26"/>
              <w:szCs w:val="26"/>
            </w:rPr>
            <w:drawing>
              <wp:anchor distT="0" distB="0" distL="114300" distR="114300" simplePos="0" relativeHeight="251842560" behindDoc="0" locked="0" layoutInCell="1" allowOverlap="1" wp14:anchorId="396EC035" wp14:editId="68CF5845">
                <wp:simplePos x="0" y="0"/>
                <wp:positionH relativeFrom="column">
                  <wp:posOffset>0</wp:posOffset>
                </wp:positionH>
                <wp:positionV relativeFrom="paragraph">
                  <wp:posOffset>63500</wp:posOffset>
                </wp:positionV>
                <wp:extent cx="5715000" cy="2809875"/>
                <wp:effectExtent l="0" t="0" r="0" b="9525"/>
                <wp:wrapTopAndBottom/>
                <wp:docPr id="259" name="Hình ảnh 259" descr="Figur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_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pic:spPr>
                    </pic:pic>
                  </a:graphicData>
                </a:graphic>
                <wp14:sizeRelH relativeFrom="page">
                  <wp14:pctWidth>0</wp14:pctWidth>
                </wp14:sizeRelH>
                <wp14:sizeRelV relativeFrom="page">
                  <wp14:pctHeight>0</wp14:pctHeight>
                </wp14:sizeRelV>
              </wp:anchor>
            </w:drawing>
          </w:r>
        </w:del>
      </w:ins>
      <w:commentRangeEnd w:id="6327"/>
      <w:r w:rsidR="000D47E1">
        <w:rPr>
          <w:rStyle w:val="ThamchiuChuthich"/>
        </w:rPr>
        <w:commentReference w:id="6327"/>
      </w:r>
    </w:p>
    <w:p w14:paraId="2C9950EC" w14:textId="77777777" w:rsidR="00653FDB" w:rsidRPr="00D97C26" w:rsidDel="003628DA" w:rsidRDefault="00653FDB" w:rsidP="00653FDB">
      <w:pPr>
        <w:rPr>
          <w:ins w:id="6330" w:author="TRAN THI LY LY" w:date="2019-06-15T11:51:00Z"/>
          <w:del w:id="6331" w:author="Admin" w:date="2019-06-20T19:56:00Z"/>
          <w:rFonts w:ascii="Times New Roman" w:hAnsi="Times New Roman" w:cs="Times New Roman"/>
          <w:sz w:val="26"/>
          <w:szCs w:val="26"/>
        </w:rPr>
      </w:pPr>
    </w:p>
    <w:p w14:paraId="2041BE52" w14:textId="77777777" w:rsidR="00A706C5" w:rsidRDefault="00A706C5" w:rsidP="00653FDB">
      <w:pPr>
        <w:rPr>
          <w:ins w:id="6332" w:author="TRAN THI LY LY" w:date="2019-06-20T23:36:00Z"/>
          <w:rFonts w:ascii="Times New Roman" w:hAnsi="Times New Roman" w:cs="Times New Roman"/>
          <w:sz w:val="26"/>
          <w:szCs w:val="26"/>
        </w:rPr>
      </w:pPr>
    </w:p>
    <w:p w14:paraId="041BF3CD" w14:textId="43FB7198" w:rsidR="00653FDB" w:rsidRPr="00D97C26" w:rsidRDefault="00653FDB" w:rsidP="00653FDB">
      <w:pPr>
        <w:rPr>
          <w:ins w:id="6333" w:author="TRAN THI LY LY" w:date="2019-06-15T11:51:00Z"/>
          <w:rFonts w:ascii="Times New Roman" w:hAnsi="Times New Roman" w:cs="Times New Roman"/>
          <w:sz w:val="26"/>
          <w:szCs w:val="26"/>
        </w:rPr>
      </w:pPr>
      <w:ins w:id="6334" w:author="TRAN THI LY LY" w:date="2019-06-15T11:51:00Z">
        <w:r w:rsidRPr="00D97C26">
          <w:rPr>
            <w:rFonts w:ascii="Times New Roman" w:hAnsi="Times New Roman" w:cs="Times New Roman"/>
            <w:sz w:val="26"/>
            <w:szCs w:val="26"/>
          </w:rPr>
          <w:t xml:space="preserve">2/ </w:t>
        </w:r>
      </w:ins>
      <w:ins w:id="6335" w:author="TRAN THI LY LY" w:date="2019-06-15T13:01:00Z">
        <w:r w:rsidR="00567596">
          <w:rPr>
            <w:rFonts w:ascii="Times New Roman" w:hAnsi="Times New Roman" w:cs="Times New Roman"/>
            <w:sz w:val="26"/>
            <w:szCs w:val="26"/>
          </w:rPr>
          <w:t>Đ</w:t>
        </w:r>
      </w:ins>
      <w:ins w:id="6336" w:author="TRAN THI LY LY" w:date="2019-06-15T11:51:00Z">
        <w:r w:rsidRPr="00D97C26">
          <w:rPr>
            <w:rFonts w:ascii="Times New Roman" w:hAnsi="Times New Roman" w:cs="Times New Roman"/>
            <w:sz w:val="26"/>
            <w:szCs w:val="26"/>
          </w:rPr>
          <w:t>ánh giá entity extraction (ner_crf):</w:t>
        </w:r>
      </w:ins>
    </w:p>
    <w:p w14:paraId="3F64A4A3" w14:textId="77777777" w:rsidR="00653FDB" w:rsidRPr="00D97C26" w:rsidRDefault="00653FDB" w:rsidP="00653FDB">
      <w:pPr>
        <w:pStyle w:val="oancuaDanhsach"/>
        <w:numPr>
          <w:ilvl w:val="0"/>
          <w:numId w:val="31"/>
        </w:numPr>
        <w:rPr>
          <w:ins w:id="6337" w:author="TRAN THI LY LY" w:date="2019-06-15T11:51:00Z"/>
          <w:rFonts w:ascii="Times New Roman" w:hAnsi="Times New Roman" w:cs="Times New Roman"/>
          <w:sz w:val="26"/>
          <w:szCs w:val="26"/>
        </w:rPr>
      </w:pPr>
      <w:ins w:id="6338" w:author="TRAN THI LY LY" w:date="2019-06-15T11:51:00Z">
        <w:r w:rsidRPr="00D97C26">
          <w:rPr>
            <w:rFonts w:ascii="Times New Roman" w:hAnsi="Times New Roman" w:cs="Times New Roman"/>
            <w:sz w:val="26"/>
            <w:szCs w:val="26"/>
          </w:rPr>
          <w:t>Bảng số lượng thực thể (entity).</w:t>
        </w:r>
      </w:ins>
    </w:p>
    <w:tbl>
      <w:tblPr>
        <w:tblStyle w:val="LiBang"/>
        <w:tblW w:w="0" w:type="auto"/>
        <w:tblInd w:w="790" w:type="dxa"/>
        <w:tblLook w:val="04A0" w:firstRow="1" w:lastRow="0" w:firstColumn="1" w:lastColumn="0" w:noHBand="0" w:noVBand="1"/>
        <w:tblPrChange w:id="6339" w:author="TRAN THI LY LY" w:date="2019-06-15T13:01:00Z">
          <w:tblPr>
            <w:tblStyle w:val="LiBang"/>
            <w:tblW w:w="0" w:type="auto"/>
            <w:tblLook w:val="04A0" w:firstRow="1" w:lastRow="0" w:firstColumn="1" w:lastColumn="0" w:noHBand="0" w:noVBand="1"/>
          </w:tblPr>
        </w:tblPrChange>
      </w:tblPr>
      <w:tblGrid>
        <w:gridCol w:w="2254"/>
        <w:gridCol w:w="3047"/>
        <w:gridCol w:w="1463"/>
        <w:tblGridChange w:id="6340">
          <w:tblGrid>
            <w:gridCol w:w="2254"/>
            <w:gridCol w:w="2511"/>
            <w:gridCol w:w="1999"/>
          </w:tblGrid>
        </w:tblGridChange>
      </w:tblGrid>
      <w:tr w:rsidR="00653FDB" w:rsidRPr="00D97C26" w14:paraId="13697CAF" w14:textId="77777777" w:rsidTr="00567596">
        <w:trPr>
          <w:ins w:id="6341" w:author="TRAN THI LY LY" w:date="2019-06-15T11:51:00Z"/>
        </w:trPr>
        <w:tc>
          <w:tcPr>
            <w:tcW w:w="2254" w:type="dxa"/>
            <w:tcPrChange w:id="6342" w:author="TRAN THI LY LY" w:date="2019-06-15T13:01:00Z">
              <w:tcPr>
                <w:tcW w:w="2254" w:type="dxa"/>
              </w:tcPr>
            </w:tcPrChange>
          </w:tcPr>
          <w:p w14:paraId="130CDEA7" w14:textId="77777777" w:rsidR="00653FDB" w:rsidRPr="00D97C26" w:rsidRDefault="00653FDB" w:rsidP="00653FDB">
            <w:pPr>
              <w:jc w:val="center"/>
              <w:rPr>
                <w:ins w:id="6343" w:author="TRAN THI LY LY" w:date="2019-06-15T11:51:00Z"/>
                <w:rFonts w:ascii="Times New Roman" w:hAnsi="Times New Roman" w:cs="Times New Roman"/>
                <w:sz w:val="26"/>
                <w:szCs w:val="26"/>
              </w:rPr>
            </w:pPr>
            <w:ins w:id="6344" w:author="TRAN THI LY LY" w:date="2019-06-15T11:51:00Z">
              <w:r w:rsidRPr="00D97C26">
                <w:rPr>
                  <w:rFonts w:ascii="Times New Roman" w:hAnsi="Times New Roman" w:cs="Times New Roman"/>
                  <w:sz w:val="26"/>
                  <w:szCs w:val="26"/>
                </w:rPr>
                <w:t>STT</w:t>
              </w:r>
            </w:ins>
          </w:p>
        </w:tc>
        <w:tc>
          <w:tcPr>
            <w:tcW w:w="3047" w:type="dxa"/>
            <w:tcPrChange w:id="6345" w:author="TRAN THI LY LY" w:date="2019-06-15T13:01:00Z">
              <w:tcPr>
                <w:tcW w:w="2511" w:type="dxa"/>
              </w:tcPr>
            </w:tcPrChange>
          </w:tcPr>
          <w:p w14:paraId="6FC6738C" w14:textId="77777777" w:rsidR="00653FDB" w:rsidRPr="00D97C26" w:rsidRDefault="00653FDB" w:rsidP="00653FDB">
            <w:pPr>
              <w:jc w:val="center"/>
              <w:rPr>
                <w:ins w:id="6346" w:author="TRAN THI LY LY" w:date="2019-06-15T11:51:00Z"/>
                <w:rFonts w:ascii="Times New Roman" w:hAnsi="Times New Roman" w:cs="Times New Roman"/>
                <w:sz w:val="26"/>
                <w:szCs w:val="26"/>
              </w:rPr>
            </w:pPr>
            <w:ins w:id="6347" w:author="TRAN THI LY LY" w:date="2019-06-15T11:51:00Z">
              <w:r w:rsidRPr="00D97C26">
                <w:rPr>
                  <w:rFonts w:ascii="Times New Roman" w:hAnsi="Times New Roman" w:cs="Times New Roman"/>
                  <w:sz w:val="26"/>
                  <w:szCs w:val="26"/>
                </w:rPr>
                <w:t>Thực thể</w:t>
              </w:r>
            </w:ins>
          </w:p>
        </w:tc>
        <w:tc>
          <w:tcPr>
            <w:tcW w:w="1463" w:type="dxa"/>
            <w:tcPrChange w:id="6348" w:author="TRAN THI LY LY" w:date="2019-06-15T13:01:00Z">
              <w:tcPr>
                <w:tcW w:w="1999" w:type="dxa"/>
              </w:tcPr>
            </w:tcPrChange>
          </w:tcPr>
          <w:p w14:paraId="2B4BBB9F" w14:textId="77777777" w:rsidR="00653FDB" w:rsidRPr="00D97C26" w:rsidRDefault="00653FDB" w:rsidP="00653FDB">
            <w:pPr>
              <w:jc w:val="center"/>
              <w:rPr>
                <w:ins w:id="6349" w:author="TRAN THI LY LY" w:date="2019-06-15T11:51:00Z"/>
                <w:rFonts w:ascii="Times New Roman" w:hAnsi="Times New Roman" w:cs="Times New Roman"/>
                <w:sz w:val="26"/>
                <w:szCs w:val="26"/>
              </w:rPr>
            </w:pPr>
            <w:ins w:id="6350" w:author="TRAN THI LY LY" w:date="2019-06-15T11:51:00Z">
              <w:r w:rsidRPr="00D97C26">
                <w:rPr>
                  <w:rFonts w:ascii="Times New Roman" w:hAnsi="Times New Roman" w:cs="Times New Roman"/>
                  <w:sz w:val="26"/>
                  <w:szCs w:val="26"/>
                </w:rPr>
                <w:t>Số lượng</w:t>
              </w:r>
            </w:ins>
          </w:p>
        </w:tc>
      </w:tr>
      <w:tr w:rsidR="00653FDB" w:rsidRPr="00D97C26" w14:paraId="4028BB3C" w14:textId="77777777" w:rsidTr="00567596">
        <w:trPr>
          <w:ins w:id="6351" w:author="TRAN THI LY LY" w:date="2019-06-15T11:51:00Z"/>
        </w:trPr>
        <w:tc>
          <w:tcPr>
            <w:tcW w:w="2254" w:type="dxa"/>
            <w:tcPrChange w:id="6352" w:author="TRAN THI LY LY" w:date="2019-06-15T13:01:00Z">
              <w:tcPr>
                <w:tcW w:w="2254" w:type="dxa"/>
              </w:tcPr>
            </w:tcPrChange>
          </w:tcPr>
          <w:p w14:paraId="50E108B6" w14:textId="77777777" w:rsidR="00653FDB" w:rsidRPr="00D97C26" w:rsidRDefault="00653FDB" w:rsidP="00653FDB">
            <w:pPr>
              <w:jc w:val="center"/>
              <w:rPr>
                <w:ins w:id="6353" w:author="TRAN THI LY LY" w:date="2019-06-15T11:51:00Z"/>
                <w:rFonts w:ascii="Times New Roman" w:hAnsi="Times New Roman" w:cs="Times New Roman"/>
                <w:sz w:val="26"/>
                <w:szCs w:val="26"/>
              </w:rPr>
            </w:pPr>
            <w:ins w:id="6354" w:author="TRAN THI LY LY" w:date="2019-06-15T11:51:00Z">
              <w:r w:rsidRPr="00D97C26">
                <w:rPr>
                  <w:rFonts w:ascii="Times New Roman" w:hAnsi="Times New Roman" w:cs="Times New Roman"/>
                  <w:sz w:val="26"/>
                  <w:szCs w:val="26"/>
                </w:rPr>
                <w:t>1</w:t>
              </w:r>
            </w:ins>
          </w:p>
        </w:tc>
        <w:tc>
          <w:tcPr>
            <w:tcW w:w="3047" w:type="dxa"/>
            <w:tcPrChange w:id="6355" w:author="TRAN THI LY LY" w:date="2019-06-15T13:01:00Z">
              <w:tcPr>
                <w:tcW w:w="2511" w:type="dxa"/>
              </w:tcPr>
            </w:tcPrChange>
          </w:tcPr>
          <w:p w14:paraId="6417FE5D" w14:textId="77777777" w:rsidR="00653FDB" w:rsidRPr="00D97C26" w:rsidRDefault="00653FDB" w:rsidP="00653FDB">
            <w:pPr>
              <w:jc w:val="center"/>
              <w:rPr>
                <w:ins w:id="6356" w:author="TRAN THI LY LY" w:date="2019-06-15T11:51:00Z"/>
                <w:rFonts w:ascii="Times New Roman" w:hAnsi="Times New Roman" w:cs="Times New Roman"/>
                <w:sz w:val="26"/>
                <w:szCs w:val="26"/>
              </w:rPr>
            </w:pPr>
            <w:ins w:id="6357" w:author="TRAN THI LY LY" w:date="2019-06-15T11:51:00Z">
              <w:r w:rsidRPr="00D97C26">
                <w:rPr>
                  <w:rFonts w:ascii="Times New Roman" w:hAnsi="Times New Roman" w:cs="Times New Roman"/>
                  <w:sz w:val="26"/>
                  <w:szCs w:val="26"/>
                </w:rPr>
                <w:t>Entity</w:t>
              </w:r>
            </w:ins>
          </w:p>
        </w:tc>
        <w:tc>
          <w:tcPr>
            <w:tcW w:w="1463" w:type="dxa"/>
            <w:tcPrChange w:id="6358" w:author="TRAN THI LY LY" w:date="2019-06-15T13:01:00Z">
              <w:tcPr>
                <w:tcW w:w="1999" w:type="dxa"/>
              </w:tcPr>
            </w:tcPrChange>
          </w:tcPr>
          <w:p w14:paraId="0786243C" w14:textId="77777777" w:rsidR="00653FDB" w:rsidRPr="00D97C26" w:rsidRDefault="00653FDB" w:rsidP="00653FDB">
            <w:pPr>
              <w:jc w:val="center"/>
              <w:rPr>
                <w:ins w:id="6359" w:author="TRAN THI LY LY" w:date="2019-06-15T11:51:00Z"/>
                <w:rFonts w:ascii="Times New Roman" w:hAnsi="Times New Roman" w:cs="Times New Roman"/>
                <w:sz w:val="26"/>
                <w:szCs w:val="26"/>
              </w:rPr>
            </w:pPr>
            <w:ins w:id="6360" w:author="TRAN THI LY LY" w:date="2019-06-15T11:51:00Z">
              <w:r w:rsidRPr="00D97C26">
                <w:rPr>
                  <w:rFonts w:ascii="Times New Roman" w:hAnsi="Times New Roman" w:cs="Times New Roman"/>
                  <w:sz w:val="26"/>
                  <w:szCs w:val="26"/>
                </w:rPr>
                <w:t>159</w:t>
              </w:r>
            </w:ins>
          </w:p>
        </w:tc>
      </w:tr>
      <w:tr w:rsidR="00653FDB" w:rsidRPr="00D97C26" w14:paraId="4C8EAB45" w14:textId="77777777" w:rsidTr="00567596">
        <w:trPr>
          <w:ins w:id="6361" w:author="TRAN THI LY LY" w:date="2019-06-15T11:51:00Z"/>
        </w:trPr>
        <w:tc>
          <w:tcPr>
            <w:tcW w:w="2254" w:type="dxa"/>
            <w:tcPrChange w:id="6362" w:author="TRAN THI LY LY" w:date="2019-06-15T13:01:00Z">
              <w:tcPr>
                <w:tcW w:w="2254" w:type="dxa"/>
              </w:tcPr>
            </w:tcPrChange>
          </w:tcPr>
          <w:p w14:paraId="75A3B16E" w14:textId="77777777" w:rsidR="00653FDB" w:rsidRPr="00D97C26" w:rsidRDefault="00653FDB" w:rsidP="00653FDB">
            <w:pPr>
              <w:jc w:val="center"/>
              <w:rPr>
                <w:ins w:id="6363" w:author="TRAN THI LY LY" w:date="2019-06-15T11:51:00Z"/>
                <w:rFonts w:ascii="Times New Roman" w:hAnsi="Times New Roman" w:cs="Times New Roman"/>
                <w:sz w:val="26"/>
                <w:szCs w:val="26"/>
              </w:rPr>
            </w:pPr>
            <w:ins w:id="6364" w:author="TRAN THI LY LY" w:date="2019-06-15T11:51:00Z">
              <w:r w:rsidRPr="00D97C26">
                <w:rPr>
                  <w:rFonts w:ascii="Times New Roman" w:hAnsi="Times New Roman" w:cs="Times New Roman"/>
                  <w:sz w:val="26"/>
                  <w:szCs w:val="26"/>
                </w:rPr>
                <w:t>2</w:t>
              </w:r>
            </w:ins>
          </w:p>
        </w:tc>
        <w:tc>
          <w:tcPr>
            <w:tcW w:w="3047" w:type="dxa"/>
            <w:tcPrChange w:id="6365" w:author="TRAN THI LY LY" w:date="2019-06-15T13:01:00Z">
              <w:tcPr>
                <w:tcW w:w="2511" w:type="dxa"/>
              </w:tcPr>
            </w:tcPrChange>
          </w:tcPr>
          <w:p w14:paraId="23DAB17D" w14:textId="77777777" w:rsidR="00653FDB" w:rsidRPr="00D97C26" w:rsidRDefault="00653FDB" w:rsidP="00653FDB">
            <w:pPr>
              <w:jc w:val="center"/>
              <w:rPr>
                <w:ins w:id="6366" w:author="TRAN THI LY LY" w:date="2019-06-15T11:51:00Z"/>
                <w:rFonts w:ascii="Times New Roman" w:hAnsi="Times New Roman" w:cs="Times New Roman"/>
                <w:sz w:val="26"/>
                <w:szCs w:val="26"/>
              </w:rPr>
            </w:pPr>
            <w:ins w:id="6367" w:author="TRAN THI LY LY" w:date="2019-06-15T11:51:00Z">
              <w:r w:rsidRPr="00D97C26">
                <w:rPr>
                  <w:rFonts w:ascii="Times New Roman" w:hAnsi="Times New Roman" w:cs="Times New Roman"/>
                  <w:sz w:val="26"/>
                  <w:szCs w:val="26"/>
                </w:rPr>
                <w:t>action</w:t>
              </w:r>
            </w:ins>
          </w:p>
        </w:tc>
        <w:tc>
          <w:tcPr>
            <w:tcW w:w="1463" w:type="dxa"/>
            <w:tcPrChange w:id="6368" w:author="TRAN THI LY LY" w:date="2019-06-15T13:01:00Z">
              <w:tcPr>
                <w:tcW w:w="1999" w:type="dxa"/>
              </w:tcPr>
            </w:tcPrChange>
          </w:tcPr>
          <w:p w14:paraId="17D7CAE0" w14:textId="77777777" w:rsidR="00653FDB" w:rsidRPr="00D97C26" w:rsidRDefault="00653FDB" w:rsidP="00653FDB">
            <w:pPr>
              <w:jc w:val="center"/>
              <w:rPr>
                <w:ins w:id="6369" w:author="TRAN THI LY LY" w:date="2019-06-15T11:51:00Z"/>
                <w:rFonts w:ascii="Times New Roman" w:hAnsi="Times New Roman" w:cs="Times New Roman"/>
                <w:sz w:val="26"/>
                <w:szCs w:val="26"/>
              </w:rPr>
            </w:pPr>
            <w:ins w:id="6370" w:author="TRAN THI LY LY" w:date="2019-06-15T11:51:00Z">
              <w:r w:rsidRPr="00D97C26">
                <w:rPr>
                  <w:rFonts w:ascii="Times New Roman" w:hAnsi="Times New Roman" w:cs="Times New Roman"/>
                  <w:sz w:val="26"/>
                  <w:szCs w:val="26"/>
                </w:rPr>
                <w:t>52</w:t>
              </w:r>
            </w:ins>
          </w:p>
        </w:tc>
      </w:tr>
      <w:tr w:rsidR="00653FDB" w:rsidRPr="00D97C26" w14:paraId="453DDF85" w14:textId="77777777" w:rsidTr="00567596">
        <w:trPr>
          <w:ins w:id="6371" w:author="TRAN THI LY LY" w:date="2019-06-15T11:51:00Z"/>
        </w:trPr>
        <w:tc>
          <w:tcPr>
            <w:tcW w:w="2254" w:type="dxa"/>
            <w:tcPrChange w:id="6372" w:author="TRAN THI LY LY" w:date="2019-06-15T13:01:00Z">
              <w:tcPr>
                <w:tcW w:w="2254" w:type="dxa"/>
              </w:tcPr>
            </w:tcPrChange>
          </w:tcPr>
          <w:p w14:paraId="184D633D" w14:textId="77777777" w:rsidR="00653FDB" w:rsidRPr="00D97C26" w:rsidRDefault="00653FDB" w:rsidP="00653FDB">
            <w:pPr>
              <w:jc w:val="center"/>
              <w:rPr>
                <w:ins w:id="6373" w:author="TRAN THI LY LY" w:date="2019-06-15T11:51:00Z"/>
                <w:rFonts w:ascii="Times New Roman" w:hAnsi="Times New Roman" w:cs="Times New Roman"/>
                <w:sz w:val="26"/>
                <w:szCs w:val="26"/>
              </w:rPr>
            </w:pPr>
            <w:ins w:id="6374" w:author="TRAN THI LY LY" w:date="2019-06-15T11:51:00Z">
              <w:r w:rsidRPr="00D97C26">
                <w:rPr>
                  <w:rFonts w:ascii="Times New Roman" w:hAnsi="Times New Roman" w:cs="Times New Roman"/>
                  <w:sz w:val="26"/>
                  <w:szCs w:val="26"/>
                </w:rPr>
                <w:t>4</w:t>
              </w:r>
            </w:ins>
          </w:p>
        </w:tc>
        <w:tc>
          <w:tcPr>
            <w:tcW w:w="3047" w:type="dxa"/>
            <w:tcPrChange w:id="6375" w:author="TRAN THI LY LY" w:date="2019-06-15T13:01:00Z">
              <w:tcPr>
                <w:tcW w:w="2511" w:type="dxa"/>
              </w:tcPr>
            </w:tcPrChange>
          </w:tcPr>
          <w:p w14:paraId="6BE4E796" w14:textId="7AC03D14" w:rsidR="00653FDB" w:rsidRPr="00D97C26" w:rsidRDefault="00653FDB" w:rsidP="00653FDB">
            <w:pPr>
              <w:jc w:val="center"/>
              <w:rPr>
                <w:ins w:id="6376" w:author="TRAN THI LY LY" w:date="2019-06-15T11:51:00Z"/>
                <w:rFonts w:ascii="Times New Roman" w:hAnsi="Times New Roman" w:cs="Times New Roman"/>
                <w:sz w:val="26"/>
                <w:szCs w:val="26"/>
              </w:rPr>
            </w:pPr>
            <w:ins w:id="6377" w:author="TRAN THI LY LY" w:date="2019-06-15T11:51:00Z">
              <w:r w:rsidRPr="00D97C26">
                <w:rPr>
                  <w:rFonts w:ascii="Times New Roman" w:hAnsi="Times New Roman" w:cs="Times New Roman"/>
                  <w:sz w:val="26"/>
                  <w:szCs w:val="26"/>
                </w:rPr>
                <w:t>Version, equipment,</w:t>
              </w:r>
            </w:ins>
            <w:ins w:id="6378" w:author="TRAN THI LY LY" w:date="2019-06-15T13:01:00Z">
              <w:r w:rsidR="00567596">
                <w:rPr>
                  <w:rFonts w:ascii="Times New Roman" w:hAnsi="Times New Roman" w:cs="Times New Roman"/>
                  <w:sz w:val="26"/>
                  <w:szCs w:val="26"/>
                </w:rPr>
                <w:t xml:space="preserve"> </w:t>
              </w:r>
            </w:ins>
            <w:ins w:id="6379" w:author="TRAN THI LY LY" w:date="2019-06-15T11:51:00Z">
              <w:r w:rsidRPr="00D97C26">
                <w:rPr>
                  <w:rFonts w:ascii="Times New Roman" w:hAnsi="Times New Roman" w:cs="Times New Roman"/>
                  <w:sz w:val="26"/>
                  <w:szCs w:val="26"/>
                </w:rPr>
                <w:t>OS</w:t>
              </w:r>
            </w:ins>
          </w:p>
        </w:tc>
        <w:tc>
          <w:tcPr>
            <w:tcW w:w="1463" w:type="dxa"/>
            <w:tcPrChange w:id="6380" w:author="TRAN THI LY LY" w:date="2019-06-15T13:01:00Z">
              <w:tcPr>
                <w:tcW w:w="1999" w:type="dxa"/>
              </w:tcPr>
            </w:tcPrChange>
          </w:tcPr>
          <w:p w14:paraId="479549D2" w14:textId="77777777" w:rsidR="00653FDB" w:rsidRPr="00D97C26" w:rsidRDefault="00653FDB" w:rsidP="00653FDB">
            <w:pPr>
              <w:jc w:val="center"/>
              <w:rPr>
                <w:ins w:id="6381" w:author="TRAN THI LY LY" w:date="2019-06-15T11:51:00Z"/>
                <w:rFonts w:ascii="Times New Roman" w:hAnsi="Times New Roman" w:cs="Times New Roman"/>
                <w:sz w:val="26"/>
                <w:szCs w:val="26"/>
              </w:rPr>
            </w:pPr>
            <w:ins w:id="6382" w:author="TRAN THI LY LY" w:date="2019-06-15T11:51:00Z">
              <w:r w:rsidRPr="00D97C26">
                <w:rPr>
                  <w:rFonts w:ascii="Times New Roman" w:hAnsi="Times New Roman" w:cs="Times New Roman"/>
                  <w:sz w:val="26"/>
                  <w:szCs w:val="26"/>
                </w:rPr>
                <w:t>16</w:t>
              </w:r>
            </w:ins>
          </w:p>
        </w:tc>
      </w:tr>
    </w:tbl>
    <w:p w14:paraId="71B4D02C" w14:textId="77777777" w:rsidR="00653FDB" w:rsidRPr="00D97C26" w:rsidRDefault="00653FDB" w:rsidP="00653FDB">
      <w:pPr>
        <w:rPr>
          <w:ins w:id="6383" w:author="TRAN THI LY LY" w:date="2019-06-15T11:51:00Z"/>
          <w:rFonts w:ascii="Times New Roman" w:hAnsi="Times New Roman" w:cs="Times New Roman"/>
          <w:sz w:val="26"/>
          <w:szCs w:val="26"/>
        </w:rPr>
      </w:pPr>
    </w:p>
    <w:p w14:paraId="40A3268A" w14:textId="77777777" w:rsidR="00653FDB" w:rsidRPr="00D97C26" w:rsidRDefault="00653FDB" w:rsidP="00653FDB">
      <w:pPr>
        <w:pStyle w:val="oancuaDanhsach"/>
        <w:numPr>
          <w:ilvl w:val="0"/>
          <w:numId w:val="31"/>
        </w:numPr>
        <w:rPr>
          <w:ins w:id="6384" w:author="TRAN THI LY LY" w:date="2019-06-15T11:51:00Z"/>
          <w:rFonts w:ascii="Times New Roman" w:hAnsi="Times New Roman" w:cs="Times New Roman"/>
          <w:sz w:val="26"/>
          <w:szCs w:val="26"/>
        </w:rPr>
      </w:pPr>
      <w:ins w:id="6385" w:author="TRAN THI LY LY" w:date="2019-06-15T11:51:00Z">
        <w:r w:rsidRPr="00D97C26">
          <w:rPr>
            <w:rFonts w:ascii="Times New Roman" w:hAnsi="Times New Roman" w:cs="Times New Roman"/>
            <w:sz w:val="26"/>
            <w:szCs w:val="26"/>
          </w:rPr>
          <w:t>Bảng data train và test:</w:t>
        </w:r>
      </w:ins>
    </w:p>
    <w:tbl>
      <w:tblPr>
        <w:tblStyle w:val="LiBang"/>
        <w:tblW w:w="0" w:type="auto"/>
        <w:tblInd w:w="720" w:type="dxa"/>
        <w:tblLook w:val="04A0" w:firstRow="1" w:lastRow="0" w:firstColumn="1" w:lastColumn="0" w:noHBand="0" w:noVBand="1"/>
        <w:tblPrChange w:id="6386" w:author="TRAN THI LY LY" w:date="2019-06-15T13:02:00Z">
          <w:tblPr>
            <w:tblStyle w:val="LiBang"/>
            <w:tblW w:w="0" w:type="auto"/>
            <w:tblInd w:w="720" w:type="dxa"/>
            <w:tblLook w:val="04A0" w:firstRow="1" w:lastRow="0" w:firstColumn="1" w:lastColumn="0" w:noHBand="0" w:noVBand="1"/>
          </w:tblPr>
        </w:tblPrChange>
      </w:tblPr>
      <w:tblGrid>
        <w:gridCol w:w="2252"/>
        <w:gridCol w:w="3119"/>
        <w:gridCol w:w="1559"/>
        <w:tblGridChange w:id="6387">
          <w:tblGrid>
            <w:gridCol w:w="2764"/>
            <w:gridCol w:w="2754"/>
            <w:gridCol w:w="2752"/>
          </w:tblGrid>
        </w:tblGridChange>
      </w:tblGrid>
      <w:tr w:rsidR="00653FDB" w:rsidRPr="00D97C26" w14:paraId="1A2D3C0C" w14:textId="77777777" w:rsidTr="00567596">
        <w:trPr>
          <w:ins w:id="6388" w:author="TRAN THI LY LY" w:date="2019-06-15T11:51:00Z"/>
        </w:trPr>
        <w:tc>
          <w:tcPr>
            <w:tcW w:w="2252" w:type="dxa"/>
            <w:tcPrChange w:id="6389" w:author="TRAN THI LY LY" w:date="2019-06-15T13:02:00Z">
              <w:tcPr>
                <w:tcW w:w="3006" w:type="dxa"/>
              </w:tcPr>
            </w:tcPrChange>
          </w:tcPr>
          <w:p w14:paraId="4E0A4E07" w14:textId="77777777" w:rsidR="00653FDB" w:rsidRPr="00D97C26" w:rsidRDefault="00653FDB">
            <w:pPr>
              <w:pStyle w:val="oancuaDanhsach"/>
              <w:ind w:left="0"/>
              <w:jc w:val="center"/>
              <w:rPr>
                <w:ins w:id="6390" w:author="TRAN THI LY LY" w:date="2019-06-15T11:51:00Z"/>
                <w:rFonts w:ascii="Times New Roman" w:hAnsi="Times New Roman" w:cs="Times New Roman"/>
                <w:sz w:val="26"/>
                <w:szCs w:val="26"/>
              </w:rPr>
              <w:pPrChange w:id="6391" w:author="Cuong, Pham Nguyen" w:date="2019-06-15T13:02:00Z">
                <w:pPr>
                  <w:pStyle w:val="oancuaDanhsach"/>
                  <w:ind w:left="0"/>
                </w:pPr>
              </w:pPrChange>
            </w:pPr>
          </w:p>
        </w:tc>
        <w:tc>
          <w:tcPr>
            <w:tcW w:w="3119" w:type="dxa"/>
            <w:tcPrChange w:id="6392" w:author="TRAN THI LY LY" w:date="2019-06-15T13:02:00Z">
              <w:tcPr>
                <w:tcW w:w="3006" w:type="dxa"/>
              </w:tcPr>
            </w:tcPrChange>
          </w:tcPr>
          <w:p w14:paraId="7C6050D6" w14:textId="77777777" w:rsidR="00653FDB" w:rsidRPr="00D97C26" w:rsidRDefault="00653FDB">
            <w:pPr>
              <w:pStyle w:val="oancuaDanhsach"/>
              <w:ind w:left="0"/>
              <w:jc w:val="center"/>
              <w:rPr>
                <w:ins w:id="6393" w:author="TRAN THI LY LY" w:date="2019-06-15T11:51:00Z"/>
                <w:rFonts w:ascii="Times New Roman" w:hAnsi="Times New Roman" w:cs="Times New Roman"/>
                <w:sz w:val="26"/>
                <w:szCs w:val="26"/>
              </w:rPr>
              <w:pPrChange w:id="6394" w:author="Cuong, Pham Nguyen" w:date="2019-06-15T13:02:00Z">
                <w:pPr>
                  <w:pStyle w:val="oancuaDanhsach"/>
                  <w:ind w:left="0"/>
                </w:pPr>
              </w:pPrChange>
            </w:pPr>
            <w:ins w:id="6395" w:author="TRAN THI LY LY" w:date="2019-06-15T11:51:00Z">
              <w:r w:rsidRPr="00D97C26">
                <w:rPr>
                  <w:rFonts w:ascii="Times New Roman" w:hAnsi="Times New Roman" w:cs="Times New Roman"/>
                  <w:sz w:val="26"/>
                  <w:szCs w:val="26"/>
                </w:rPr>
                <w:t>Data train</w:t>
              </w:r>
            </w:ins>
          </w:p>
        </w:tc>
        <w:tc>
          <w:tcPr>
            <w:tcW w:w="1559" w:type="dxa"/>
            <w:tcPrChange w:id="6396" w:author="TRAN THI LY LY" w:date="2019-06-15T13:02:00Z">
              <w:tcPr>
                <w:tcW w:w="3007" w:type="dxa"/>
              </w:tcPr>
            </w:tcPrChange>
          </w:tcPr>
          <w:p w14:paraId="160A09F8" w14:textId="77777777" w:rsidR="00653FDB" w:rsidRPr="00D97C26" w:rsidRDefault="00653FDB">
            <w:pPr>
              <w:pStyle w:val="oancuaDanhsach"/>
              <w:ind w:left="0"/>
              <w:jc w:val="center"/>
              <w:rPr>
                <w:ins w:id="6397" w:author="TRAN THI LY LY" w:date="2019-06-15T11:51:00Z"/>
                <w:rFonts w:ascii="Times New Roman" w:hAnsi="Times New Roman" w:cs="Times New Roman"/>
                <w:sz w:val="26"/>
                <w:szCs w:val="26"/>
              </w:rPr>
              <w:pPrChange w:id="6398" w:author="Cuong, Pham Nguyen" w:date="2019-06-15T13:02:00Z">
                <w:pPr>
                  <w:pStyle w:val="oancuaDanhsach"/>
                  <w:ind w:left="0"/>
                </w:pPr>
              </w:pPrChange>
            </w:pPr>
            <w:ins w:id="6399" w:author="TRAN THI LY LY" w:date="2019-06-15T11:51:00Z">
              <w:r w:rsidRPr="00D97C26">
                <w:rPr>
                  <w:rFonts w:ascii="Times New Roman" w:hAnsi="Times New Roman" w:cs="Times New Roman"/>
                  <w:sz w:val="26"/>
                  <w:szCs w:val="26"/>
                </w:rPr>
                <w:t>Data test</w:t>
              </w:r>
            </w:ins>
          </w:p>
        </w:tc>
      </w:tr>
      <w:tr w:rsidR="00653FDB" w:rsidRPr="00D97C26" w14:paraId="40F44F5A" w14:textId="77777777" w:rsidTr="00567596">
        <w:trPr>
          <w:ins w:id="6400" w:author="TRAN THI LY LY" w:date="2019-06-15T11:51:00Z"/>
        </w:trPr>
        <w:tc>
          <w:tcPr>
            <w:tcW w:w="2252" w:type="dxa"/>
            <w:tcPrChange w:id="6401" w:author="TRAN THI LY LY" w:date="2019-06-15T13:02:00Z">
              <w:tcPr>
                <w:tcW w:w="3006" w:type="dxa"/>
              </w:tcPr>
            </w:tcPrChange>
          </w:tcPr>
          <w:p w14:paraId="546560BD" w14:textId="77777777" w:rsidR="00653FDB" w:rsidRPr="00D97C26" w:rsidRDefault="00653FDB">
            <w:pPr>
              <w:pStyle w:val="oancuaDanhsach"/>
              <w:ind w:left="0"/>
              <w:jc w:val="center"/>
              <w:rPr>
                <w:ins w:id="6402" w:author="TRAN THI LY LY" w:date="2019-06-15T11:51:00Z"/>
                <w:rFonts w:ascii="Times New Roman" w:hAnsi="Times New Roman" w:cs="Times New Roman"/>
                <w:sz w:val="26"/>
                <w:szCs w:val="26"/>
              </w:rPr>
              <w:pPrChange w:id="6403" w:author="Cuong, Pham Nguyen" w:date="2019-06-15T13:02:00Z">
                <w:pPr>
                  <w:pStyle w:val="oancuaDanhsach"/>
                  <w:ind w:left="0"/>
                </w:pPr>
              </w:pPrChange>
            </w:pPr>
            <w:ins w:id="6404" w:author="TRAN THI LY LY" w:date="2019-06-15T11:51:00Z">
              <w:r w:rsidRPr="00D97C26">
                <w:rPr>
                  <w:rFonts w:ascii="Times New Roman" w:hAnsi="Times New Roman" w:cs="Times New Roman"/>
                  <w:sz w:val="26"/>
                  <w:szCs w:val="26"/>
                </w:rPr>
                <w:t>Số lượng</w:t>
              </w:r>
            </w:ins>
          </w:p>
        </w:tc>
        <w:tc>
          <w:tcPr>
            <w:tcW w:w="3119" w:type="dxa"/>
            <w:tcPrChange w:id="6405" w:author="TRAN THI LY LY" w:date="2019-06-15T13:02:00Z">
              <w:tcPr>
                <w:tcW w:w="3006" w:type="dxa"/>
              </w:tcPr>
            </w:tcPrChange>
          </w:tcPr>
          <w:p w14:paraId="503D1E55" w14:textId="77777777" w:rsidR="00653FDB" w:rsidRPr="00D97C26" w:rsidRDefault="00653FDB">
            <w:pPr>
              <w:pStyle w:val="oancuaDanhsach"/>
              <w:ind w:left="0"/>
              <w:jc w:val="center"/>
              <w:rPr>
                <w:ins w:id="6406" w:author="TRAN THI LY LY" w:date="2019-06-15T11:51:00Z"/>
                <w:rFonts w:ascii="Times New Roman" w:hAnsi="Times New Roman" w:cs="Times New Roman"/>
                <w:sz w:val="26"/>
                <w:szCs w:val="26"/>
              </w:rPr>
              <w:pPrChange w:id="6407" w:author="Cuong, Pham Nguyen" w:date="2019-06-15T13:02:00Z">
                <w:pPr>
                  <w:pStyle w:val="oancuaDanhsach"/>
                  <w:ind w:left="0"/>
                </w:pPr>
              </w:pPrChange>
            </w:pPr>
            <w:ins w:id="6408" w:author="TRAN THI LY LY" w:date="2019-06-15T11:51:00Z">
              <w:r w:rsidRPr="00D97C26">
                <w:rPr>
                  <w:rFonts w:ascii="Times New Roman" w:hAnsi="Times New Roman" w:cs="Times New Roman"/>
                  <w:sz w:val="26"/>
                  <w:szCs w:val="26"/>
                </w:rPr>
                <w:t>1437</w:t>
              </w:r>
            </w:ins>
          </w:p>
        </w:tc>
        <w:tc>
          <w:tcPr>
            <w:tcW w:w="1559" w:type="dxa"/>
            <w:tcPrChange w:id="6409" w:author="TRAN THI LY LY" w:date="2019-06-15T13:02:00Z">
              <w:tcPr>
                <w:tcW w:w="3007" w:type="dxa"/>
              </w:tcPr>
            </w:tcPrChange>
          </w:tcPr>
          <w:p w14:paraId="53C17D64" w14:textId="36344DD6" w:rsidR="00653FDB" w:rsidRPr="00D97C26" w:rsidRDefault="00653FDB">
            <w:pPr>
              <w:pStyle w:val="oancuaDanhsach"/>
              <w:ind w:left="0"/>
              <w:jc w:val="center"/>
              <w:rPr>
                <w:ins w:id="6410" w:author="TRAN THI LY LY" w:date="2019-06-15T11:51:00Z"/>
                <w:rFonts w:ascii="Times New Roman" w:hAnsi="Times New Roman" w:cs="Times New Roman"/>
                <w:sz w:val="26"/>
                <w:szCs w:val="26"/>
              </w:rPr>
              <w:pPrChange w:id="6411" w:author="Cuong, Pham Nguyen" w:date="2019-06-15T13:02:00Z">
                <w:pPr>
                  <w:pStyle w:val="oancuaDanhsach"/>
                  <w:ind w:left="0"/>
                </w:pPr>
              </w:pPrChange>
            </w:pPr>
            <w:ins w:id="6412" w:author="TRAN THI LY LY" w:date="2019-06-15T11:51:00Z">
              <w:r w:rsidRPr="00D97C26">
                <w:rPr>
                  <w:rFonts w:ascii="Times New Roman" w:hAnsi="Times New Roman" w:cs="Times New Roman"/>
                  <w:sz w:val="26"/>
                  <w:szCs w:val="26"/>
                </w:rPr>
                <w:t>195</w:t>
              </w:r>
            </w:ins>
          </w:p>
        </w:tc>
      </w:tr>
    </w:tbl>
    <w:p w14:paraId="77950A5B" w14:textId="77777777" w:rsidR="00653FDB" w:rsidRPr="00D97C26" w:rsidRDefault="00653FDB" w:rsidP="00653FDB">
      <w:pPr>
        <w:pStyle w:val="oancuaDanhsach"/>
        <w:rPr>
          <w:ins w:id="6413" w:author="TRAN THI LY LY" w:date="2019-06-15T11:51:00Z"/>
          <w:rFonts w:ascii="Times New Roman" w:hAnsi="Times New Roman" w:cs="Times New Roman"/>
          <w:sz w:val="26"/>
          <w:szCs w:val="26"/>
        </w:rPr>
      </w:pPr>
    </w:p>
    <w:p w14:paraId="2BBB3D05" w14:textId="77777777" w:rsidR="00653FDB" w:rsidRPr="00D97C26" w:rsidRDefault="00653FDB" w:rsidP="00653FDB">
      <w:pPr>
        <w:pStyle w:val="oancuaDanhsach"/>
        <w:numPr>
          <w:ilvl w:val="0"/>
          <w:numId w:val="31"/>
        </w:numPr>
        <w:rPr>
          <w:ins w:id="6414" w:author="TRAN THI LY LY" w:date="2019-06-15T11:51:00Z"/>
          <w:rFonts w:ascii="Times New Roman" w:hAnsi="Times New Roman" w:cs="Times New Roman"/>
          <w:sz w:val="26"/>
          <w:szCs w:val="26"/>
        </w:rPr>
      </w:pPr>
      <w:ins w:id="6415" w:author="TRAN THI LY LY" w:date="2019-06-15T11:51:00Z">
        <w:r w:rsidRPr="00D97C26">
          <w:rPr>
            <w:rFonts w:ascii="Times New Roman" w:hAnsi="Times New Roman" w:cs="Times New Roman"/>
            <w:sz w:val="26"/>
            <w:szCs w:val="26"/>
          </w:rPr>
          <w:t xml:space="preserve">Kết quả đánh giá mô hình: </w:t>
        </w:r>
      </w:ins>
    </w:p>
    <w:p w14:paraId="4920BB50" w14:textId="7915EC1F" w:rsidR="00653FDB" w:rsidRPr="00D97C26" w:rsidRDefault="00653FDB" w:rsidP="00653FDB">
      <w:pPr>
        <w:pStyle w:val="oancuaDanhsach"/>
        <w:rPr>
          <w:ins w:id="6416" w:author="TRAN THI LY LY" w:date="2019-06-15T11:51:00Z"/>
          <w:rFonts w:ascii="Times New Roman" w:hAnsi="Times New Roman" w:cs="Times New Roman"/>
          <w:sz w:val="26"/>
          <w:szCs w:val="26"/>
        </w:rPr>
      </w:pPr>
      <w:ins w:id="6417" w:author="TRAN THI LY LY" w:date="2019-06-15T11:51:00Z">
        <w:del w:id="6418" w:author="Admin" w:date="2019-06-20T19:35:00Z">
          <w:r w:rsidRPr="00D97C26" w:rsidDel="000820CF">
            <w:rPr>
              <w:rFonts w:ascii="Times New Roman" w:hAnsi="Times New Roman" w:cs="Times New Roman"/>
              <w:noProof/>
              <w:sz w:val="26"/>
              <w:szCs w:val="26"/>
            </w:rPr>
            <w:drawing>
              <wp:anchor distT="0" distB="0" distL="114300" distR="114300" simplePos="0" relativeHeight="251844608" behindDoc="0" locked="0" layoutInCell="1" allowOverlap="1" wp14:anchorId="68D0834C" wp14:editId="59104F55">
                <wp:simplePos x="0" y="0"/>
                <wp:positionH relativeFrom="column">
                  <wp:posOffset>1209675</wp:posOffset>
                </wp:positionH>
                <wp:positionV relativeFrom="paragraph">
                  <wp:posOffset>94615</wp:posOffset>
                </wp:positionV>
                <wp:extent cx="3305175" cy="819150"/>
                <wp:effectExtent l="0" t="0" r="9525" b="0"/>
                <wp:wrapSquare wrapText="bothSides"/>
                <wp:docPr id="258" name="Hình ảnh 258" descr="mF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F77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5175" cy="819150"/>
                        </a:xfrm>
                        <a:prstGeom prst="rect">
                          <a:avLst/>
                        </a:prstGeom>
                        <a:noFill/>
                      </pic:spPr>
                    </pic:pic>
                  </a:graphicData>
                </a:graphic>
                <wp14:sizeRelH relativeFrom="page">
                  <wp14:pctWidth>0</wp14:pctWidth>
                </wp14:sizeRelH>
                <wp14:sizeRelV relativeFrom="page">
                  <wp14:pctHeight>0</wp14:pctHeight>
                </wp14:sizeRelV>
              </wp:anchor>
            </w:drawing>
          </w:r>
        </w:del>
      </w:ins>
    </w:p>
    <w:p w14:paraId="07BEC561" w14:textId="05BAF05A" w:rsidR="00653FDB" w:rsidRPr="00D97C26" w:rsidRDefault="00C36969" w:rsidP="00653FDB">
      <w:pPr>
        <w:pStyle w:val="oancuaDanhsach"/>
        <w:rPr>
          <w:ins w:id="6419" w:author="TRAN THI LY LY" w:date="2019-06-15T11:51:00Z"/>
          <w:rFonts w:ascii="Times New Roman" w:hAnsi="Times New Roman" w:cs="Times New Roman"/>
          <w:sz w:val="26"/>
          <w:szCs w:val="26"/>
        </w:rPr>
      </w:pPr>
      <w:ins w:id="6420" w:author="Admin" w:date="2019-06-20T19:35:00Z">
        <w:r>
          <w:rPr>
            <w:noProof/>
          </w:rPr>
          <w:lastRenderedPageBreak/>
          <w:pict w14:anchorId="3B89371F">
            <v:shape id="_x0000_s1030" type="#_x0000_t75" style="position:absolute;left:0;text-align:left;margin-left:99pt;margin-top:1.35pt;width:251.25pt;height:63.75pt;z-index:-251418624;mso-position-horizontal-relative:text;mso-position-vertical-relative:text;mso-width-relative:page;mso-height-relative:page" wrapcoords="-64 0 -64 21346 21600 21346 21600 0 -64 0">
              <v:imagedata r:id="rId102" o:title="kr8628"/>
              <w10:wrap type="through"/>
            </v:shape>
          </w:pict>
        </w:r>
      </w:ins>
    </w:p>
    <w:p w14:paraId="3CA6E17F" w14:textId="77777777" w:rsidR="00653FDB" w:rsidRPr="00D97C26" w:rsidRDefault="00653FDB" w:rsidP="00653FDB">
      <w:pPr>
        <w:pStyle w:val="oancuaDanhsach"/>
        <w:rPr>
          <w:ins w:id="6421" w:author="TRAN THI LY LY" w:date="2019-06-15T11:51:00Z"/>
          <w:rFonts w:ascii="Times New Roman" w:hAnsi="Times New Roman" w:cs="Times New Roman"/>
          <w:sz w:val="26"/>
          <w:szCs w:val="26"/>
        </w:rPr>
      </w:pPr>
    </w:p>
    <w:p w14:paraId="69259502" w14:textId="77777777" w:rsidR="00653FDB" w:rsidRPr="00D97C26" w:rsidRDefault="00653FDB" w:rsidP="00653FDB">
      <w:pPr>
        <w:pStyle w:val="oancuaDanhsach"/>
        <w:rPr>
          <w:ins w:id="6422" w:author="TRAN THI LY LY" w:date="2019-06-15T11:51:00Z"/>
          <w:rFonts w:ascii="Times New Roman" w:hAnsi="Times New Roman" w:cs="Times New Roman"/>
          <w:sz w:val="26"/>
          <w:szCs w:val="26"/>
        </w:rPr>
      </w:pPr>
    </w:p>
    <w:p w14:paraId="61D25FB1" w14:textId="77777777" w:rsidR="00653FDB" w:rsidRPr="00D97C26" w:rsidRDefault="00653FDB" w:rsidP="00653FDB">
      <w:pPr>
        <w:pStyle w:val="oancuaDanhsach"/>
        <w:rPr>
          <w:ins w:id="6423" w:author="TRAN THI LY LY" w:date="2019-06-15T11:51:00Z"/>
          <w:rFonts w:ascii="Times New Roman" w:hAnsi="Times New Roman" w:cs="Times New Roman"/>
          <w:sz w:val="26"/>
          <w:szCs w:val="26"/>
        </w:rPr>
      </w:pPr>
    </w:p>
    <w:p w14:paraId="5EADEDB4" w14:textId="77777777" w:rsidR="00653FDB" w:rsidRPr="00D97C26" w:rsidRDefault="00653FDB" w:rsidP="00653FDB">
      <w:pPr>
        <w:pStyle w:val="oancuaDanhsach"/>
        <w:rPr>
          <w:ins w:id="6424" w:author="TRAN THI LY LY" w:date="2019-06-15T11:51:00Z"/>
          <w:rFonts w:ascii="Times New Roman" w:hAnsi="Times New Roman" w:cs="Times New Roman"/>
          <w:sz w:val="26"/>
          <w:szCs w:val="26"/>
        </w:rPr>
      </w:pPr>
    </w:p>
    <w:p w14:paraId="5184FB84" w14:textId="39C99737" w:rsidR="00653FDB" w:rsidRPr="00D97C26" w:rsidRDefault="00653FDB" w:rsidP="00653FDB">
      <w:pPr>
        <w:pStyle w:val="oancuaDanhsach"/>
        <w:rPr>
          <w:ins w:id="6425" w:author="TRAN THI LY LY" w:date="2019-06-15T11:51:00Z"/>
          <w:rFonts w:ascii="Times New Roman" w:hAnsi="Times New Roman" w:cs="Times New Roman"/>
          <w:sz w:val="26"/>
          <w:szCs w:val="26"/>
        </w:rPr>
      </w:pPr>
      <w:ins w:id="6426" w:author="TRAN THI LY LY" w:date="2019-06-15T11:51:00Z">
        <w:r w:rsidRPr="00D97C26">
          <w:rPr>
            <w:rFonts w:ascii="Times New Roman" w:hAnsi="Times New Roman" w:cs="Times New Roman"/>
            <w:sz w:val="26"/>
            <w:szCs w:val="26"/>
          </w:rPr>
          <w:t>Kết quả đánh giá hình trên:</w:t>
        </w:r>
      </w:ins>
    </w:p>
    <w:p w14:paraId="75B1CAB8" w14:textId="4404E434" w:rsidR="00653FDB" w:rsidRPr="00D97C26" w:rsidRDefault="00653FDB" w:rsidP="00653FDB">
      <w:pPr>
        <w:pStyle w:val="oancuaDanhsach"/>
        <w:numPr>
          <w:ilvl w:val="0"/>
          <w:numId w:val="31"/>
        </w:numPr>
        <w:rPr>
          <w:ins w:id="6427" w:author="TRAN THI LY LY" w:date="2019-06-15T11:51:00Z"/>
          <w:rFonts w:ascii="Times New Roman" w:hAnsi="Times New Roman" w:cs="Times New Roman"/>
          <w:sz w:val="26"/>
          <w:szCs w:val="26"/>
        </w:rPr>
      </w:pPr>
      <w:ins w:id="6428" w:author="TRAN THI LY LY" w:date="2019-06-15T11:51:00Z">
        <w:r w:rsidRPr="00D97C26">
          <w:rPr>
            <w:rFonts w:ascii="Times New Roman" w:hAnsi="Times New Roman" w:cs="Times New Roman"/>
            <w:sz w:val="26"/>
            <w:szCs w:val="26"/>
          </w:rPr>
          <w:t>Precision: ta có 93,</w:t>
        </w:r>
      </w:ins>
      <w:ins w:id="6429" w:author="Admin" w:date="2019-06-20T19:36:00Z">
        <w:r w:rsidR="000820CF">
          <w:rPr>
            <w:rFonts w:ascii="Times New Roman" w:hAnsi="Times New Roman" w:cs="Times New Roman"/>
            <w:sz w:val="26"/>
            <w:szCs w:val="26"/>
          </w:rPr>
          <w:t>9</w:t>
        </w:r>
      </w:ins>
      <w:ins w:id="6430" w:author="TRAN THI LY LY" w:date="2019-06-15T11:51:00Z">
        <w:del w:id="6431" w:author="Admin" w:date="2019-06-20T19:36:00Z">
          <w:r w:rsidRPr="00D97C26" w:rsidDel="000820CF">
            <w:rPr>
              <w:rFonts w:ascii="Times New Roman" w:hAnsi="Times New Roman" w:cs="Times New Roman"/>
              <w:sz w:val="26"/>
              <w:szCs w:val="26"/>
            </w:rPr>
            <w:delText>4</w:delText>
          </w:r>
        </w:del>
        <w:r w:rsidRPr="00D97C26">
          <w:rPr>
            <w:rFonts w:ascii="Times New Roman" w:hAnsi="Times New Roman" w:cs="Times New Roman"/>
            <w:sz w:val="26"/>
            <w:szCs w:val="26"/>
          </w:rPr>
          <w:t>% trích xuất thực thể chính xác trong số tổng số kết quả trích xuất được</w:t>
        </w:r>
      </w:ins>
    </w:p>
    <w:p w14:paraId="40BAF7E5" w14:textId="6EACA679" w:rsidR="00653FDB" w:rsidRPr="00D97C26" w:rsidRDefault="00653FDB" w:rsidP="00653FDB">
      <w:pPr>
        <w:pStyle w:val="oancuaDanhsach"/>
        <w:numPr>
          <w:ilvl w:val="0"/>
          <w:numId w:val="31"/>
        </w:numPr>
        <w:rPr>
          <w:ins w:id="6432" w:author="TRAN THI LY LY" w:date="2019-06-15T11:51:00Z"/>
          <w:rFonts w:ascii="Times New Roman" w:hAnsi="Times New Roman" w:cs="Times New Roman"/>
          <w:sz w:val="26"/>
          <w:szCs w:val="26"/>
        </w:rPr>
      </w:pPr>
      <w:ins w:id="6433" w:author="TRAN THI LY LY" w:date="2019-06-15T11:51:00Z">
        <w:r w:rsidRPr="00D97C26">
          <w:rPr>
            <w:rFonts w:ascii="Times New Roman" w:hAnsi="Times New Roman" w:cs="Times New Roman"/>
            <w:sz w:val="26"/>
            <w:szCs w:val="26"/>
          </w:rPr>
          <w:t>Recall: tỉ lệ thực thể trích xuất là đúng và đúng với thực tế là 93,</w:t>
        </w:r>
      </w:ins>
      <w:ins w:id="6434" w:author="Admin" w:date="2019-06-20T19:36:00Z">
        <w:r w:rsidR="000820CF">
          <w:rPr>
            <w:rFonts w:ascii="Times New Roman" w:hAnsi="Times New Roman" w:cs="Times New Roman"/>
            <w:sz w:val="26"/>
            <w:szCs w:val="26"/>
          </w:rPr>
          <w:t>5</w:t>
        </w:r>
      </w:ins>
      <w:ins w:id="6435" w:author="TRAN THI LY LY" w:date="2019-06-15T11:51:00Z">
        <w:del w:id="6436" w:author="Admin" w:date="2019-06-20T19:36:00Z">
          <w:r w:rsidRPr="00D97C26" w:rsidDel="000820CF">
            <w:rPr>
              <w:rFonts w:ascii="Times New Roman" w:hAnsi="Times New Roman" w:cs="Times New Roman"/>
              <w:sz w:val="26"/>
              <w:szCs w:val="26"/>
            </w:rPr>
            <w:delText>8</w:delText>
          </w:r>
        </w:del>
        <w:r w:rsidRPr="00D97C26">
          <w:rPr>
            <w:rFonts w:ascii="Times New Roman" w:hAnsi="Times New Roman" w:cs="Times New Roman"/>
            <w:sz w:val="26"/>
            <w:szCs w:val="26"/>
          </w:rPr>
          <w:t>%</w:t>
        </w:r>
      </w:ins>
    </w:p>
    <w:p w14:paraId="408993B2" w14:textId="7C624032" w:rsidR="00567596" w:rsidRPr="00E71D22" w:rsidRDefault="00653FDB" w:rsidP="00E71D22">
      <w:pPr>
        <w:pStyle w:val="oancuaDanhsach"/>
        <w:numPr>
          <w:ilvl w:val="0"/>
          <w:numId w:val="31"/>
        </w:numPr>
        <w:rPr>
          <w:ins w:id="6437" w:author="Ly Tran Thi Ly" w:date="2019-06-14T18:09:00Z"/>
          <w:rFonts w:ascii="Times New Roman" w:hAnsi="Times New Roman" w:cs="Times New Roman"/>
          <w:sz w:val="26"/>
          <w:szCs w:val="26"/>
          <w:rPrChange w:id="6438" w:author="TRAN THI LY LY" w:date="2019-06-20T23:32:00Z">
            <w:rPr>
              <w:ins w:id="6439" w:author="Ly Tran Thi Ly" w:date="2019-06-14T18:09:00Z"/>
              <w:rStyle w:val="Siuktni"/>
              <w:rFonts w:ascii="Times New Roman" w:hAnsi="Times New Roman" w:cs="Times New Roman"/>
              <w:sz w:val="24"/>
              <w:lang w:val="vi-VN"/>
            </w:rPr>
          </w:rPrChange>
        </w:rPr>
        <w:pPrChange w:id="6440" w:author="TRAN THI LY LY" w:date="2019-06-20T23:32:00Z">
          <w:pPr/>
        </w:pPrChange>
      </w:pPr>
      <w:ins w:id="6441" w:author="TRAN THI LY LY" w:date="2019-06-15T11:51:00Z">
        <w:r w:rsidRPr="00D97C26">
          <w:rPr>
            <w:rFonts w:ascii="Times New Roman" w:hAnsi="Times New Roman" w:cs="Times New Roman"/>
            <w:sz w:val="26"/>
            <w:szCs w:val="26"/>
          </w:rPr>
          <w:t>F-score: là kết quả trung bình của Precision, Recall (93</w:t>
        </w:r>
      </w:ins>
      <w:ins w:id="6442" w:author="Admin" w:date="2019-06-20T19:36:00Z">
        <w:r w:rsidR="000820CF">
          <w:rPr>
            <w:rFonts w:ascii="Times New Roman" w:hAnsi="Times New Roman" w:cs="Times New Roman"/>
            <w:sz w:val="26"/>
            <w:szCs w:val="26"/>
          </w:rPr>
          <w:t>.7</w:t>
        </w:r>
      </w:ins>
      <w:ins w:id="6443" w:author="TRAN THI LY LY" w:date="2019-06-15T11:51:00Z">
        <w:r w:rsidRPr="00D97C26">
          <w:rPr>
            <w:rFonts w:ascii="Times New Roman" w:hAnsi="Times New Roman" w:cs="Times New Roman"/>
            <w:sz w:val="26"/>
            <w:szCs w:val="26"/>
          </w:rPr>
          <w:t>%).</w:t>
        </w:r>
      </w:ins>
    </w:p>
    <w:p w14:paraId="74609F14" w14:textId="5D401A0A" w:rsidR="006B76EA" w:rsidRPr="004371EF" w:rsidRDefault="00B04530">
      <w:pPr>
        <w:pStyle w:val="u2"/>
        <w:rPr>
          <w:ins w:id="6444" w:author="Ly Tran Thi Ly" w:date="2019-06-14T18:13:00Z"/>
          <w:rPrChange w:id="6445" w:author="TRAN THI LY LY" w:date="2019-06-15T09:44:00Z">
            <w:rPr>
              <w:ins w:id="6446" w:author="Ly Tran Thi Ly" w:date="2019-06-14T18:13:00Z"/>
              <w:rStyle w:val="Siuktni"/>
              <w:rFonts w:ascii="Times New Roman" w:hAnsi="Times New Roman" w:cs="Times New Roman"/>
              <w:sz w:val="26"/>
              <w:szCs w:val="26"/>
              <w:lang w:val="vi-VN"/>
            </w:rPr>
          </w:rPrChange>
        </w:rPr>
        <w:pPrChange w:id="6447" w:author="Ly Tran Thi Ly" w:date="2019-06-20T18:12:00Z">
          <w:pPr/>
        </w:pPrChange>
      </w:pPr>
      <w:bookmarkStart w:id="6448" w:name="_Toc11966349"/>
      <w:ins w:id="6449" w:author="Ly Tran Thi Ly" w:date="2019-06-14T18:09:00Z">
        <w:r>
          <w:rPr>
            <w:rPrChange w:id="6450" w:author="TRAN THI LY LY" w:date="2019-06-15T09:44:00Z">
              <w:rPr>
                <w:color w:val="0563C1" w:themeColor="hyperlink"/>
                <w:u w:val="single"/>
              </w:rPr>
            </w:rPrChange>
          </w:rPr>
          <w:t>5.</w:t>
        </w:r>
        <w:r w:rsidR="00B50257" w:rsidRPr="004371EF">
          <w:rPr>
            <w:rPrChange w:id="6451" w:author="TRAN THI LY LY" w:date="2019-06-15T09:44:00Z">
              <w:rPr>
                <w:rStyle w:val="Siuktni"/>
                <w:rFonts w:cs="Times New Roman"/>
                <w:lang w:val="vi-VN"/>
              </w:rPr>
            </w:rPrChange>
          </w:rPr>
          <w:t>2</w:t>
        </w:r>
        <w:r w:rsidR="006B76EA" w:rsidRPr="004371EF">
          <w:rPr>
            <w:rPrChange w:id="6452" w:author="TRAN THI LY LY" w:date="2019-06-15T09:44:00Z">
              <w:rPr>
                <w:rStyle w:val="Siuktni"/>
                <w:rFonts w:cs="Times New Roman"/>
                <w:sz w:val="24"/>
                <w:lang w:val="vi-VN"/>
              </w:rPr>
            </w:rPrChange>
          </w:rPr>
          <w:t xml:space="preserve"> Chỉ số chất lượng hội thoại (dialogue quality metric)</w:t>
        </w:r>
      </w:ins>
      <w:bookmarkEnd w:id="6448"/>
    </w:p>
    <w:p w14:paraId="19097DC5" w14:textId="73B9C333" w:rsidR="000843E9" w:rsidRDefault="00E71D22" w:rsidP="00887B15">
      <w:pPr>
        <w:rPr>
          <w:ins w:id="6453" w:author="TRAN THI LY LY" w:date="2019-06-15T10:18:00Z"/>
          <w:rFonts w:ascii="Times New Roman" w:hAnsi="Times New Roman" w:cs="Times New Roman"/>
          <w:sz w:val="26"/>
          <w:szCs w:val="26"/>
        </w:rPr>
      </w:pPr>
      <w:ins w:id="6454" w:author="TRAN THI LY LY" w:date="2019-06-15T10:20:00Z">
        <w:r>
          <w:rPr>
            <w:noProof/>
          </w:rPr>
          <mc:AlternateContent>
            <mc:Choice Requires="wps">
              <w:drawing>
                <wp:anchor distT="0" distB="0" distL="114300" distR="114300" simplePos="0" relativeHeight="251836416" behindDoc="0" locked="0" layoutInCell="1" allowOverlap="1" wp14:anchorId="070FF8C4" wp14:editId="0AFAFEFB">
                  <wp:simplePos x="0" y="0"/>
                  <wp:positionH relativeFrom="margin">
                    <wp:posOffset>295275</wp:posOffset>
                  </wp:positionH>
                  <wp:positionV relativeFrom="paragraph">
                    <wp:posOffset>1841500</wp:posOffset>
                  </wp:positionV>
                  <wp:extent cx="5019675" cy="514350"/>
                  <wp:effectExtent l="0" t="0" r="9525" b="0"/>
                  <wp:wrapTopAndBottom/>
                  <wp:docPr id="250" name="Hộp Văn bản 250"/>
                  <wp:cNvGraphicFramePr/>
                  <a:graphic xmlns:a="http://schemas.openxmlformats.org/drawingml/2006/main">
                    <a:graphicData uri="http://schemas.microsoft.com/office/word/2010/wordprocessingShape">
                      <wps:wsp>
                        <wps:cNvSpPr txBox="1"/>
                        <wps:spPr>
                          <a:xfrm>
                            <a:off x="0" y="0"/>
                            <a:ext cx="5019675" cy="514350"/>
                          </a:xfrm>
                          <a:prstGeom prst="rect">
                            <a:avLst/>
                          </a:prstGeom>
                          <a:solidFill>
                            <a:prstClr val="white"/>
                          </a:solidFill>
                          <a:ln>
                            <a:noFill/>
                          </a:ln>
                        </wps:spPr>
                        <wps:txbx>
                          <w:txbxContent>
                            <w:p w14:paraId="6CE6A5A4" w14:textId="5B6FAED2" w:rsidR="009E4E78" w:rsidRPr="00EB3B10" w:rsidRDefault="009E4E78">
                              <w:pPr>
                                <w:pStyle w:val="Chuthich"/>
                                <w:rPr>
                                  <w:noProof/>
                                </w:rPr>
                                <w:pPrChange w:id="6455" w:author="TRAN THI LY LY" w:date="2019-06-15T10:20:00Z">
                                  <w:pPr/>
                                </w:pPrChange>
                              </w:pPr>
                              <w:bookmarkStart w:id="6456" w:name="_Toc11537431"/>
                              <w:ins w:id="6457" w:author="TRAN THI LY LY" w:date="2019-06-15T10:20:00Z">
                                <w:r>
                                  <w:t xml:space="preserve">Hình 4. </w:t>
                                </w:r>
                              </w:ins>
                              <w:ins w:id="6458" w:author="TRAN THI LY LY" w:date="2019-06-16T00:47:00Z">
                                <w:r>
                                  <w:t xml:space="preserve">37 </w:t>
                                </w:r>
                              </w:ins>
                              <w:ins w:id="6459" w:author="TRAN THI LY LY" w:date="2019-06-15T10:20:00Z">
                                <w:r>
                                  <w:t>Biểu đồ khảo sát đánh giá của người dùng về chất lượng hội thoại (dialogue quality me</w:t>
                                </w:r>
                              </w:ins>
                              <w:ins w:id="6460" w:author="TRAN THI LY LY" w:date="2019-06-15T10:21:00Z">
                                <w:r>
                                  <w:t>tric</w:t>
                                </w:r>
                              </w:ins>
                              <w:ins w:id="6461" w:author="TRAN THI LY LY" w:date="2019-06-15T10:20:00Z">
                                <w:r>
                                  <w:t>)</w:t>
                                </w:r>
                              </w:ins>
                              <w:bookmarkEnd w:id="6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FF8C4" id="Hộp Văn bản 250" o:spid="_x0000_s1086" type="#_x0000_t202" style="position:absolute;margin-left:23.25pt;margin-top:145pt;width:395.25pt;height:40.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" stroked="f">
                  <v:textbox inset="0,0,0,0">
                    <w:txbxContent>
                      <w:p w14:paraId="6CE6A5A4" w14:textId="5B6FAED2" w:rsidR="009E4E78" w:rsidRPr="00EB3B10" w:rsidRDefault="009E4E78">
                        <w:pPr>
                          <w:pStyle w:val="Chuthich"/>
                          <w:rPr>
                            <w:noProof/>
                          </w:rPr>
                          <w:pPrChange w:id="6462" w:author="TRAN THI LY LY" w:date="2019-06-15T10:20:00Z">
                            <w:pPr/>
                          </w:pPrChange>
                        </w:pPr>
                        <w:bookmarkStart w:id="6463" w:name="_Toc11537431"/>
                        <w:ins w:id="6464" w:author="TRAN THI LY LY" w:date="2019-06-15T10:20:00Z">
                          <w:r>
                            <w:t xml:space="preserve">Hình 4. </w:t>
                          </w:r>
                        </w:ins>
                        <w:ins w:id="6465" w:author="TRAN THI LY LY" w:date="2019-06-16T00:47:00Z">
                          <w:r>
                            <w:t xml:space="preserve">37 </w:t>
                          </w:r>
                        </w:ins>
                        <w:ins w:id="6466" w:author="TRAN THI LY LY" w:date="2019-06-15T10:20:00Z">
                          <w:r>
                            <w:t>Biểu đồ khảo sát đánh giá của người dùng về chất lượng hội thoại (dialogue quality me</w:t>
                          </w:r>
                        </w:ins>
                        <w:ins w:id="6467" w:author="TRAN THI LY LY" w:date="2019-06-15T10:21:00Z">
                          <w:r>
                            <w:t>tric</w:t>
                          </w:r>
                        </w:ins>
                        <w:ins w:id="6468" w:author="TRAN THI LY LY" w:date="2019-06-15T10:20:00Z">
                          <w:r>
                            <w:t>)</w:t>
                          </w:r>
                        </w:ins>
                        <w:bookmarkEnd w:id="6463"/>
                      </w:p>
                    </w:txbxContent>
                  </v:textbox>
                  <w10:wrap type="topAndBottom" anchorx="margin"/>
                </v:shape>
              </w:pict>
            </mc:Fallback>
          </mc:AlternateContent>
        </w:r>
        <w:r>
          <w:rPr>
            <w:noProof/>
          </w:rPr>
          <w:drawing>
            <wp:anchor distT="0" distB="0" distL="114300" distR="114300" simplePos="0" relativeHeight="251834368" behindDoc="0" locked="0" layoutInCell="1" allowOverlap="1" wp14:anchorId="08E37E72" wp14:editId="4B265D21">
              <wp:simplePos x="0" y="0"/>
              <wp:positionH relativeFrom="margin">
                <wp:posOffset>295275</wp:posOffset>
              </wp:positionH>
              <wp:positionV relativeFrom="paragraph">
                <wp:posOffset>1863725</wp:posOffset>
              </wp:positionV>
              <wp:extent cx="5019675" cy="3486150"/>
              <wp:effectExtent l="0" t="0" r="9525" b="0"/>
              <wp:wrapTopAndBottom/>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19675" cy="3486150"/>
                      </a:xfrm>
                      <a:prstGeom prst="rect">
                        <a:avLst/>
                      </a:prstGeom>
                    </pic:spPr>
                  </pic:pic>
                </a:graphicData>
              </a:graphic>
            </wp:anchor>
          </w:drawing>
        </w:r>
      </w:ins>
      <w:ins w:id="6469" w:author="Ly Tran Thi Ly" w:date="2019-06-14T18:13:00Z">
        <w:r w:rsidR="006D1D88" w:rsidRPr="004371EF">
          <w:rPr>
            <w:rPrChange w:id="6470" w:author="TRAN THI LY LY" w:date="2019-06-15T09:44:00Z">
              <w:rPr>
                <w:rStyle w:val="Siuktni"/>
                <w:rFonts w:ascii="Times New Roman" w:hAnsi="Times New Roman" w:cs="Times New Roman"/>
                <w:sz w:val="26"/>
                <w:szCs w:val="26"/>
                <w:lang w:val="vi-VN"/>
              </w:rPr>
            </w:rPrChange>
          </w:rPr>
          <w:tab/>
        </w:r>
      </w:ins>
      <w:ins w:id="6471" w:author="Cuong, Pham Nguyen" w:date="2019-06-17T12:40:00Z">
        <w:r w:rsidR="000D47E1" w:rsidRPr="00E71D22">
          <w:rPr>
            <w:rFonts w:ascii="Times New Roman" w:hAnsi="Times New Roman" w:cs="Times New Roman"/>
            <w:sz w:val="26"/>
            <w:szCs w:val="26"/>
            <w:rPrChange w:id="6472" w:author="TRAN THI LY LY" w:date="2019-06-20T23:31:00Z">
              <w:rPr/>
            </w:rPrChange>
          </w:rPr>
          <w:t xml:space="preserve">Trong phần thực nghiệm này </w:t>
        </w:r>
      </w:ins>
      <w:ins w:id="6473" w:author="Ly Tran Thi Ly" w:date="2019-06-14T18:13:00Z">
        <w:del w:id="6474" w:author="Cuong, Pham Nguyen" w:date="2019-06-17T12:40:00Z">
          <w:r w:rsidR="006D1D88" w:rsidRPr="00E71D22" w:rsidDel="000D47E1">
            <w:rPr>
              <w:rFonts w:ascii="Times New Roman" w:hAnsi="Times New Roman" w:cs="Times New Roman"/>
              <w:sz w:val="26"/>
              <w:szCs w:val="26"/>
              <w:rPrChange w:id="6475" w:author="TRAN THI LY LY" w:date="2019-06-20T23:31:00Z">
                <w:rPr>
                  <w:rStyle w:val="Siuktni"/>
                  <w:rFonts w:ascii="Times New Roman" w:hAnsi="Times New Roman" w:cs="Times New Roman"/>
                  <w:sz w:val="26"/>
                  <w:szCs w:val="26"/>
                  <w:lang w:val="vi-VN"/>
                </w:rPr>
              </w:rPrChange>
            </w:rPr>
            <w:delText>C</w:delText>
          </w:r>
        </w:del>
      </w:ins>
      <w:ins w:id="6476" w:author="Cuong, Pham Nguyen" w:date="2019-06-17T12:40:00Z">
        <w:r w:rsidR="000D47E1" w:rsidRPr="00E71D22">
          <w:rPr>
            <w:rFonts w:ascii="Times New Roman" w:hAnsi="Times New Roman" w:cs="Times New Roman"/>
            <w:sz w:val="26"/>
            <w:szCs w:val="26"/>
            <w:rPrChange w:id="6477" w:author="TRAN THI LY LY" w:date="2019-06-20T23:31:00Z">
              <w:rPr/>
            </w:rPrChange>
          </w:rPr>
          <w:t>c</w:t>
        </w:r>
      </w:ins>
      <w:ins w:id="6478" w:author="Ly Tran Thi Ly" w:date="2019-06-14T18:13:00Z">
        <w:r w:rsidR="006D1D88" w:rsidRPr="00E71D22">
          <w:rPr>
            <w:rFonts w:ascii="Times New Roman" w:hAnsi="Times New Roman" w:cs="Times New Roman"/>
            <w:sz w:val="26"/>
            <w:szCs w:val="26"/>
            <w:rPrChange w:id="6479" w:author="TRAN THI LY LY" w:date="2019-06-20T23:31:00Z">
              <w:rPr>
                <w:rStyle w:val="Siuktni"/>
                <w:rFonts w:ascii="Times New Roman" w:hAnsi="Times New Roman" w:cs="Times New Roman"/>
                <w:sz w:val="26"/>
                <w:szCs w:val="26"/>
                <w:lang w:val="vi-VN"/>
              </w:rPr>
            </w:rPrChange>
          </w:rPr>
          <w:t xml:space="preserve">húng tôi nhờ 11 người dùng thử chatbot, trong đó có 4 người chưa từng dùng </w:t>
        </w:r>
      </w:ins>
      <w:ins w:id="6480" w:author="Ly Tran Thi Ly" w:date="2019-06-14T18:14:00Z">
        <w:r w:rsidR="006D1D88" w:rsidRPr="00E71D22">
          <w:rPr>
            <w:rFonts w:ascii="Times New Roman" w:hAnsi="Times New Roman" w:cs="Times New Roman"/>
            <w:sz w:val="26"/>
            <w:szCs w:val="26"/>
            <w:rPrChange w:id="6481" w:author="TRAN THI LY LY" w:date="2019-06-20T23:31:00Z">
              <w:rPr>
                <w:rStyle w:val="Siuktni"/>
                <w:rFonts w:ascii="Times New Roman" w:hAnsi="Times New Roman" w:cs="Times New Roman"/>
                <w:sz w:val="26"/>
                <w:szCs w:val="26"/>
                <w:lang w:val="vi-VN"/>
              </w:rPr>
            </w:rPrChange>
          </w:rPr>
          <w:t>phần mềm adobe photoshop</w:t>
        </w:r>
      </w:ins>
      <w:ins w:id="6482" w:author="Ly Tran Thi Ly" w:date="2019-06-14T18:13:00Z">
        <w:r w:rsidR="006D1D88" w:rsidRPr="00E71D22">
          <w:rPr>
            <w:rFonts w:ascii="Times New Roman" w:hAnsi="Times New Roman" w:cs="Times New Roman"/>
            <w:sz w:val="26"/>
            <w:szCs w:val="26"/>
            <w:rPrChange w:id="6483" w:author="TRAN THI LY LY" w:date="2019-06-20T23:31:00Z">
              <w:rPr>
                <w:rStyle w:val="Siuktni"/>
                <w:rFonts w:ascii="Times New Roman" w:hAnsi="Times New Roman" w:cs="Times New Roman"/>
                <w:sz w:val="26"/>
                <w:szCs w:val="26"/>
                <w:lang w:val="vi-VN"/>
              </w:rPr>
            </w:rPrChange>
          </w:rPr>
          <w:t xml:space="preserve">, 4 người đã từng dùng </w:t>
        </w:r>
      </w:ins>
      <w:ins w:id="6484" w:author="Ly Tran Thi Ly" w:date="2019-06-14T18:14:00Z">
        <w:r w:rsidR="006D1D88" w:rsidRPr="00E71D22">
          <w:rPr>
            <w:rFonts w:ascii="Times New Roman" w:hAnsi="Times New Roman" w:cs="Times New Roman"/>
            <w:sz w:val="26"/>
            <w:szCs w:val="26"/>
            <w:rPrChange w:id="6485" w:author="TRAN THI LY LY" w:date="2019-06-20T23:31:00Z">
              <w:rPr>
                <w:rStyle w:val="Siuktni"/>
                <w:rFonts w:ascii="Times New Roman" w:hAnsi="Times New Roman" w:cs="Times New Roman"/>
                <w:sz w:val="26"/>
                <w:szCs w:val="26"/>
                <w:lang w:val="vi-VN"/>
              </w:rPr>
            </w:rPrChange>
          </w:rPr>
          <w:t>nhưng thời gian dưới một năm và 3 người có kinh nghiệm sử dụng adobe photoshop trên một năm</w:t>
        </w:r>
      </w:ins>
      <w:ins w:id="6486" w:author="Ly Tran Thi Ly" w:date="2019-06-14T18:15:00Z">
        <w:r w:rsidR="006D1D88" w:rsidRPr="00E71D22">
          <w:rPr>
            <w:rFonts w:ascii="Times New Roman" w:hAnsi="Times New Roman" w:cs="Times New Roman"/>
            <w:sz w:val="26"/>
            <w:szCs w:val="26"/>
            <w:rPrChange w:id="6487" w:author="TRAN THI LY LY" w:date="2019-06-20T23:31:00Z">
              <w:rPr>
                <w:rStyle w:val="Siuktni"/>
                <w:rFonts w:ascii="Times New Roman" w:hAnsi="Times New Roman" w:cs="Times New Roman"/>
                <w:sz w:val="26"/>
                <w:szCs w:val="26"/>
                <w:lang w:val="vi-VN"/>
              </w:rPr>
            </w:rPrChange>
          </w:rPr>
          <w:t xml:space="preserve">. Trước khi dùng thử chatbot </w:t>
        </w:r>
      </w:ins>
      <w:ins w:id="6488" w:author="Ly Tran Thi Ly" w:date="2019-06-14T18:16:00Z">
        <w:r w:rsidR="006D1D88" w:rsidRPr="00E71D22">
          <w:rPr>
            <w:rFonts w:ascii="Times New Roman" w:hAnsi="Times New Roman" w:cs="Times New Roman"/>
            <w:sz w:val="26"/>
            <w:szCs w:val="26"/>
            <w:rPrChange w:id="6489" w:author="TRAN THI LY LY" w:date="2019-06-20T23:31:00Z">
              <w:rPr>
                <w:rStyle w:val="Siuktni"/>
                <w:rFonts w:ascii="Times New Roman" w:hAnsi="Times New Roman" w:cs="Times New Roman"/>
                <w:sz w:val="26"/>
                <w:szCs w:val="26"/>
                <w:lang w:val="vi-VN"/>
              </w:rPr>
            </w:rPrChange>
          </w:rPr>
          <w:t xml:space="preserve">chúng tôi có cho họ biết về miền kiến thức đã chuẩn bị </w:t>
        </w:r>
      </w:ins>
      <w:ins w:id="6490" w:author="TRAN THI LY LY" w:date="2019-06-15T23:45:00Z">
        <w:r w:rsidR="00E54BC2" w:rsidRPr="00887B15">
          <w:rPr>
            <w:rFonts w:ascii="Times New Roman" w:hAnsi="Times New Roman" w:cs="Times New Roman"/>
            <w:sz w:val="26"/>
            <w:szCs w:val="26"/>
          </w:rPr>
          <w:t>(danh sách các câu h</w:t>
        </w:r>
        <w:r w:rsidR="00E54BC2" w:rsidRPr="00E71D22">
          <w:rPr>
            <w:rFonts w:ascii="Times New Roman" w:hAnsi="Times New Roman" w:cs="Times New Roman"/>
            <w:sz w:val="26"/>
            <w:szCs w:val="26"/>
            <w:rPrChange w:id="6491" w:author="TRAN THI LY LY" w:date="2019-06-20T23:31:00Z">
              <w:rPr>
                <w:rFonts w:ascii="Times New Roman" w:hAnsi="Times New Roman" w:cs="Times New Roman"/>
                <w:sz w:val="26"/>
                <w:szCs w:val="26"/>
              </w:rPr>
            </w:rPrChange>
          </w:rPr>
          <w:t>ỏi wha</w:t>
        </w:r>
      </w:ins>
      <w:ins w:id="6492" w:author="TRAN THI LY LY" w:date="2019-06-15T23:46:00Z">
        <w:r w:rsidR="00E54BC2" w:rsidRPr="00E71D22">
          <w:rPr>
            <w:rFonts w:ascii="Times New Roman" w:hAnsi="Times New Roman" w:cs="Times New Roman"/>
            <w:sz w:val="26"/>
            <w:szCs w:val="26"/>
            <w:rPrChange w:id="6493" w:author="TRAN THI LY LY" w:date="2019-06-20T23:31:00Z">
              <w:rPr>
                <w:rFonts w:ascii="Times New Roman" w:hAnsi="Times New Roman" w:cs="Times New Roman"/>
                <w:sz w:val="26"/>
                <w:szCs w:val="26"/>
              </w:rPr>
            </w:rPrChange>
          </w:rPr>
          <w:t>t how</w:t>
        </w:r>
      </w:ins>
      <w:ins w:id="6494" w:author="TRAN THI LY LY" w:date="2019-06-15T23:47:00Z">
        <w:r w:rsidR="00E54BC2" w:rsidRPr="00E71D22">
          <w:rPr>
            <w:rFonts w:ascii="Times New Roman" w:hAnsi="Times New Roman" w:cs="Times New Roman"/>
            <w:sz w:val="26"/>
            <w:szCs w:val="26"/>
            <w:rPrChange w:id="6495" w:author="TRAN THI LY LY" w:date="2019-06-20T23:31:00Z">
              <w:rPr>
                <w:rFonts w:ascii="Times New Roman" w:hAnsi="Times New Roman" w:cs="Times New Roman"/>
                <w:sz w:val="26"/>
                <w:szCs w:val="26"/>
              </w:rPr>
            </w:rPrChange>
          </w:rPr>
          <w:t xml:space="preserve"> chỉ</w:t>
        </w:r>
      </w:ins>
      <w:ins w:id="6496" w:author="TRAN THI LY LY" w:date="2019-06-15T23:46:00Z">
        <w:r w:rsidR="00E54BC2" w:rsidRPr="00E71D22">
          <w:rPr>
            <w:rFonts w:ascii="Times New Roman" w:hAnsi="Times New Roman" w:cs="Times New Roman"/>
            <w:sz w:val="26"/>
            <w:szCs w:val="26"/>
            <w:rPrChange w:id="6497" w:author="TRAN THI LY LY" w:date="2019-06-20T23:31:00Z">
              <w:rPr>
                <w:rFonts w:ascii="Times New Roman" w:hAnsi="Times New Roman" w:cs="Times New Roman"/>
                <w:sz w:val="26"/>
                <w:szCs w:val="26"/>
              </w:rPr>
            </w:rPrChange>
          </w:rPr>
          <w:t xml:space="preserve"> gồm object</w:t>
        </w:r>
      </w:ins>
      <w:ins w:id="6498" w:author="TRAN THI LY LY" w:date="2019-06-15T23:47:00Z">
        <w:r w:rsidR="00E54BC2" w:rsidRPr="00E71D22">
          <w:rPr>
            <w:rFonts w:ascii="Times New Roman" w:hAnsi="Times New Roman" w:cs="Times New Roman"/>
            <w:sz w:val="26"/>
            <w:szCs w:val="26"/>
            <w:rPrChange w:id="6499" w:author="TRAN THI LY LY" w:date="2019-06-20T23:31:00Z">
              <w:rPr>
                <w:rFonts w:ascii="Times New Roman" w:hAnsi="Times New Roman" w:cs="Times New Roman"/>
                <w:sz w:val="26"/>
                <w:szCs w:val="26"/>
              </w:rPr>
            </w:rPrChange>
          </w:rPr>
          <w:t>,</w:t>
        </w:r>
      </w:ins>
      <w:ins w:id="6500" w:author="TRAN THI LY LY" w:date="2019-06-15T23:46:00Z">
        <w:r w:rsidR="00E54BC2" w:rsidRPr="00E71D22">
          <w:rPr>
            <w:rFonts w:ascii="Times New Roman" w:hAnsi="Times New Roman" w:cs="Times New Roman"/>
            <w:sz w:val="26"/>
            <w:szCs w:val="26"/>
            <w:rPrChange w:id="6501" w:author="TRAN THI LY LY" w:date="2019-06-20T23:31:00Z">
              <w:rPr>
                <w:rFonts w:ascii="Times New Roman" w:hAnsi="Times New Roman" w:cs="Times New Roman"/>
                <w:sz w:val="26"/>
                <w:szCs w:val="26"/>
              </w:rPr>
            </w:rPrChange>
          </w:rPr>
          <w:t xml:space="preserve"> operation</w:t>
        </w:r>
      </w:ins>
      <w:ins w:id="6502" w:author="TRAN THI LY LY" w:date="2019-06-15T23:47:00Z">
        <w:r w:rsidR="00E54BC2" w:rsidRPr="00E71D22">
          <w:rPr>
            <w:rFonts w:ascii="Times New Roman" w:hAnsi="Times New Roman" w:cs="Times New Roman"/>
            <w:sz w:val="26"/>
            <w:szCs w:val="26"/>
            <w:rPrChange w:id="6503" w:author="TRAN THI LY LY" w:date="2019-06-20T23:31:00Z">
              <w:rPr>
                <w:rFonts w:ascii="Times New Roman" w:hAnsi="Times New Roman" w:cs="Times New Roman"/>
                <w:sz w:val="26"/>
                <w:szCs w:val="26"/>
              </w:rPr>
            </w:rPrChange>
          </w:rPr>
          <w:t xml:space="preserve"> và context để</w:t>
        </w:r>
      </w:ins>
      <w:ins w:id="6504" w:author="TRAN THI LY LY" w:date="2019-06-15T23:46:00Z">
        <w:r w:rsidR="00E54BC2" w:rsidRPr="00E71D22">
          <w:rPr>
            <w:rFonts w:ascii="Times New Roman" w:hAnsi="Times New Roman" w:cs="Times New Roman"/>
            <w:sz w:val="26"/>
            <w:szCs w:val="26"/>
            <w:rPrChange w:id="6505" w:author="TRAN THI LY LY" w:date="2019-06-20T23:31:00Z">
              <w:rPr>
                <w:rFonts w:ascii="Times New Roman" w:hAnsi="Times New Roman" w:cs="Times New Roman"/>
                <w:sz w:val="26"/>
                <w:szCs w:val="26"/>
              </w:rPr>
            </w:rPrChange>
          </w:rPr>
          <w:t xml:space="preserve"> người dùng có thể</w:t>
        </w:r>
      </w:ins>
      <w:ins w:id="6506" w:author="TRAN THI LY LY" w:date="2019-06-15T23:47:00Z">
        <w:r w:rsidR="00E54BC2" w:rsidRPr="00E71D22">
          <w:rPr>
            <w:rFonts w:ascii="Times New Roman" w:hAnsi="Times New Roman" w:cs="Times New Roman"/>
            <w:sz w:val="26"/>
            <w:szCs w:val="26"/>
            <w:rPrChange w:id="6507" w:author="TRAN THI LY LY" w:date="2019-06-20T23:31:00Z">
              <w:rPr>
                <w:rFonts w:ascii="Times New Roman" w:hAnsi="Times New Roman" w:cs="Times New Roman"/>
                <w:sz w:val="26"/>
                <w:szCs w:val="26"/>
              </w:rPr>
            </w:rPrChange>
          </w:rPr>
          <w:t xml:space="preserve"> thoải mái đặt câu</w:t>
        </w:r>
      </w:ins>
      <w:ins w:id="6508" w:author="TRAN THI LY LY" w:date="2019-06-15T23:46:00Z">
        <w:r w:rsidR="00E54BC2" w:rsidRPr="00E71D22">
          <w:rPr>
            <w:rFonts w:ascii="Times New Roman" w:hAnsi="Times New Roman" w:cs="Times New Roman"/>
            <w:sz w:val="26"/>
            <w:szCs w:val="26"/>
            <w:rPrChange w:id="6509" w:author="TRAN THI LY LY" w:date="2019-06-20T23:31:00Z">
              <w:rPr>
                <w:rFonts w:ascii="Times New Roman" w:hAnsi="Times New Roman" w:cs="Times New Roman"/>
                <w:sz w:val="26"/>
                <w:szCs w:val="26"/>
              </w:rPr>
            </w:rPrChange>
          </w:rPr>
          <w:t xml:space="preserve"> hỏi theo cách của họ</w:t>
        </w:r>
      </w:ins>
      <w:ins w:id="6510" w:author="TRAN THI LY LY" w:date="2019-06-15T23:45:00Z">
        <w:r w:rsidR="00E54BC2" w:rsidRPr="00E71D22">
          <w:rPr>
            <w:rFonts w:ascii="Times New Roman" w:hAnsi="Times New Roman" w:cs="Times New Roman"/>
            <w:sz w:val="26"/>
            <w:szCs w:val="26"/>
            <w:rPrChange w:id="6511" w:author="TRAN THI LY LY" w:date="2019-06-20T23:31:00Z">
              <w:rPr>
                <w:rFonts w:ascii="Times New Roman" w:hAnsi="Times New Roman" w:cs="Times New Roman"/>
                <w:sz w:val="26"/>
                <w:szCs w:val="26"/>
              </w:rPr>
            </w:rPrChange>
          </w:rPr>
          <w:t>),</w:t>
        </w:r>
      </w:ins>
      <w:ins w:id="6512" w:author="Cuong, Pham Nguyen" w:date="2019-06-17T12:41:00Z">
        <w:r w:rsidR="005960B1" w:rsidRPr="00E71D22">
          <w:rPr>
            <w:rFonts w:ascii="Times New Roman" w:hAnsi="Times New Roman" w:cs="Times New Roman"/>
            <w:sz w:val="26"/>
            <w:szCs w:val="26"/>
            <w:rPrChange w:id="6513" w:author="TRAN THI LY LY" w:date="2019-06-20T23:31:00Z">
              <w:rPr>
                <w:rFonts w:ascii="Times New Roman" w:hAnsi="Times New Roman" w:cs="Times New Roman"/>
                <w:sz w:val="26"/>
                <w:szCs w:val="26"/>
              </w:rPr>
            </w:rPrChange>
          </w:rPr>
          <w:t xml:space="preserve"> </w:t>
        </w:r>
      </w:ins>
      <w:ins w:id="6514" w:author="Ly Tran Thi Ly" w:date="2019-06-14T18:16:00Z">
        <w:del w:id="6515" w:author="TRAN THI LY LY" w:date="2019-06-15T23:45:00Z">
          <w:r w:rsidR="006D1D88" w:rsidRPr="00E71D22" w:rsidDel="00E54BC2">
            <w:rPr>
              <w:rFonts w:ascii="Times New Roman" w:hAnsi="Times New Roman" w:cs="Times New Roman"/>
              <w:sz w:val="26"/>
              <w:szCs w:val="26"/>
              <w:rPrChange w:id="6516" w:author="TRAN THI LY LY" w:date="2019-06-20T23:31:00Z">
                <w:rPr>
                  <w:rStyle w:val="Siuktni"/>
                  <w:rFonts w:ascii="Times New Roman" w:hAnsi="Times New Roman" w:cs="Times New Roman"/>
                  <w:sz w:val="26"/>
                  <w:szCs w:val="26"/>
                  <w:lang w:val="vi-VN"/>
                </w:rPr>
              </w:rPrChange>
            </w:rPr>
            <w:delText>(</w:delText>
          </w:r>
        </w:del>
      </w:ins>
      <w:ins w:id="6517" w:author="Ly Tran Thi Ly" w:date="2019-06-14T18:18:00Z">
        <w:del w:id="6518" w:author="TRAN THI LY LY" w:date="2019-06-15T23:45:00Z">
          <w:r w:rsidR="006D1D88" w:rsidRPr="00E71D22" w:rsidDel="00E54BC2">
            <w:rPr>
              <w:rFonts w:ascii="Times New Roman" w:hAnsi="Times New Roman" w:cs="Times New Roman"/>
              <w:sz w:val="26"/>
              <w:szCs w:val="26"/>
              <w:rPrChange w:id="6519" w:author="TRAN THI LY LY" w:date="2019-06-20T23:31:00Z">
                <w:rPr>
                  <w:rStyle w:val="Siuktni"/>
                  <w:rFonts w:ascii="Times New Roman" w:hAnsi="Times New Roman" w:cs="Times New Roman"/>
                  <w:sz w:val="26"/>
                  <w:szCs w:val="26"/>
                  <w:lang w:val="vi-VN"/>
                </w:rPr>
              </w:rPrChange>
            </w:rPr>
            <w:delText>? Câu hỏi what và ? câu hỏi how</w:delText>
          </w:r>
        </w:del>
      </w:ins>
      <w:ins w:id="6520" w:author="Ly Tran Thi Ly" w:date="2019-06-14T18:16:00Z">
        <w:del w:id="6521" w:author="TRAN THI LY LY" w:date="2019-06-15T23:45:00Z">
          <w:r w:rsidR="006D1D88" w:rsidRPr="00E71D22" w:rsidDel="00E54BC2">
            <w:rPr>
              <w:rFonts w:ascii="Times New Roman" w:hAnsi="Times New Roman" w:cs="Times New Roman"/>
              <w:sz w:val="26"/>
              <w:szCs w:val="26"/>
              <w:rPrChange w:id="6522" w:author="TRAN THI LY LY" w:date="2019-06-20T23:31:00Z">
                <w:rPr>
                  <w:rStyle w:val="Siuktni"/>
                  <w:rFonts w:ascii="Times New Roman" w:hAnsi="Times New Roman" w:cs="Times New Roman"/>
                  <w:sz w:val="26"/>
                  <w:szCs w:val="26"/>
                  <w:lang w:val="vi-VN"/>
                </w:rPr>
              </w:rPrChange>
            </w:rPr>
            <w:delText>)</w:delText>
          </w:r>
        </w:del>
      </w:ins>
      <w:ins w:id="6523" w:author="Ly Tran Thi Ly" w:date="2019-06-14T18:18:00Z">
        <w:del w:id="6524" w:author="TRAN THI LY LY" w:date="2019-06-15T23:45:00Z">
          <w:r w:rsidR="006D1D88" w:rsidRPr="00E71D22" w:rsidDel="00E54BC2">
            <w:rPr>
              <w:rFonts w:ascii="Times New Roman" w:hAnsi="Times New Roman" w:cs="Times New Roman"/>
              <w:sz w:val="26"/>
              <w:szCs w:val="26"/>
              <w:rPrChange w:id="6525" w:author="TRAN THI LY LY" w:date="2019-06-20T23:31:00Z">
                <w:rPr>
                  <w:rStyle w:val="Siuktni"/>
                  <w:rFonts w:ascii="Times New Roman" w:hAnsi="Times New Roman" w:cs="Times New Roman"/>
                  <w:sz w:val="26"/>
                  <w:szCs w:val="26"/>
                  <w:lang w:val="vi-VN"/>
                </w:rPr>
              </w:rPrChange>
            </w:rPr>
            <w:delText xml:space="preserve">, </w:delText>
          </w:r>
        </w:del>
        <w:r w:rsidR="006D1D88" w:rsidRPr="00E71D22">
          <w:rPr>
            <w:rFonts w:ascii="Times New Roman" w:hAnsi="Times New Roman" w:cs="Times New Roman"/>
            <w:sz w:val="26"/>
            <w:szCs w:val="26"/>
            <w:rPrChange w:id="6526" w:author="TRAN THI LY LY" w:date="2019-06-20T23:31:00Z">
              <w:rPr>
                <w:rStyle w:val="Siuktni"/>
                <w:rFonts w:ascii="Times New Roman" w:hAnsi="Times New Roman" w:cs="Times New Roman"/>
                <w:sz w:val="26"/>
                <w:szCs w:val="26"/>
                <w:lang w:val="vi-VN"/>
              </w:rPr>
            </w:rPrChange>
          </w:rPr>
          <w:t>chúng tôi cho phép họ hỏi bất cứ câu hỏi nào tuy nhiên có nói trước là ch</w:t>
        </w:r>
      </w:ins>
      <w:ins w:id="6527" w:author="Ly Tran Thi Ly" w:date="2019-06-14T18:19:00Z">
        <w:r w:rsidR="006D1D88" w:rsidRPr="00E71D22">
          <w:rPr>
            <w:rFonts w:ascii="Times New Roman" w:hAnsi="Times New Roman" w:cs="Times New Roman"/>
            <w:sz w:val="26"/>
            <w:szCs w:val="26"/>
            <w:rPrChange w:id="6528" w:author="TRAN THI LY LY" w:date="2019-06-20T23:31:00Z">
              <w:rPr>
                <w:rStyle w:val="Siuktni"/>
                <w:rFonts w:ascii="Times New Roman" w:hAnsi="Times New Roman" w:cs="Times New Roman"/>
                <w:sz w:val="26"/>
                <w:szCs w:val="26"/>
                <w:lang w:val="vi-VN"/>
              </w:rPr>
            </w:rPrChange>
          </w:rPr>
          <w:t>ỉ những câu đã chuẩn bị mới có đáp án chính xác. Sau khi dùng thử và đánh giá thì sau đây là kết quả đánh giá</w:t>
        </w:r>
      </w:ins>
      <w:ins w:id="6529" w:author="TRAN THI LY LY" w:date="2019-06-15T10:21:00Z">
        <w:r w:rsidR="002F055E" w:rsidRPr="00887B15">
          <w:rPr>
            <w:rFonts w:ascii="Times New Roman" w:hAnsi="Times New Roman" w:cs="Times New Roman"/>
            <w:sz w:val="26"/>
            <w:szCs w:val="26"/>
          </w:rPr>
          <w:t>:</w:t>
        </w:r>
      </w:ins>
    </w:p>
    <w:p w14:paraId="015691CF" w14:textId="3FCA7FA6" w:rsidR="007100D6" w:rsidRPr="004371EF" w:rsidDel="007100D6" w:rsidRDefault="007100D6">
      <w:pPr>
        <w:rPr>
          <w:ins w:id="6530" w:author="Ly Tran Thi Ly" w:date="2019-06-14T18:09:00Z"/>
          <w:del w:id="6531" w:author="TRAN THI LY LY" w:date="2019-06-15T10:20:00Z"/>
          <w:sz w:val="26"/>
          <w:szCs w:val="26"/>
          <w:rPrChange w:id="6532" w:author="TRAN THI LY LY" w:date="2019-06-15T09:44:00Z">
            <w:rPr>
              <w:ins w:id="6533" w:author="Ly Tran Thi Ly" w:date="2019-06-14T18:09:00Z"/>
              <w:del w:id="6534" w:author="TRAN THI LY LY" w:date="2019-06-15T10:20:00Z"/>
              <w:rStyle w:val="Siuktni"/>
              <w:rFonts w:ascii="Times New Roman" w:hAnsi="Times New Roman" w:cs="Times New Roman"/>
              <w:sz w:val="24"/>
              <w:lang w:val="vi-VN"/>
            </w:rPr>
          </w:rPrChange>
        </w:rPr>
      </w:pPr>
    </w:p>
    <w:p w14:paraId="1B59EDF8" w14:textId="623BE8A0" w:rsidR="00014423" w:rsidRDefault="00B04530">
      <w:pPr>
        <w:pStyle w:val="u2"/>
        <w:rPr>
          <w:ins w:id="6535" w:author="TRAN THI LY LY" w:date="2019-06-15T10:22:00Z"/>
          <w:rFonts w:cs="Times New Roman"/>
        </w:rPr>
        <w:pPrChange w:id="6536" w:author="Ly Tran Thi Ly" w:date="2019-06-20T18:13:00Z">
          <w:pPr/>
        </w:pPrChange>
      </w:pPr>
      <w:bookmarkStart w:id="6537" w:name="_Toc11966350"/>
      <w:ins w:id="6538" w:author="Ly Tran Thi Ly" w:date="2019-06-14T18:09:00Z">
        <w:r>
          <w:rPr>
            <w:rPrChange w:id="6539" w:author="TRAN THI LY LY" w:date="2019-06-15T09:44:00Z">
              <w:rPr>
                <w:color w:val="0563C1" w:themeColor="hyperlink"/>
                <w:u w:val="single"/>
              </w:rPr>
            </w:rPrChange>
          </w:rPr>
          <w:t>5</w:t>
        </w:r>
        <w:r w:rsidR="00B50257" w:rsidRPr="004371EF">
          <w:rPr>
            <w:rPrChange w:id="6540" w:author="TRAN THI LY LY" w:date="2019-06-15T09:44:00Z">
              <w:rPr>
                <w:rStyle w:val="Siuktni"/>
                <w:rFonts w:cs="Times New Roman"/>
                <w:lang w:val="vi-VN"/>
              </w:rPr>
            </w:rPrChange>
          </w:rPr>
          <w:t>.3</w:t>
        </w:r>
        <w:r w:rsidR="006B76EA" w:rsidRPr="004371EF">
          <w:rPr>
            <w:rPrChange w:id="6541" w:author="TRAN THI LY LY" w:date="2019-06-15T09:44:00Z">
              <w:rPr>
                <w:rStyle w:val="Siuktni"/>
                <w:rFonts w:cs="Times New Roman"/>
                <w:sz w:val="24"/>
                <w:lang w:val="vi-VN"/>
              </w:rPr>
            </w:rPrChange>
          </w:rPr>
          <w:t xml:space="preserve"> Mức độ hài lòng của người dùng (users' satisfaction)</w:t>
        </w:r>
      </w:ins>
      <w:bookmarkEnd w:id="6537"/>
      <w:del w:id="6542" w:author="Ly Tran Thi Ly" w:date="2019-06-14T17:51:00Z">
        <w:r w:rsidR="00014423" w:rsidRPr="004371EF" w:rsidDel="00B66411">
          <w:rPr>
            <w:rPrChange w:id="6543" w:author="TRAN THI LY LY" w:date="2019-06-15T09:44:00Z">
              <w:rPr>
                <w:rStyle w:val="Siuktni"/>
                <w:rFonts w:cs="Times New Roman"/>
              </w:rPr>
            </w:rPrChange>
          </w:rPr>
          <w:br w:type="page"/>
        </w:r>
      </w:del>
    </w:p>
    <w:p w14:paraId="2CB06810" w14:textId="5B8A618E" w:rsidR="002F055E" w:rsidRDefault="002F055E" w:rsidP="002F055E">
      <w:pPr>
        <w:jc w:val="both"/>
        <w:rPr>
          <w:ins w:id="6544" w:author="TRAN THI LY LY" w:date="2019-06-15T13:04:00Z"/>
          <w:rFonts w:ascii="Times New Roman" w:hAnsi="Times New Roman" w:cs="Times New Roman"/>
          <w:sz w:val="26"/>
          <w:szCs w:val="26"/>
        </w:rPr>
      </w:pPr>
      <w:ins w:id="6545" w:author="TRAN THI LY LY" w:date="2019-06-15T10:22:00Z">
        <w:r>
          <w:rPr>
            <w:rFonts w:ascii="Times New Roman" w:hAnsi="Times New Roman" w:cs="Times New Roman"/>
            <w:sz w:val="26"/>
            <w:szCs w:val="26"/>
          </w:rPr>
          <w:tab/>
          <w:t xml:space="preserve">Cũng với 11 người trên, chúng tôi hỏi </w:t>
        </w:r>
      </w:ins>
      <w:ins w:id="6546" w:author="TRAN THI LY LY" w:date="2019-06-15T10:23:00Z">
        <w:r>
          <w:rPr>
            <w:rFonts w:ascii="Times New Roman" w:hAnsi="Times New Roman" w:cs="Times New Roman"/>
            <w:sz w:val="26"/>
            <w:szCs w:val="26"/>
          </w:rPr>
          <w:t>người dùng năm vấn đề</w:t>
        </w:r>
      </w:ins>
      <w:ins w:id="6547" w:author="TRAN THI LY LY" w:date="2019-06-15T10:22:00Z">
        <w:r>
          <w:rPr>
            <w:rFonts w:ascii="Times New Roman" w:hAnsi="Times New Roman" w:cs="Times New Roman"/>
            <w:sz w:val="26"/>
            <w:szCs w:val="26"/>
          </w:rPr>
          <w:t xml:space="preserve"> để đánh giá mức độ hài lòng</w:t>
        </w:r>
      </w:ins>
      <w:ins w:id="6548" w:author="TRAN THI LY LY" w:date="2019-06-15T10:23:00Z">
        <w:r>
          <w:rPr>
            <w:rFonts w:ascii="Times New Roman" w:hAnsi="Times New Roman" w:cs="Times New Roman"/>
            <w:sz w:val="26"/>
            <w:szCs w:val="26"/>
          </w:rPr>
          <w:t>, các câu được đánh</w:t>
        </w:r>
      </w:ins>
      <w:ins w:id="6549" w:author="TRAN THI LY LY" w:date="2019-06-15T10:29:00Z">
        <w:r>
          <w:rPr>
            <w:rFonts w:ascii="Times New Roman" w:hAnsi="Times New Roman" w:cs="Times New Roman"/>
            <w:sz w:val="26"/>
            <w:szCs w:val="26"/>
          </w:rPr>
          <w:t xml:space="preserve"> giá</w:t>
        </w:r>
      </w:ins>
      <w:ins w:id="6550" w:author="TRAN THI LY LY" w:date="2019-06-15T10:23:00Z">
        <w:r>
          <w:rPr>
            <w:rFonts w:ascii="Times New Roman" w:hAnsi="Times New Roman" w:cs="Times New Roman"/>
            <w:sz w:val="26"/>
            <w:szCs w:val="26"/>
          </w:rPr>
          <w:t xml:space="preserve"> theo thang điểm</w:t>
        </w:r>
      </w:ins>
      <w:ins w:id="6551" w:author="TRAN THI LY LY" w:date="2019-06-15T10:28:00Z">
        <w:r>
          <w:rPr>
            <w:rFonts w:ascii="Times New Roman" w:hAnsi="Times New Roman" w:cs="Times New Roman"/>
            <w:sz w:val="26"/>
            <w:szCs w:val="26"/>
          </w:rPr>
          <w:t xml:space="preserve"> từ</w:t>
        </w:r>
      </w:ins>
      <w:ins w:id="6552" w:author="TRAN THI LY LY" w:date="2019-06-15T10:23:00Z">
        <w:r>
          <w:rPr>
            <w:rFonts w:ascii="Times New Roman" w:hAnsi="Times New Roman" w:cs="Times New Roman"/>
            <w:sz w:val="26"/>
            <w:szCs w:val="26"/>
          </w:rPr>
          <w:t xml:space="preserve"> 1 </w:t>
        </w:r>
      </w:ins>
      <w:ins w:id="6553" w:author="TRAN THI LY LY" w:date="2019-06-15T10:24:00Z">
        <w:r>
          <w:rPr>
            <w:rFonts w:ascii="Times New Roman" w:hAnsi="Times New Roman" w:cs="Times New Roman"/>
            <w:sz w:val="26"/>
            <w:szCs w:val="26"/>
          </w:rPr>
          <w:t>đến 5</w:t>
        </w:r>
      </w:ins>
      <w:ins w:id="6554" w:author="TRAN THI LY LY" w:date="2019-06-15T10:29:00Z">
        <w:r>
          <w:rPr>
            <w:rFonts w:ascii="Times New Roman" w:hAnsi="Times New Roman" w:cs="Times New Roman"/>
            <w:sz w:val="26"/>
            <w:szCs w:val="26"/>
          </w:rPr>
          <w:t xml:space="preserve"> cho độ hài lòng tăng dần</w:t>
        </w:r>
      </w:ins>
      <w:ins w:id="6555" w:author="TRAN THI LY LY" w:date="2019-06-15T10:25:00Z">
        <w:r>
          <w:rPr>
            <w:rFonts w:ascii="Times New Roman" w:hAnsi="Times New Roman" w:cs="Times New Roman"/>
            <w:sz w:val="26"/>
            <w:szCs w:val="26"/>
          </w:rPr>
          <w:t>, cụ thể về t</w:t>
        </w:r>
      </w:ins>
      <w:ins w:id="6556" w:author="TRAN THI LY LY" w:date="2019-06-15T10:23:00Z">
        <w:r w:rsidRPr="002F055E">
          <w:rPr>
            <w:rFonts w:ascii="Times New Roman" w:hAnsi="Times New Roman" w:cs="Times New Roman"/>
            <w:sz w:val="26"/>
            <w:szCs w:val="26"/>
            <w:rPrChange w:id="6557" w:author="TRAN THI LY LY" w:date="2019-06-15T10:25:00Z">
              <w:rPr/>
            </w:rPrChange>
          </w:rPr>
          <w:t>hời gian hồi đáp</w:t>
        </w:r>
      </w:ins>
      <w:ins w:id="6558" w:author="TRAN THI LY LY" w:date="2019-06-15T10:25:00Z">
        <w:r>
          <w:rPr>
            <w:rFonts w:ascii="Times New Roman" w:hAnsi="Times New Roman" w:cs="Times New Roman"/>
            <w:sz w:val="26"/>
            <w:szCs w:val="26"/>
          </w:rPr>
          <w:t xml:space="preserve">, </w:t>
        </w:r>
      </w:ins>
      <w:ins w:id="6559" w:author="TRAN THI LY LY" w:date="2019-06-15T10:26:00Z">
        <w:r>
          <w:rPr>
            <w:rFonts w:ascii="Times New Roman" w:hAnsi="Times New Roman" w:cs="Times New Roman"/>
            <w:sz w:val="26"/>
            <w:szCs w:val="26"/>
          </w:rPr>
          <w:t>đ</w:t>
        </w:r>
      </w:ins>
      <w:ins w:id="6560" w:author="TRAN THI LY LY" w:date="2019-06-15T10:24:00Z">
        <w:r w:rsidRPr="002F055E">
          <w:rPr>
            <w:rFonts w:ascii="Times New Roman" w:hAnsi="Times New Roman" w:cs="Times New Roman"/>
            <w:sz w:val="26"/>
            <w:szCs w:val="26"/>
            <w:rPrChange w:id="6561" w:author="TRAN THI LY LY" w:date="2019-06-15T10:26:00Z">
              <w:rPr>
                <w:sz w:val="26"/>
                <w:szCs w:val="26"/>
              </w:rPr>
            </w:rPrChange>
          </w:rPr>
          <w:t>ộ phù hợp của câu trả lời (câu trả lời có đúng với yêu cầu tìm kiếm?)</w:t>
        </w:r>
      </w:ins>
      <w:ins w:id="6562" w:author="TRAN THI LY LY" w:date="2019-06-15T10:26:00Z">
        <w:r w:rsidRPr="002F055E">
          <w:rPr>
            <w:rFonts w:ascii="Times New Roman" w:hAnsi="Times New Roman" w:cs="Times New Roman"/>
            <w:sz w:val="26"/>
            <w:szCs w:val="26"/>
            <w:rPrChange w:id="6563" w:author="TRAN THI LY LY" w:date="2019-06-15T10:26:00Z">
              <w:rPr>
                <w:sz w:val="26"/>
                <w:szCs w:val="26"/>
              </w:rPr>
            </w:rPrChange>
          </w:rPr>
          <w:t>, độ d</w:t>
        </w:r>
      </w:ins>
      <w:ins w:id="6564" w:author="TRAN THI LY LY" w:date="2019-06-15T10:24:00Z">
        <w:r w:rsidRPr="002F055E">
          <w:rPr>
            <w:rFonts w:ascii="Times New Roman" w:hAnsi="Times New Roman" w:cs="Times New Roman"/>
            <w:sz w:val="26"/>
            <w:szCs w:val="26"/>
            <w:rPrChange w:id="6565" w:author="TRAN THI LY LY" w:date="2019-06-15T10:26:00Z">
              <w:rPr>
                <w:sz w:val="26"/>
                <w:szCs w:val="26"/>
              </w:rPr>
            </w:rPrChange>
          </w:rPr>
          <w:t>ễ sử dụng (có khó để bạn tìm ra câu trả lời phù hợp khi sử dụng chatbot?)</w:t>
        </w:r>
      </w:ins>
      <w:ins w:id="6566" w:author="TRAN THI LY LY" w:date="2019-06-15T10:26:00Z">
        <w:r w:rsidRPr="002F055E">
          <w:rPr>
            <w:rFonts w:ascii="Times New Roman" w:hAnsi="Times New Roman" w:cs="Times New Roman"/>
            <w:sz w:val="26"/>
            <w:szCs w:val="26"/>
            <w:rPrChange w:id="6567" w:author="TRAN THI LY LY" w:date="2019-06-15T10:26:00Z">
              <w:rPr>
                <w:sz w:val="26"/>
                <w:szCs w:val="26"/>
              </w:rPr>
            </w:rPrChange>
          </w:rPr>
          <w:t>, g</w:t>
        </w:r>
      </w:ins>
      <w:ins w:id="6568" w:author="TRAN THI LY LY" w:date="2019-06-15T10:24:00Z">
        <w:r w:rsidRPr="002F055E">
          <w:rPr>
            <w:rFonts w:ascii="Times New Roman" w:hAnsi="Times New Roman" w:cs="Times New Roman"/>
            <w:sz w:val="26"/>
            <w:szCs w:val="26"/>
            <w:rPrChange w:id="6569" w:author="TRAN THI LY LY" w:date="2019-06-15T10:26:00Z">
              <w:rPr>
                <w:sz w:val="26"/>
                <w:szCs w:val="26"/>
              </w:rPr>
            </w:rPrChange>
          </w:rPr>
          <w:t>iao diện</w:t>
        </w:r>
      </w:ins>
      <w:ins w:id="6570" w:author="TRAN THI LY LY" w:date="2019-06-15T10:26:00Z">
        <w:r w:rsidRPr="002F055E">
          <w:rPr>
            <w:rFonts w:ascii="Times New Roman" w:hAnsi="Times New Roman" w:cs="Times New Roman"/>
            <w:sz w:val="26"/>
            <w:szCs w:val="26"/>
            <w:rPrChange w:id="6571" w:author="TRAN THI LY LY" w:date="2019-06-15T10:26:00Z">
              <w:rPr>
                <w:sz w:val="26"/>
                <w:szCs w:val="26"/>
              </w:rPr>
            </w:rPrChange>
          </w:rPr>
          <w:t>, s</w:t>
        </w:r>
      </w:ins>
      <w:ins w:id="6572" w:author="TRAN THI LY LY" w:date="2019-06-15T10:25:00Z">
        <w:r w:rsidRPr="002F055E">
          <w:rPr>
            <w:rFonts w:ascii="Times New Roman" w:hAnsi="Times New Roman" w:cs="Times New Roman"/>
            <w:sz w:val="26"/>
            <w:szCs w:val="26"/>
            <w:rPrChange w:id="6573" w:author="TRAN THI LY LY" w:date="2019-06-15T10:26:00Z">
              <w:rPr>
                <w:sz w:val="26"/>
                <w:szCs w:val="26"/>
              </w:rPr>
            </w:rPrChange>
          </w:rPr>
          <w:t>ự hài lòng (bạn có cảm thấy thoải mái khi sử dụng chatbot?)</w:t>
        </w:r>
      </w:ins>
      <w:ins w:id="6574" w:author="TRAN THI LY LY" w:date="2019-06-15T10:26:00Z">
        <w:r>
          <w:rPr>
            <w:rFonts w:ascii="Times New Roman" w:hAnsi="Times New Roman" w:cs="Times New Roman"/>
            <w:sz w:val="26"/>
            <w:szCs w:val="26"/>
          </w:rPr>
          <w:t xml:space="preserve">. </w:t>
        </w:r>
      </w:ins>
      <w:ins w:id="6575" w:author="TRAN THI LY LY" w:date="2019-06-15T13:03:00Z">
        <w:r w:rsidR="00567596">
          <w:rPr>
            <w:rFonts w:ascii="Times New Roman" w:hAnsi="Times New Roman" w:cs="Times New Roman"/>
            <w:sz w:val="26"/>
            <w:szCs w:val="26"/>
          </w:rPr>
          <w:t>Sau đây chúng tôi sẽ trình bày kết quả khảo sát của từng phần và nêu lý</w:t>
        </w:r>
      </w:ins>
      <w:ins w:id="6576" w:author="TRAN THI LY LY" w:date="2019-06-15T13:04:00Z">
        <w:r w:rsidR="00567596">
          <w:rPr>
            <w:rFonts w:ascii="Times New Roman" w:hAnsi="Times New Roman" w:cs="Times New Roman"/>
            <w:sz w:val="26"/>
            <w:szCs w:val="26"/>
          </w:rPr>
          <w:t xml:space="preserve"> do cũng như cách khắc phục.</w:t>
        </w:r>
      </w:ins>
    </w:p>
    <w:p w14:paraId="38AA1710" w14:textId="5DA4D085" w:rsidR="00567596" w:rsidRDefault="003D7625">
      <w:pPr>
        <w:pStyle w:val="u3"/>
        <w:rPr>
          <w:ins w:id="6577" w:author="TRAN THI LY LY" w:date="2019-06-15T10:26:00Z"/>
        </w:rPr>
        <w:pPrChange w:id="6578" w:author="Ly Tran Thi Ly" w:date="2019-06-20T18:13:00Z">
          <w:pPr/>
        </w:pPrChange>
      </w:pPr>
      <w:bookmarkStart w:id="6579" w:name="_Toc11966351"/>
      <w:ins w:id="6580" w:author="Ly Tran Thi Ly" w:date="2019-06-20T18:13:00Z">
        <w:r>
          <w:t>5</w:t>
        </w:r>
      </w:ins>
      <w:ins w:id="6581" w:author="TRAN THI LY LY" w:date="2019-06-15T13:04:00Z">
        <w:del w:id="6582" w:author="Ly Tran Thi Ly" w:date="2019-06-20T18:13:00Z">
          <w:r w:rsidR="00567596" w:rsidDel="003D7625">
            <w:delText>4.4</w:delText>
          </w:r>
        </w:del>
        <w:r w:rsidR="00567596">
          <w:t>.3.1 Thời gian hồi đáp</w:t>
        </w:r>
      </w:ins>
      <w:bookmarkEnd w:id="6579"/>
    </w:p>
    <w:p w14:paraId="3FA28BFB" w14:textId="77777777" w:rsidR="002F055E" w:rsidRDefault="002F055E" w:rsidP="00604858">
      <w:pPr>
        <w:keepNext/>
        <w:rPr>
          <w:ins w:id="6583" w:author="TRAN THI LY LY" w:date="2019-06-15T10:27:00Z"/>
        </w:rPr>
      </w:pPr>
      <w:ins w:id="6584" w:author="TRAN THI LY LY" w:date="2019-06-15T10:27:00Z">
        <w:r>
          <w:rPr>
            <w:noProof/>
          </w:rPr>
          <w:drawing>
            <wp:inline distT="0" distB="0" distL="0" distR="0" wp14:anchorId="431AB816" wp14:editId="5C8083BA">
              <wp:extent cx="5715000" cy="2841625"/>
              <wp:effectExtent l="0" t="0" r="0" b="0"/>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5000" cy="2841625"/>
                      </a:xfrm>
                      <a:prstGeom prst="rect">
                        <a:avLst/>
                      </a:prstGeom>
                    </pic:spPr>
                  </pic:pic>
                </a:graphicData>
              </a:graphic>
            </wp:inline>
          </w:drawing>
        </w:r>
      </w:ins>
    </w:p>
    <w:p w14:paraId="596316B6" w14:textId="6D176B1E" w:rsidR="002F055E" w:rsidRDefault="002F055E" w:rsidP="007B4307">
      <w:pPr>
        <w:pStyle w:val="Chuthich"/>
        <w:rPr>
          <w:ins w:id="6585" w:author="TRAN THI LY LY" w:date="2019-06-15T13:04:00Z"/>
        </w:rPr>
      </w:pPr>
      <w:bookmarkStart w:id="6586" w:name="_Toc11537432"/>
      <w:ins w:id="6587" w:author="TRAN THI LY LY" w:date="2019-06-15T10:27:00Z">
        <w:r>
          <w:t xml:space="preserve">Hình 4. </w:t>
        </w:r>
      </w:ins>
      <w:ins w:id="6588" w:author="TRAN THI LY LY" w:date="2019-06-16T00:47:00Z">
        <w:r w:rsidR="00B76E6F">
          <w:t>38</w:t>
        </w:r>
      </w:ins>
      <w:ins w:id="6589" w:author="TRAN THI LY LY" w:date="2019-06-15T10:27:00Z">
        <w:r>
          <w:t xml:space="preserve"> Biểu đồ thống kê đánh giá của n</w:t>
        </w:r>
      </w:ins>
      <w:ins w:id="6590" w:author="TRAN THI LY LY" w:date="2019-06-15T10:28:00Z">
        <w:r>
          <w:t>gười dùng về thời gian hồi đáp trên thang điểm 5</w:t>
        </w:r>
      </w:ins>
      <w:bookmarkEnd w:id="6586"/>
    </w:p>
    <w:p w14:paraId="39BBAF58" w14:textId="5A1ABFC0" w:rsidR="00567596" w:rsidRPr="00D97C26" w:rsidRDefault="00567596" w:rsidP="00604858">
      <w:pPr>
        <w:rPr>
          <w:ins w:id="6591" w:author="TRAN THI LY LY" w:date="2019-06-15T13:04:00Z"/>
          <w:rFonts w:ascii="Times New Roman" w:hAnsi="Times New Roman" w:cs="Times New Roman"/>
          <w:sz w:val="26"/>
          <w:szCs w:val="26"/>
        </w:rPr>
      </w:pPr>
      <w:ins w:id="6592" w:author="TRAN THI LY LY" w:date="2019-06-15T13:05:00Z">
        <w:r>
          <w:rPr>
            <w:rFonts w:ascii="Times New Roman" w:hAnsi="Times New Roman" w:cs="Times New Roman"/>
            <w:sz w:val="26"/>
            <w:szCs w:val="26"/>
          </w:rPr>
          <w:t>T</w:t>
        </w:r>
      </w:ins>
      <w:ins w:id="6593" w:author="TRAN THI LY LY" w:date="2019-06-15T13:04:00Z">
        <w:r w:rsidRPr="00D97C26">
          <w:rPr>
            <w:rFonts w:ascii="Times New Roman" w:hAnsi="Times New Roman" w:cs="Times New Roman"/>
            <w:sz w:val="26"/>
            <w:szCs w:val="26"/>
          </w:rPr>
          <w:t>hời gian phản hồi</w:t>
        </w:r>
        <w:r>
          <w:rPr>
            <w:rFonts w:ascii="Times New Roman" w:hAnsi="Times New Roman" w:cs="Times New Roman"/>
            <w:sz w:val="26"/>
            <w:szCs w:val="26"/>
          </w:rPr>
          <w:t xml:space="preserve"> của hệ thống hiện tại</w:t>
        </w:r>
        <w:r w:rsidRPr="00D97C26">
          <w:rPr>
            <w:rFonts w:ascii="Times New Roman" w:hAnsi="Times New Roman" w:cs="Times New Roman"/>
            <w:sz w:val="26"/>
            <w:szCs w:val="26"/>
          </w:rPr>
          <w:t xml:space="preserve">: </w:t>
        </w:r>
      </w:ins>
    </w:p>
    <w:p w14:paraId="70428487" w14:textId="77777777" w:rsidR="00567596" w:rsidRPr="00D97C26" w:rsidRDefault="00567596" w:rsidP="00567596">
      <w:pPr>
        <w:rPr>
          <w:ins w:id="6594" w:author="TRAN THI LY LY" w:date="2019-06-15T13:04:00Z"/>
          <w:rFonts w:ascii="Times New Roman" w:hAnsi="Times New Roman" w:cs="Times New Roman"/>
          <w:sz w:val="26"/>
          <w:szCs w:val="26"/>
        </w:rPr>
      </w:pPr>
      <w:ins w:id="6595" w:author="TRAN THI LY LY" w:date="2019-06-15T13:04:00Z">
        <w:r w:rsidRPr="00D97C26">
          <w:rPr>
            <w:rFonts w:ascii="Times New Roman" w:hAnsi="Times New Roman" w:cs="Times New Roman"/>
            <w:sz w:val="26"/>
            <w:szCs w:val="26"/>
          </w:rPr>
          <w:t>-</w:t>
        </w:r>
        <w:r w:rsidRPr="00D97C26">
          <w:rPr>
            <w:rFonts w:ascii="Times New Roman" w:hAnsi="Times New Roman" w:cs="Times New Roman"/>
            <w:sz w:val="26"/>
            <w:szCs w:val="26"/>
          </w:rPr>
          <w:tab/>
          <w:t>Server đang sử dụng: Ram 4GB</w:t>
        </w:r>
        <w:r w:rsidRPr="00D97C26">
          <w:rPr>
            <w:rFonts w:ascii="Times New Roman" w:hAnsi="Times New Roman" w:cs="Times New Roman"/>
            <w:sz w:val="26"/>
            <w:szCs w:val="26"/>
          </w:rPr>
          <w:br/>
          <w:t xml:space="preserve">- </w:t>
        </w:r>
        <w:r w:rsidRPr="00D97C26">
          <w:rPr>
            <w:rFonts w:ascii="Times New Roman" w:hAnsi="Times New Roman" w:cs="Times New Roman"/>
            <w:sz w:val="26"/>
            <w:szCs w:val="26"/>
          </w:rPr>
          <w:tab/>
          <w:t xml:space="preserve">Thời gian phản hồi một số trường hợp: </w:t>
        </w:r>
      </w:ins>
    </w:p>
    <w:p w14:paraId="02D4EFCE" w14:textId="77777777" w:rsidR="00567596" w:rsidRDefault="00567596">
      <w:pPr>
        <w:keepNext/>
        <w:rPr>
          <w:ins w:id="6596" w:author="TRAN THI LY LY" w:date="2019-06-15T13:05:00Z"/>
        </w:rPr>
        <w:pPrChange w:id="6597" w:author="TRAN THI LY LY" w:date="2019-06-15T13:05:00Z">
          <w:pPr/>
        </w:pPrChange>
      </w:pPr>
      <w:ins w:id="6598" w:author="TRAN THI LY LY" w:date="2019-06-15T13:04:00Z">
        <w:r w:rsidRPr="00D97C26">
          <w:rPr>
            <w:rFonts w:ascii="Times New Roman" w:hAnsi="Times New Roman" w:cs="Times New Roman"/>
            <w:noProof/>
            <w:sz w:val="26"/>
            <w:szCs w:val="26"/>
          </w:rPr>
          <w:lastRenderedPageBreak/>
          <w:drawing>
            <wp:inline distT="0" distB="0" distL="0" distR="0" wp14:anchorId="767676E2" wp14:editId="0751DD86">
              <wp:extent cx="5715000" cy="3033395"/>
              <wp:effectExtent l="0" t="0" r="0" b="0"/>
              <wp:docPr id="268" name="Hình ảnh 268" descr="qs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s77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033395"/>
                      </a:xfrm>
                      <a:prstGeom prst="rect">
                        <a:avLst/>
                      </a:prstGeom>
                      <a:noFill/>
                      <a:ln>
                        <a:noFill/>
                      </a:ln>
                    </pic:spPr>
                  </pic:pic>
                </a:graphicData>
              </a:graphic>
            </wp:inline>
          </w:drawing>
        </w:r>
      </w:ins>
    </w:p>
    <w:p w14:paraId="42E32CC6" w14:textId="61921F29" w:rsidR="00567596" w:rsidRPr="00D97C26" w:rsidRDefault="00567596">
      <w:pPr>
        <w:pStyle w:val="Chuthich"/>
        <w:rPr>
          <w:ins w:id="6599" w:author="TRAN THI LY LY" w:date="2019-06-15T13:04:00Z"/>
          <w:rFonts w:cs="Times New Roman"/>
          <w:szCs w:val="26"/>
        </w:rPr>
        <w:pPrChange w:id="6600" w:author="TRAN THI LY LY" w:date="2019-06-15T13:06:00Z">
          <w:pPr/>
        </w:pPrChange>
      </w:pPr>
      <w:bookmarkStart w:id="6601" w:name="_Toc11537433"/>
      <w:ins w:id="6602" w:author="TRAN THI LY LY" w:date="2019-06-15T13:05:00Z">
        <w:r>
          <w:t xml:space="preserve">Hình 4. </w:t>
        </w:r>
      </w:ins>
      <w:ins w:id="6603" w:author="TRAN THI LY LY" w:date="2019-06-16T00:47:00Z">
        <w:r w:rsidR="00B76E6F">
          <w:t xml:space="preserve">39 </w:t>
        </w:r>
      </w:ins>
      <w:ins w:id="6604" w:author="TRAN THI LY LY" w:date="2019-06-15T13:05:00Z">
        <w:r>
          <w:t>Thời gian phản hồi một số trường hợp với hệ thống hiện tại</w:t>
        </w:r>
      </w:ins>
      <w:ins w:id="6605" w:author="TRAN THI LY LY" w:date="2019-06-15T13:06:00Z">
        <w:r>
          <w:t xml:space="preserve"> khi thực hiện chạy tr</w:t>
        </w:r>
      </w:ins>
      <w:ins w:id="6606" w:author="TRAN THI LY LY" w:date="2019-06-15T13:15:00Z">
        <w:r w:rsidR="008C482E">
          <w:t>ự</w:t>
        </w:r>
      </w:ins>
      <w:ins w:id="6607" w:author="TRAN THI LY LY" w:date="2019-06-15T13:06:00Z">
        <w:r>
          <w:t>c tiếp trên server.</w:t>
        </w:r>
      </w:ins>
      <w:bookmarkEnd w:id="6601"/>
    </w:p>
    <w:p w14:paraId="05C28918" w14:textId="1A64DC07" w:rsidR="008C482E" w:rsidRDefault="00567596">
      <w:pPr>
        <w:jc w:val="both"/>
        <w:rPr>
          <w:ins w:id="6608" w:author="TRAN THI LY LY" w:date="2019-06-15T13:06:00Z"/>
        </w:rPr>
        <w:pPrChange w:id="6609" w:author="TRAN THI LY LY" w:date="2019-06-15T13:15:00Z">
          <w:pPr/>
        </w:pPrChange>
      </w:pPr>
      <w:ins w:id="6610" w:author="TRAN THI LY LY" w:date="2019-06-15T13:06:00Z">
        <w:r>
          <w:tab/>
        </w:r>
        <w:r w:rsidRPr="008C482E">
          <w:rPr>
            <w:rFonts w:ascii="Times New Roman" w:hAnsi="Times New Roman" w:cs="Times New Roman"/>
            <w:sz w:val="26"/>
            <w:szCs w:val="26"/>
            <w:rPrChange w:id="6611" w:author="TRAN THI LY LY" w:date="2019-06-15T13:15:00Z">
              <w:rPr/>
            </w:rPrChange>
          </w:rPr>
          <w:t xml:space="preserve">Về thời gian phản hồi, chúng tôi thấy phần đánh giá khá tốt, tuy </w:t>
        </w:r>
      </w:ins>
      <w:ins w:id="6612" w:author="TRAN THI LY LY" w:date="2019-06-15T13:07:00Z">
        <w:r w:rsidRPr="008C482E">
          <w:rPr>
            <w:rFonts w:ascii="Times New Roman" w:hAnsi="Times New Roman" w:cs="Times New Roman"/>
            <w:sz w:val="26"/>
            <w:szCs w:val="26"/>
            <w:rPrChange w:id="6613" w:author="TRAN THI LY LY" w:date="2019-06-15T13:15:00Z">
              <w:rPr/>
            </w:rPrChange>
          </w:rPr>
          <w:t xml:space="preserve">nhiên vẫn có 1 người cho 1 điểm, có lẽ là do phần giao diện người dùng chưa thật sự làm cho người dùng có cảm giác là hệ thống chạy nhanh (sẽ nói rõ hơn ở phần </w:t>
        </w:r>
      </w:ins>
      <w:ins w:id="6614" w:author="TRAN THI LY LY" w:date="2019-06-15T13:08:00Z">
        <w:r w:rsidRPr="008C482E">
          <w:rPr>
            <w:rFonts w:ascii="Times New Roman" w:hAnsi="Times New Roman" w:cs="Times New Roman"/>
            <w:sz w:val="26"/>
            <w:szCs w:val="26"/>
            <w:rPrChange w:id="6615" w:author="TRAN THI LY LY" w:date="2019-06-15T13:15:00Z">
              <w:rPr/>
            </w:rPrChange>
          </w:rPr>
          <w:t>sau</w:t>
        </w:r>
      </w:ins>
      <w:ins w:id="6616" w:author="TRAN THI LY LY" w:date="2019-06-15T13:07:00Z">
        <w:r w:rsidRPr="008C482E">
          <w:rPr>
            <w:rFonts w:ascii="Times New Roman" w:hAnsi="Times New Roman" w:cs="Times New Roman"/>
            <w:sz w:val="26"/>
            <w:szCs w:val="26"/>
            <w:rPrChange w:id="6617" w:author="TRAN THI LY LY" w:date="2019-06-15T13:15:00Z">
              <w:rPr/>
            </w:rPrChange>
          </w:rPr>
          <w:t>)</w:t>
        </w:r>
      </w:ins>
      <w:ins w:id="6618" w:author="TRAN THI LY LY" w:date="2019-06-15T13:08:00Z">
        <w:r w:rsidRPr="008C482E">
          <w:rPr>
            <w:rFonts w:ascii="Times New Roman" w:hAnsi="Times New Roman" w:cs="Times New Roman"/>
            <w:sz w:val="26"/>
            <w:szCs w:val="26"/>
            <w:rPrChange w:id="6619" w:author="TRAN THI LY LY" w:date="2019-06-15T13:15:00Z">
              <w:rPr/>
            </w:rPrChange>
          </w:rPr>
          <w:t>.</w:t>
        </w:r>
        <w:r w:rsidR="008C482E" w:rsidRPr="008C482E">
          <w:rPr>
            <w:rFonts w:ascii="Times New Roman" w:hAnsi="Times New Roman" w:cs="Times New Roman"/>
            <w:sz w:val="26"/>
            <w:szCs w:val="26"/>
            <w:rPrChange w:id="6620" w:author="TRAN THI LY LY" w:date="2019-06-15T13:15:00Z">
              <w:rPr/>
            </w:rPrChange>
          </w:rPr>
          <w:t xml:space="preserve"> Kết quả khi chạy trực tếp trên server </w:t>
        </w:r>
      </w:ins>
      <w:ins w:id="6621" w:author="TRAN THI LY LY" w:date="2019-06-15T13:09:00Z">
        <w:r w:rsidR="008C482E" w:rsidRPr="008C482E">
          <w:rPr>
            <w:rFonts w:ascii="Times New Roman" w:hAnsi="Times New Roman" w:cs="Times New Roman"/>
            <w:sz w:val="26"/>
            <w:szCs w:val="26"/>
            <w:rPrChange w:id="6622" w:author="TRAN THI LY LY" w:date="2019-06-15T13:15:00Z">
              <w:rPr/>
            </w:rPrChange>
          </w:rPr>
          <w:t xml:space="preserve">theo từng mẫu hội thoại thì thời gian trung bình mỗi câu hỏi server phản hồi chưa đến một giây. Điều này tùy thuộc vào </w:t>
        </w:r>
      </w:ins>
      <w:ins w:id="6623" w:author="TRAN THI LY LY" w:date="2019-06-15T13:10:00Z">
        <w:r w:rsidR="008C482E" w:rsidRPr="008C482E">
          <w:rPr>
            <w:rFonts w:ascii="Times New Roman" w:hAnsi="Times New Roman" w:cs="Times New Roman"/>
            <w:sz w:val="26"/>
            <w:szCs w:val="26"/>
            <w:rPrChange w:id="6624" w:author="TRAN THI LY LY" w:date="2019-06-15T13:15:00Z">
              <w:rPr/>
            </w:rPrChange>
          </w:rPr>
          <w:t xml:space="preserve">mỗi câu hỏi, các yêu tố ảnh hưởng sẽ gồm dữ liệu lưu trữ database (ví dụ khi truy vấn câu trả lời có hình ảnh thì thời gian </w:t>
        </w:r>
      </w:ins>
      <w:ins w:id="6625" w:author="TRAN THI LY LY" w:date="2019-06-15T13:11:00Z">
        <w:r w:rsidR="008C482E" w:rsidRPr="008C482E">
          <w:rPr>
            <w:rFonts w:ascii="Times New Roman" w:hAnsi="Times New Roman" w:cs="Times New Roman"/>
            <w:sz w:val="26"/>
            <w:szCs w:val="26"/>
            <w:rPrChange w:id="6626" w:author="TRAN THI LY LY" w:date="2019-06-15T13:15:00Z">
              <w:rPr/>
            </w:rPrChange>
          </w:rPr>
          <w:t>sẽ chậm hơn</w:t>
        </w:r>
      </w:ins>
      <w:ins w:id="6627" w:author="TRAN THI LY LY" w:date="2019-06-15T13:10:00Z">
        <w:r w:rsidR="008C482E" w:rsidRPr="008C482E">
          <w:rPr>
            <w:rFonts w:ascii="Times New Roman" w:hAnsi="Times New Roman" w:cs="Times New Roman"/>
            <w:sz w:val="26"/>
            <w:szCs w:val="26"/>
            <w:rPrChange w:id="6628" w:author="TRAN THI LY LY" w:date="2019-06-15T13:15:00Z">
              <w:rPr/>
            </w:rPrChange>
          </w:rPr>
          <w:t>)</w:t>
        </w:r>
      </w:ins>
      <w:ins w:id="6629" w:author="TRAN THI LY LY" w:date="2019-06-15T13:11:00Z">
        <w:r w:rsidR="008C482E" w:rsidRPr="008C482E">
          <w:rPr>
            <w:rFonts w:ascii="Times New Roman" w:hAnsi="Times New Roman" w:cs="Times New Roman"/>
            <w:sz w:val="26"/>
            <w:szCs w:val="26"/>
            <w:rPrChange w:id="6630" w:author="TRAN THI LY LY" w:date="2019-06-15T13:15:00Z">
              <w:rPr/>
            </w:rPrChange>
          </w:rPr>
          <w:t>, trong quá trình xử lí câu hỏi nếu câu h</w:t>
        </w:r>
      </w:ins>
      <w:ins w:id="6631" w:author="TRAN THI LY LY" w:date="2019-06-15T13:12:00Z">
        <w:r w:rsidR="008C482E" w:rsidRPr="008C482E">
          <w:rPr>
            <w:rFonts w:ascii="Times New Roman" w:hAnsi="Times New Roman" w:cs="Times New Roman"/>
            <w:sz w:val="26"/>
            <w:szCs w:val="26"/>
            <w:rPrChange w:id="6632" w:author="TRAN THI LY LY" w:date="2019-06-15T13:15:00Z">
              <w:rPr/>
            </w:rPrChange>
          </w:rPr>
          <w:t>ỏi thuộc những trường hợp hệ thống chỉ cần phản hồi lại theo mẫu câu có sẵn thì quá trình này sẽ nhanh hơn, ….</w:t>
        </w:r>
      </w:ins>
      <w:ins w:id="6633" w:author="TRAN THI LY LY" w:date="2019-06-15T13:14:00Z">
        <w:r w:rsidR="008C482E" w:rsidRPr="008C482E">
          <w:rPr>
            <w:rFonts w:ascii="Times New Roman" w:hAnsi="Times New Roman" w:cs="Times New Roman"/>
            <w:sz w:val="26"/>
            <w:szCs w:val="26"/>
            <w:rPrChange w:id="6634" w:author="TRAN THI LY LY" w:date="2019-06-15T13:15:00Z">
              <w:rPr/>
            </w:rPrChange>
          </w:rPr>
          <w:t xml:space="preserve"> </w:t>
        </w:r>
      </w:ins>
    </w:p>
    <w:p w14:paraId="4CCF65DC" w14:textId="0F3C8474" w:rsidR="00AA339F" w:rsidRPr="00246963" w:rsidRDefault="003D7625">
      <w:pPr>
        <w:pStyle w:val="u3"/>
        <w:rPr>
          <w:ins w:id="6635" w:author="TRAN THI LY LY" w:date="2019-06-15T10:35:00Z"/>
        </w:rPr>
        <w:pPrChange w:id="6636" w:author="Ly Tran Thi Ly" w:date="2019-06-20T18:13:00Z">
          <w:pPr>
            <w:pStyle w:val="Chuthich"/>
          </w:pPr>
        </w:pPrChange>
      </w:pPr>
      <w:bookmarkStart w:id="6637" w:name="_Toc11966352"/>
      <w:ins w:id="6638" w:author="Ly Tran Thi Ly" w:date="2019-06-20T18:13:00Z">
        <w:r>
          <w:lastRenderedPageBreak/>
          <w:t>5</w:t>
        </w:r>
      </w:ins>
      <w:ins w:id="6639" w:author="TRAN THI LY LY" w:date="2019-06-15T13:15:00Z">
        <w:del w:id="6640" w:author="Ly Tran Thi Ly" w:date="2019-06-20T18:13:00Z">
          <w:r w:rsidR="008C482E" w:rsidRPr="00604858" w:rsidDel="003D7625">
            <w:delText>4.4</w:delText>
          </w:r>
        </w:del>
        <w:r w:rsidR="008C482E" w:rsidRPr="00604858">
          <w:t xml:space="preserve">.3.2 </w:t>
        </w:r>
        <w:r w:rsidR="008C482E" w:rsidRPr="00AA339F">
          <w:rPr>
            <w:rPrChange w:id="6641" w:author="TRAN THI LY LY" w:date="2019-06-15T13:19:00Z">
              <w:rPr>
                <w:rFonts w:asciiTheme="minorHAnsi" w:hAnsiTheme="minorHAnsi"/>
                <w:i w:val="0"/>
                <w:iCs w:val="0"/>
                <w:color w:val="auto"/>
                <w:sz w:val="22"/>
              </w:rPr>
            </w:rPrChange>
          </w:rPr>
          <w:t>Độ phù hợp của câu trả lời</w:t>
        </w:r>
      </w:ins>
      <w:bookmarkEnd w:id="6637"/>
    </w:p>
    <w:p w14:paraId="4B1E834F" w14:textId="77777777" w:rsidR="007B4307" w:rsidRDefault="007B4307">
      <w:pPr>
        <w:keepNext/>
        <w:rPr>
          <w:ins w:id="6642" w:author="TRAN THI LY LY" w:date="2019-06-15T10:35:00Z"/>
        </w:rPr>
        <w:pPrChange w:id="6643" w:author="TRAN THI LY LY" w:date="2019-06-15T10:35:00Z">
          <w:pPr/>
        </w:pPrChange>
      </w:pPr>
      <w:ins w:id="6644" w:author="TRAN THI LY LY" w:date="2019-06-15T10:35:00Z">
        <w:r>
          <w:rPr>
            <w:noProof/>
          </w:rPr>
          <w:drawing>
            <wp:inline distT="0" distB="0" distL="0" distR="0" wp14:anchorId="31A76947" wp14:editId="5F4F64D6">
              <wp:extent cx="5715000" cy="2569210"/>
              <wp:effectExtent l="0" t="0" r="0" b="254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15000" cy="2569210"/>
                      </a:xfrm>
                      <a:prstGeom prst="rect">
                        <a:avLst/>
                      </a:prstGeom>
                    </pic:spPr>
                  </pic:pic>
                </a:graphicData>
              </a:graphic>
            </wp:inline>
          </w:drawing>
        </w:r>
      </w:ins>
    </w:p>
    <w:p w14:paraId="051068BE" w14:textId="6710F768" w:rsidR="007B4307" w:rsidRDefault="007B4307" w:rsidP="00AA339F">
      <w:pPr>
        <w:pStyle w:val="Chuthich"/>
        <w:rPr>
          <w:ins w:id="6645" w:author="TRAN THI LY LY" w:date="2019-06-15T13:19:00Z"/>
        </w:rPr>
      </w:pPr>
      <w:bookmarkStart w:id="6646" w:name="_Toc11537434"/>
      <w:ins w:id="6647" w:author="TRAN THI LY LY" w:date="2019-06-15T10:35:00Z">
        <w:r>
          <w:t xml:space="preserve">Hình 4. </w:t>
        </w:r>
      </w:ins>
      <w:ins w:id="6648" w:author="TRAN THI LY LY" w:date="2019-06-16T00:47:00Z">
        <w:r w:rsidR="00B76E6F">
          <w:t xml:space="preserve">40 </w:t>
        </w:r>
      </w:ins>
      <w:ins w:id="6649" w:author="TRAN THI LY LY" w:date="2019-06-15T10:35:00Z">
        <w:r>
          <w:t xml:space="preserve">Biểu đồ thống kê đánh giá của người dùng </w:t>
        </w:r>
      </w:ins>
      <w:ins w:id="6650" w:author="TRAN THI LY LY" w:date="2019-06-15T10:36:00Z">
        <w:r>
          <w:t>về mức độ phù hợp của câu trả lời</w:t>
        </w:r>
      </w:ins>
      <w:ins w:id="6651" w:author="TRAN THI LY LY" w:date="2019-06-15T10:35:00Z">
        <w:r>
          <w:t xml:space="preserve"> trên thang điểm 5</w:t>
        </w:r>
      </w:ins>
      <w:bookmarkEnd w:id="6646"/>
    </w:p>
    <w:p w14:paraId="48FBA258" w14:textId="00B2FB5E" w:rsidR="00AA339F" w:rsidDel="00E54BC2" w:rsidRDefault="00AA339F" w:rsidP="00AA339F">
      <w:pPr>
        <w:ind w:firstLine="720"/>
        <w:jc w:val="both"/>
        <w:rPr>
          <w:ins w:id="6652" w:author="Admin" w:date="2019-06-15T20:52:00Z"/>
          <w:del w:id="6653" w:author="TRAN THI LY LY" w:date="2019-06-15T23:40:00Z"/>
          <w:rFonts w:ascii="Times New Roman" w:hAnsi="Times New Roman" w:cs="Times New Roman"/>
          <w:sz w:val="26"/>
          <w:szCs w:val="26"/>
        </w:rPr>
      </w:pPr>
      <w:ins w:id="6654" w:author="TRAN THI LY LY" w:date="2019-06-15T13:20:00Z">
        <w:r w:rsidRPr="00AA339F">
          <w:rPr>
            <w:rFonts w:ascii="Times New Roman" w:hAnsi="Times New Roman" w:cs="Times New Roman"/>
            <w:sz w:val="26"/>
            <w:szCs w:val="26"/>
            <w:rPrChange w:id="6655" w:author="TRAN THI LY LY" w:date="2019-06-15T13:23:00Z">
              <w:rPr/>
            </w:rPrChange>
          </w:rPr>
          <w:t xml:space="preserve">Nhận xét: Biểu đồ cho thấy người dùng đánh giá câu trả lời chỉ ở mức độ trung bình. </w:t>
        </w:r>
      </w:ins>
    </w:p>
    <w:p w14:paraId="5F2C896F" w14:textId="2AF8C9CF" w:rsidR="009B5AAA" w:rsidRDefault="009B5AAA">
      <w:pPr>
        <w:ind w:firstLine="720"/>
        <w:jc w:val="both"/>
        <w:rPr>
          <w:ins w:id="6656" w:author="Admin" w:date="2019-06-15T20:57:00Z"/>
          <w:rFonts w:ascii="Times New Roman" w:hAnsi="Times New Roman" w:cs="Times New Roman"/>
          <w:sz w:val="26"/>
          <w:szCs w:val="26"/>
        </w:rPr>
      </w:pPr>
      <w:ins w:id="6657" w:author="Admin" w:date="2019-06-15T20:52:00Z">
        <w:r>
          <w:rPr>
            <w:rFonts w:ascii="Times New Roman" w:hAnsi="Times New Roman" w:cs="Times New Roman"/>
            <w:sz w:val="26"/>
            <w:szCs w:val="26"/>
          </w:rPr>
          <w:t>Một số phản hồi từ ngườ</w:t>
        </w:r>
        <w:r w:rsidR="00ED2A38">
          <w:rPr>
            <w:rFonts w:ascii="Times New Roman" w:hAnsi="Times New Roman" w:cs="Times New Roman"/>
            <w:sz w:val="26"/>
            <w:szCs w:val="26"/>
          </w:rPr>
          <w:t>i dùng:</w:t>
        </w:r>
      </w:ins>
    </w:p>
    <w:tbl>
      <w:tblPr>
        <w:tblStyle w:val="LiBang"/>
        <w:tblW w:w="0" w:type="auto"/>
        <w:tblLook w:val="04A0" w:firstRow="1" w:lastRow="0" w:firstColumn="1" w:lastColumn="0" w:noHBand="0" w:noVBand="1"/>
        <w:tblPrChange w:id="6658" w:author="Ly Tran Thi Ly" w:date="2019-06-20T18:14:00Z">
          <w:tblPr>
            <w:tblStyle w:val="LiBang"/>
            <w:tblW w:w="0" w:type="auto"/>
            <w:tblLook w:val="04A0" w:firstRow="1" w:lastRow="0" w:firstColumn="1" w:lastColumn="0" w:noHBand="0" w:noVBand="1"/>
          </w:tblPr>
        </w:tblPrChange>
      </w:tblPr>
      <w:tblGrid>
        <w:gridCol w:w="4495"/>
        <w:gridCol w:w="4495"/>
        <w:tblGridChange w:id="6659">
          <w:tblGrid>
            <w:gridCol w:w="4495"/>
            <w:gridCol w:w="4495"/>
          </w:tblGrid>
        </w:tblGridChange>
      </w:tblGrid>
      <w:tr w:rsidR="009B5AAA" w14:paraId="2C86A27E" w14:textId="77777777" w:rsidTr="003D7625">
        <w:trPr>
          <w:ins w:id="6660" w:author="Admin" w:date="2019-06-15T20:57:00Z"/>
        </w:trPr>
        <w:tc>
          <w:tcPr>
            <w:tcW w:w="4495" w:type="dxa"/>
            <w:shd w:val="clear" w:color="auto" w:fill="E7E6E6" w:themeFill="background2"/>
            <w:tcPrChange w:id="6661" w:author="Ly Tran Thi Ly" w:date="2019-06-20T18:14:00Z">
              <w:tcPr>
                <w:tcW w:w="4495" w:type="dxa"/>
              </w:tcPr>
            </w:tcPrChange>
          </w:tcPr>
          <w:p w14:paraId="136C5D36" w14:textId="2BA0856D" w:rsidR="009B5AAA" w:rsidRDefault="009B5AAA">
            <w:pPr>
              <w:jc w:val="center"/>
              <w:rPr>
                <w:ins w:id="6662" w:author="Admin" w:date="2019-06-15T20:57:00Z"/>
                <w:rFonts w:ascii="Times New Roman" w:hAnsi="Times New Roman" w:cs="Times New Roman"/>
                <w:sz w:val="26"/>
                <w:szCs w:val="26"/>
              </w:rPr>
              <w:pPrChange w:id="6663" w:author="Cuong, Pham Nguyen" w:date="2019-06-15T23:44:00Z">
                <w:pPr>
                  <w:jc w:val="both"/>
                </w:pPr>
              </w:pPrChange>
            </w:pPr>
            <w:ins w:id="6664" w:author="Admin" w:date="2019-06-15T20:57:00Z">
              <w:r>
                <w:rPr>
                  <w:rFonts w:ascii="Times New Roman" w:hAnsi="Times New Roman" w:cs="Times New Roman"/>
                  <w:sz w:val="26"/>
                  <w:szCs w:val="26"/>
                </w:rPr>
                <w:t>Phản hồi người dùng</w:t>
              </w:r>
            </w:ins>
          </w:p>
        </w:tc>
        <w:tc>
          <w:tcPr>
            <w:tcW w:w="4495" w:type="dxa"/>
            <w:shd w:val="clear" w:color="auto" w:fill="E7E6E6" w:themeFill="background2"/>
            <w:tcPrChange w:id="6665" w:author="Ly Tran Thi Ly" w:date="2019-06-20T18:14:00Z">
              <w:tcPr>
                <w:tcW w:w="4495" w:type="dxa"/>
              </w:tcPr>
            </w:tcPrChange>
          </w:tcPr>
          <w:p w14:paraId="3F409AFD" w14:textId="317286F6" w:rsidR="009B5AAA" w:rsidRDefault="009B5AAA">
            <w:pPr>
              <w:jc w:val="center"/>
              <w:rPr>
                <w:ins w:id="6666" w:author="Admin" w:date="2019-06-15T20:57:00Z"/>
                <w:rFonts w:ascii="Times New Roman" w:hAnsi="Times New Roman" w:cs="Times New Roman"/>
                <w:sz w:val="26"/>
                <w:szCs w:val="26"/>
              </w:rPr>
              <w:pPrChange w:id="6667" w:author="Cuong, Pham Nguyen" w:date="2019-06-15T23:44:00Z">
                <w:pPr>
                  <w:jc w:val="both"/>
                </w:pPr>
              </w:pPrChange>
            </w:pPr>
            <w:ins w:id="6668" w:author="Admin" w:date="2019-06-15T20:57:00Z">
              <w:r>
                <w:rPr>
                  <w:rFonts w:ascii="Times New Roman" w:hAnsi="Times New Roman" w:cs="Times New Roman"/>
                  <w:sz w:val="26"/>
                  <w:szCs w:val="26"/>
                </w:rPr>
                <w:t>Giải thích</w:t>
              </w:r>
            </w:ins>
          </w:p>
        </w:tc>
      </w:tr>
      <w:tr w:rsidR="009B5AAA" w14:paraId="7070443D" w14:textId="77777777" w:rsidTr="009B5AAA">
        <w:trPr>
          <w:ins w:id="6669" w:author="Admin" w:date="2019-06-15T20:57:00Z"/>
        </w:trPr>
        <w:tc>
          <w:tcPr>
            <w:tcW w:w="4495" w:type="dxa"/>
          </w:tcPr>
          <w:p w14:paraId="441499A9" w14:textId="604AE3AD" w:rsidR="009B5AAA" w:rsidRDefault="009B5AAA" w:rsidP="00AA339F">
            <w:pPr>
              <w:jc w:val="both"/>
              <w:rPr>
                <w:ins w:id="6670" w:author="Admin" w:date="2019-06-15T20:57:00Z"/>
                <w:rFonts w:ascii="Times New Roman" w:hAnsi="Times New Roman" w:cs="Times New Roman"/>
                <w:sz w:val="26"/>
                <w:szCs w:val="26"/>
              </w:rPr>
            </w:pPr>
            <w:ins w:id="6671" w:author="Admin" w:date="2019-06-15T20:57:00Z">
              <w:r>
                <w:rPr>
                  <w:rFonts w:ascii="Times New Roman" w:hAnsi="Times New Roman" w:cs="Times New Roman"/>
                  <w:sz w:val="26"/>
                  <w:szCs w:val="26"/>
                </w:rPr>
                <w:t>- Đôi khi Adobot sẽ hỏi lại về context như hệ điều hành (operating system), phiên bản photoshop đang sử dụng (version) hay máy tính bạn đang sử dụng (equipment).</w:t>
              </w:r>
            </w:ins>
          </w:p>
        </w:tc>
        <w:tc>
          <w:tcPr>
            <w:tcW w:w="4495" w:type="dxa"/>
          </w:tcPr>
          <w:p w14:paraId="6557B2B9" w14:textId="1EEA5661" w:rsidR="009B5AAA" w:rsidRDefault="009B5AAA" w:rsidP="00AA339F">
            <w:pPr>
              <w:jc w:val="both"/>
              <w:rPr>
                <w:ins w:id="6672" w:author="Admin" w:date="2019-06-15T20:57:00Z"/>
                <w:rFonts w:ascii="Times New Roman" w:hAnsi="Times New Roman" w:cs="Times New Roman"/>
                <w:sz w:val="26"/>
                <w:szCs w:val="26"/>
              </w:rPr>
            </w:pPr>
            <w:ins w:id="6673" w:author="Admin" w:date="2019-06-15T20:58:00Z">
              <w:r>
                <w:rPr>
                  <w:rFonts w:ascii="Times New Roman" w:hAnsi="Times New Roman" w:cs="Times New Roman"/>
                  <w:sz w:val="26"/>
                  <w:szCs w:val="26"/>
                </w:rPr>
                <w:t>- Vì phần thiết kế kịch bản (stories) hiện tại cần yêu cầ</w:t>
              </w:r>
            </w:ins>
            <w:ins w:id="6674" w:author="TRAN THI LY LY" w:date="2019-06-15T23:43:00Z">
              <w:r w:rsidR="00E54BC2">
                <w:rPr>
                  <w:rFonts w:ascii="Times New Roman" w:hAnsi="Times New Roman" w:cs="Times New Roman"/>
                  <w:sz w:val="26"/>
                  <w:szCs w:val="26"/>
                </w:rPr>
                <w:t>u</w:t>
              </w:r>
            </w:ins>
            <w:ins w:id="6675" w:author="Admin" w:date="2019-06-15T20:58:00Z">
              <w:del w:id="6676" w:author="TRAN THI LY LY" w:date="2019-06-15T23:43:00Z">
                <w:r w:rsidDel="00E54BC2">
                  <w:rPr>
                    <w:rFonts w:ascii="Times New Roman" w:hAnsi="Times New Roman" w:cs="Times New Roman"/>
                    <w:sz w:val="26"/>
                    <w:szCs w:val="26"/>
                  </w:rPr>
                  <w:delText>n</w:delText>
                </w:r>
              </w:del>
              <w:r>
                <w:rPr>
                  <w:rFonts w:ascii="Times New Roman" w:hAnsi="Times New Roman" w:cs="Times New Roman"/>
                  <w:sz w:val="26"/>
                  <w:szCs w:val="26"/>
                </w:rPr>
                <w:t xml:space="preserve"> tất cả thông tin, sau đó khi kịch bản kết thúc, tất cả mọi context</w:t>
              </w:r>
            </w:ins>
            <w:ins w:id="6677" w:author="Admin" w:date="2019-06-15T20:59:00Z">
              <w:r>
                <w:rPr>
                  <w:rFonts w:ascii="Times New Roman" w:hAnsi="Times New Roman" w:cs="Times New Roman"/>
                  <w:sz w:val="26"/>
                  <w:szCs w:val="26"/>
                </w:rPr>
                <w:t>, entity</w:t>
              </w:r>
            </w:ins>
            <w:ins w:id="6678" w:author="Admin" w:date="2019-06-15T20:58:00Z">
              <w:r>
                <w:rPr>
                  <w:rFonts w:ascii="Times New Roman" w:hAnsi="Times New Roman" w:cs="Times New Roman"/>
                  <w:sz w:val="26"/>
                  <w:szCs w:val="26"/>
                </w:rPr>
                <w:t xml:space="preserve"> được đệ</w:t>
              </w:r>
            </w:ins>
            <w:ins w:id="6679" w:author="Admin" w:date="2019-06-15T20:59:00Z">
              <w:r>
                <w:rPr>
                  <w:rFonts w:ascii="Times New Roman" w:hAnsi="Times New Roman" w:cs="Times New Roman"/>
                  <w:sz w:val="26"/>
                  <w:szCs w:val="26"/>
                </w:rPr>
                <w:t xml:space="preserve"> đến sẽ không còn được ghi nhớ nữa. Vì đôi khi user có thể đang sử dụng window 10 mà hỏi về cách cài đặt trên linux hay ubuntu chẳng hạn.</w:t>
              </w:r>
            </w:ins>
            <w:ins w:id="6680" w:author="Admin" w:date="2019-06-15T21:44:00Z">
              <w:r w:rsidR="00C1410C">
                <w:rPr>
                  <w:rFonts w:ascii="Times New Roman" w:hAnsi="Times New Roman" w:cs="Times New Roman"/>
                  <w:sz w:val="26"/>
                  <w:szCs w:val="26"/>
                </w:rPr>
                <w:t xml:space="preserve"> Có thể thay đổi theo ý muốn của mình.</w:t>
              </w:r>
            </w:ins>
          </w:p>
        </w:tc>
      </w:tr>
      <w:tr w:rsidR="009B5AAA" w14:paraId="5597A00A" w14:textId="77777777" w:rsidTr="009B5AAA">
        <w:trPr>
          <w:ins w:id="6681" w:author="Admin" w:date="2019-06-15T20:57:00Z"/>
        </w:trPr>
        <w:tc>
          <w:tcPr>
            <w:tcW w:w="4495" w:type="dxa"/>
          </w:tcPr>
          <w:p w14:paraId="22A197E0" w14:textId="77777777" w:rsidR="009B5AAA" w:rsidRPr="00217997" w:rsidRDefault="00217997">
            <w:pPr>
              <w:jc w:val="both"/>
              <w:rPr>
                <w:ins w:id="6682" w:author="Admin" w:date="2019-06-15T21:06:00Z"/>
                <w:rFonts w:ascii="Times New Roman" w:hAnsi="Times New Roman" w:cs="Times New Roman"/>
                <w:sz w:val="26"/>
                <w:szCs w:val="26"/>
                <w:rPrChange w:id="6683" w:author="Admin" w:date="2019-06-15T21:08:00Z">
                  <w:rPr>
                    <w:ins w:id="6684" w:author="Admin" w:date="2019-06-15T21:06:00Z"/>
                    <w:rFonts w:ascii="Helvetica" w:hAnsi="Helvetica" w:cs="Helvetica"/>
                    <w:color w:val="000000"/>
                    <w:sz w:val="20"/>
                    <w:szCs w:val="20"/>
                    <w:shd w:val="clear" w:color="auto" w:fill="F0EBF8"/>
                  </w:rPr>
                </w:rPrChange>
              </w:rPr>
            </w:pPr>
            <w:ins w:id="6685" w:author="Admin" w:date="2019-06-15T21:06:00Z">
              <w:r>
                <w:rPr>
                  <w:rFonts w:ascii="Times New Roman" w:hAnsi="Times New Roman" w:cs="Times New Roman"/>
                  <w:sz w:val="26"/>
                  <w:szCs w:val="26"/>
                </w:rPr>
                <w:t>-</w:t>
              </w:r>
              <w:r w:rsidRPr="00217997">
                <w:rPr>
                  <w:rFonts w:ascii="Times New Roman" w:hAnsi="Times New Roman" w:cs="Times New Roman"/>
                  <w:sz w:val="26"/>
                  <w:szCs w:val="26"/>
                  <w:rPrChange w:id="6686" w:author="Admin" w:date="2019-06-15T21:08:00Z">
                    <w:rPr>
                      <w:rFonts w:ascii="Helvetica" w:hAnsi="Helvetica" w:cs="Helvetica"/>
                      <w:color w:val="000000"/>
                      <w:sz w:val="20"/>
                      <w:szCs w:val="20"/>
                      <w:shd w:val="clear" w:color="auto" w:fill="F0EBF8"/>
                    </w:rPr>
                  </w:rPrChange>
                </w:rPr>
                <w:t xml:space="preserve">  Nhiều câu trả lời không đúng mong đợi</w:t>
              </w:r>
            </w:ins>
          </w:p>
          <w:p w14:paraId="1DF6BA9E" w14:textId="21388EDF" w:rsidR="00217997" w:rsidRPr="00217997" w:rsidRDefault="00217997">
            <w:pPr>
              <w:jc w:val="both"/>
              <w:rPr>
                <w:ins w:id="6687" w:author="Admin" w:date="2019-06-15T20:57:00Z"/>
                <w:rFonts w:ascii="Times New Roman" w:hAnsi="Times New Roman" w:cs="Times New Roman"/>
                <w:sz w:val="26"/>
                <w:szCs w:val="26"/>
                <w:rPrChange w:id="6688" w:author="Admin" w:date="2019-06-15T21:06:00Z">
                  <w:rPr>
                    <w:ins w:id="6689" w:author="Admin" w:date="2019-06-15T20:57:00Z"/>
                  </w:rPr>
                </w:rPrChange>
              </w:rPr>
            </w:pPr>
            <w:ins w:id="6690" w:author="Admin" w:date="2019-06-15T21:08:00Z">
              <w:r w:rsidRPr="00217997">
                <w:rPr>
                  <w:rFonts w:ascii="Times New Roman" w:hAnsi="Times New Roman" w:cs="Times New Roman"/>
                  <w:sz w:val="26"/>
                  <w:szCs w:val="26"/>
                  <w:rPrChange w:id="6691" w:author="Admin" w:date="2019-06-15T21:08:00Z">
                    <w:rPr>
                      <w:rFonts w:ascii="Helvetica" w:hAnsi="Helvetica" w:cs="Helvetica"/>
                      <w:color w:val="000000"/>
                      <w:sz w:val="20"/>
                      <w:szCs w:val="20"/>
                      <w:shd w:val="clear" w:color="auto" w:fill="F0EBF8"/>
                    </w:rPr>
                  </w:rPrChange>
                </w:rPr>
                <w:t xml:space="preserve">- </w:t>
              </w:r>
              <w:r w:rsidRPr="00217997">
                <w:rPr>
                  <w:rFonts w:ascii="Times New Roman" w:hAnsi="Times New Roman" w:cs="Times New Roman"/>
                  <w:sz w:val="26"/>
                  <w:szCs w:val="26"/>
                  <w:rPrChange w:id="6692" w:author="Admin" w:date="2019-06-15T21:08:00Z">
                    <w:rPr>
                      <w:rFonts w:ascii="Helvetica" w:hAnsi="Helvetica" w:cs="Helvetica"/>
                      <w:color w:val="000000"/>
                      <w:sz w:val="20"/>
                      <w:szCs w:val="20"/>
                    </w:rPr>
                  </w:rPrChange>
                </w:rPr>
                <w:t>Cần trả lời được nhiều câu hỏi hơn, câu trả lời cần đúng trọng tâm hơn</w:t>
              </w:r>
            </w:ins>
          </w:p>
        </w:tc>
        <w:tc>
          <w:tcPr>
            <w:tcW w:w="4495" w:type="dxa"/>
          </w:tcPr>
          <w:p w14:paraId="1D620CF4" w14:textId="0107A8B5" w:rsidR="009B5AAA" w:rsidRDefault="00217997" w:rsidP="00AA339F">
            <w:pPr>
              <w:jc w:val="both"/>
              <w:rPr>
                <w:ins w:id="6693" w:author="Admin" w:date="2019-06-15T20:57:00Z"/>
                <w:rFonts w:ascii="Times New Roman" w:hAnsi="Times New Roman" w:cs="Times New Roman"/>
                <w:sz w:val="26"/>
                <w:szCs w:val="26"/>
              </w:rPr>
            </w:pPr>
            <w:ins w:id="6694" w:author="Admin" w:date="2019-06-15T21:08:00Z">
              <w:r>
                <w:rPr>
                  <w:rFonts w:ascii="Times New Roman" w:hAnsi="Times New Roman" w:cs="Times New Roman"/>
                  <w:sz w:val="26"/>
                  <w:szCs w:val="26"/>
                </w:rPr>
                <w:t>- Về phần phân loại ý định và rút trích thực thể thì tỉ lệ khá cao, tin chắc là phần này không phải vấn đề gây ra các sai sót đó. Thay vào đó, việc quản lý query bằng các thực thể rút trích được thì cần điều chỉnh lại,</w:t>
              </w:r>
            </w:ins>
            <w:ins w:id="6695" w:author="Admin" w:date="2019-06-15T21:10:00Z">
              <w:r>
                <w:rPr>
                  <w:rFonts w:ascii="Times New Roman" w:hAnsi="Times New Roman" w:cs="Times New Roman"/>
                  <w:sz w:val="26"/>
                  <w:szCs w:val="26"/>
                </w:rPr>
                <w:t xml:space="preserve"> hiện tại nhóm chưa giải quyết được một số câu khó như: “I just know how to use photoshop, but I don’t know how to edit the large image</w:t>
              </w:r>
            </w:ins>
            <w:ins w:id="6696" w:author="Admin" w:date="2019-06-15T21:11:00Z">
              <w:r>
                <w:rPr>
                  <w:rFonts w:ascii="Times New Roman" w:hAnsi="Times New Roman" w:cs="Times New Roman"/>
                  <w:sz w:val="26"/>
                  <w:szCs w:val="26"/>
                </w:rPr>
                <w:t xml:space="preserve">”. Thực thể rút </w:t>
              </w:r>
              <w:r>
                <w:rPr>
                  <w:rFonts w:ascii="Times New Roman" w:hAnsi="Times New Roman" w:cs="Times New Roman"/>
                  <w:sz w:val="26"/>
                  <w:szCs w:val="26"/>
                </w:rPr>
                <w:lastRenderedPageBreak/>
                <w:t xml:space="preserve">trích được là đầy đủ nhưng ý định </w:t>
              </w:r>
              <w:r w:rsidR="00B867D3">
                <w:rPr>
                  <w:rFonts w:ascii="Times New Roman" w:hAnsi="Times New Roman" w:cs="Times New Roman"/>
                  <w:sz w:val="26"/>
                  <w:szCs w:val="26"/>
                </w:rPr>
                <w:t>ở đây là “edit large image” là chính, vấn đề này nhóm đã có cách giải quyết và sẽ cải tiến sau.</w:t>
              </w:r>
            </w:ins>
          </w:p>
        </w:tc>
      </w:tr>
      <w:tr w:rsidR="00B867D3" w14:paraId="2C86D04D" w14:textId="77777777" w:rsidTr="009B5AAA">
        <w:trPr>
          <w:ins w:id="6697" w:author="Admin" w:date="2019-06-15T21:12:00Z"/>
        </w:trPr>
        <w:tc>
          <w:tcPr>
            <w:tcW w:w="4495" w:type="dxa"/>
          </w:tcPr>
          <w:p w14:paraId="53D114BD" w14:textId="7A7B02D0" w:rsidR="00B867D3" w:rsidRDefault="00B867D3" w:rsidP="00217997">
            <w:pPr>
              <w:jc w:val="both"/>
              <w:rPr>
                <w:ins w:id="6698" w:author="Admin" w:date="2019-06-15T21:12:00Z"/>
                <w:rFonts w:ascii="Times New Roman" w:hAnsi="Times New Roman" w:cs="Times New Roman"/>
                <w:sz w:val="26"/>
                <w:szCs w:val="26"/>
              </w:rPr>
            </w:pPr>
            <w:ins w:id="6699" w:author="Admin" w:date="2019-06-15T21:12:00Z">
              <w:r w:rsidRPr="005C17C4">
                <w:rPr>
                  <w:rFonts w:ascii="Times New Roman" w:hAnsi="Times New Roman" w:cs="Times New Roman"/>
                  <w:sz w:val="26"/>
                  <w:szCs w:val="26"/>
                </w:rPr>
                <w:lastRenderedPageBreak/>
                <w:t xml:space="preserve">- </w:t>
              </w:r>
              <w:r>
                <w:rPr>
                  <w:rFonts w:ascii="Times New Roman" w:hAnsi="Times New Roman" w:cs="Times New Roman"/>
                  <w:sz w:val="26"/>
                  <w:szCs w:val="26"/>
                </w:rPr>
                <w:t>C</w:t>
              </w:r>
              <w:r w:rsidRPr="005C17C4">
                <w:rPr>
                  <w:rFonts w:ascii="Times New Roman" w:hAnsi="Times New Roman" w:cs="Times New Roman"/>
                  <w:sz w:val="26"/>
                  <w:szCs w:val="26"/>
                </w:rPr>
                <w:t xml:space="preserve">âu trả lời dư, chưa chính xác. </w:t>
              </w:r>
            </w:ins>
            <w:ins w:id="6700" w:author="TRAN THI LY LY" w:date="2019-06-15T23:42:00Z">
              <w:r w:rsidR="00E54BC2">
                <w:rPr>
                  <w:rFonts w:ascii="Times New Roman" w:hAnsi="Times New Roman" w:cs="Times New Roman"/>
                  <w:sz w:val="26"/>
                  <w:szCs w:val="26"/>
                </w:rPr>
                <w:t>C</w:t>
              </w:r>
            </w:ins>
            <w:ins w:id="6701" w:author="Admin" w:date="2019-06-15T21:12:00Z">
              <w:del w:id="6702" w:author="TRAN THI LY LY" w:date="2019-06-15T23:42:00Z">
                <w:r w:rsidRPr="005C17C4" w:rsidDel="00E54BC2">
                  <w:rPr>
                    <w:rFonts w:ascii="Times New Roman" w:hAnsi="Times New Roman" w:cs="Times New Roman"/>
                    <w:sz w:val="26"/>
                    <w:szCs w:val="26"/>
                  </w:rPr>
                  <w:delText>c</w:delText>
                </w:r>
              </w:del>
              <w:r w:rsidRPr="005C17C4">
                <w:rPr>
                  <w:rFonts w:ascii="Times New Roman" w:hAnsi="Times New Roman" w:cs="Times New Roman"/>
                  <w:sz w:val="26"/>
                  <w:szCs w:val="26"/>
                </w:rPr>
                <w:t>ần cải thiện thêm</w:t>
              </w:r>
            </w:ins>
          </w:p>
        </w:tc>
        <w:tc>
          <w:tcPr>
            <w:tcW w:w="4495" w:type="dxa"/>
          </w:tcPr>
          <w:p w14:paraId="3A6313BC" w14:textId="77777777" w:rsidR="00B867D3" w:rsidRDefault="00B867D3" w:rsidP="00AA339F">
            <w:pPr>
              <w:jc w:val="both"/>
              <w:rPr>
                <w:ins w:id="6703" w:author="Admin" w:date="2019-06-15T21:18:00Z"/>
                <w:rFonts w:ascii="Times New Roman" w:hAnsi="Times New Roman" w:cs="Times New Roman"/>
                <w:sz w:val="26"/>
                <w:szCs w:val="26"/>
              </w:rPr>
            </w:pPr>
            <w:ins w:id="6704" w:author="Admin" w:date="2019-06-15T21:14:00Z">
              <w:r>
                <w:rPr>
                  <w:rFonts w:ascii="Times New Roman" w:hAnsi="Times New Roman" w:cs="Times New Roman"/>
                  <w:sz w:val="26"/>
                  <w:szCs w:val="26"/>
                </w:rPr>
                <w:t>- Trường hợp này đôi khi xảy ra với các entity không được học từ trước.</w:t>
              </w:r>
            </w:ins>
          </w:p>
          <w:p w14:paraId="3DACC1EA" w14:textId="77777777" w:rsidR="00B867D3" w:rsidRDefault="00B867D3">
            <w:pPr>
              <w:jc w:val="both"/>
              <w:rPr>
                <w:ins w:id="6705" w:author="Admin" w:date="2019-06-15T21:18:00Z"/>
                <w:rFonts w:ascii="Times New Roman" w:hAnsi="Times New Roman" w:cs="Times New Roman"/>
                <w:sz w:val="26"/>
                <w:szCs w:val="26"/>
              </w:rPr>
            </w:pPr>
            <w:ins w:id="6706" w:author="Admin" w:date="2019-06-15T21:14:00Z">
              <w:r>
                <w:rPr>
                  <w:rFonts w:ascii="Times New Roman" w:hAnsi="Times New Roman" w:cs="Times New Roman"/>
                  <w:sz w:val="26"/>
                  <w:szCs w:val="26"/>
                </w:rPr>
                <w:t>VD</w:t>
              </w:r>
            </w:ins>
            <w:ins w:id="6707" w:author="Admin" w:date="2019-06-15T21:18:00Z">
              <w:r>
                <w:rPr>
                  <w:rFonts w:ascii="Times New Roman" w:hAnsi="Times New Roman" w:cs="Times New Roman"/>
                  <w:sz w:val="26"/>
                  <w:szCs w:val="26"/>
                </w:rPr>
                <w:t>: drop photo in CS5 ubuntu.</w:t>
              </w:r>
            </w:ins>
          </w:p>
          <w:p w14:paraId="1715706D" w14:textId="44576994" w:rsidR="00B867D3" w:rsidRPr="00B867D3" w:rsidRDefault="00B867D3">
            <w:pPr>
              <w:jc w:val="both"/>
              <w:rPr>
                <w:ins w:id="6708" w:author="Admin" w:date="2019-06-15T21:12:00Z"/>
                <w:rFonts w:ascii="Times New Roman" w:hAnsi="Times New Roman" w:cs="Times New Roman"/>
                <w:sz w:val="26"/>
                <w:szCs w:val="26"/>
                <w:rPrChange w:id="6709" w:author="Admin" w:date="2019-06-15T21:18:00Z">
                  <w:rPr>
                    <w:ins w:id="6710" w:author="Admin" w:date="2019-06-15T21:12:00Z"/>
                  </w:rPr>
                </w:rPrChange>
              </w:rPr>
            </w:pPr>
            <w:ins w:id="6711" w:author="Admin" w:date="2019-06-15T21:18:00Z">
              <w:r>
                <w:rPr>
                  <w:rFonts w:ascii="Times New Roman" w:hAnsi="Times New Roman" w:cs="Times New Roman"/>
                  <w:sz w:val="26"/>
                  <w:szCs w:val="26"/>
                </w:rPr>
                <w:t>-</w:t>
              </w:r>
            </w:ins>
            <w:ins w:id="6712" w:author="Admin" w:date="2019-06-15T21:19:00Z">
              <w:r>
                <w:rPr>
                  <w:rFonts w:ascii="Times New Roman" w:hAnsi="Times New Roman" w:cs="Times New Roman"/>
                  <w:sz w:val="26"/>
                  <w:szCs w:val="26"/>
                </w:rPr>
                <w:t xml:space="preserve"> </w:t>
              </w:r>
            </w:ins>
            <w:ins w:id="6713" w:author="Admin" w:date="2019-06-15T21:18:00Z">
              <w:r>
                <w:rPr>
                  <w:rFonts w:ascii="Times New Roman" w:hAnsi="Times New Roman" w:cs="Times New Roman"/>
                  <w:sz w:val="26"/>
                  <w:szCs w:val="26"/>
                </w:rPr>
                <w:t>Entity [drop],</w:t>
              </w:r>
            </w:ins>
            <w:ins w:id="6714" w:author="TRAN THI LY LY" w:date="2019-06-15T23:40:00Z">
              <w:r w:rsidR="00E54BC2">
                <w:rPr>
                  <w:rFonts w:ascii="Times New Roman" w:hAnsi="Times New Roman" w:cs="Times New Roman"/>
                  <w:sz w:val="26"/>
                  <w:szCs w:val="26"/>
                </w:rPr>
                <w:t xml:space="preserve"> </w:t>
              </w:r>
            </w:ins>
            <w:ins w:id="6715" w:author="Admin" w:date="2019-06-15T21:18:00Z">
              <w:r>
                <w:rPr>
                  <w:rFonts w:ascii="Times New Roman" w:hAnsi="Times New Roman" w:cs="Times New Roman"/>
                  <w:sz w:val="26"/>
                  <w:szCs w:val="26"/>
                </w:rPr>
                <w:t>[photo] không được học từ trước</w:t>
              </w:r>
            </w:ins>
            <w:ins w:id="6716" w:author="Admin" w:date="2019-06-15T21:19:00Z">
              <w:r>
                <w:rPr>
                  <w:rFonts w:ascii="Times New Roman" w:hAnsi="Times New Roman" w:cs="Times New Roman"/>
                  <w:sz w:val="26"/>
                  <w:szCs w:val="26"/>
                </w:rPr>
                <w:t xml:space="preserve"> do đó ner_crf chỉ nhận ra được [CS5],</w:t>
              </w:r>
            </w:ins>
            <w:ins w:id="6717" w:author="TRAN THI LY LY" w:date="2019-06-15T23:40:00Z">
              <w:r w:rsidR="00E54BC2">
                <w:rPr>
                  <w:rFonts w:ascii="Times New Roman" w:hAnsi="Times New Roman" w:cs="Times New Roman"/>
                  <w:sz w:val="26"/>
                  <w:szCs w:val="26"/>
                </w:rPr>
                <w:t xml:space="preserve"> </w:t>
              </w:r>
            </w:ins>
            <w:ins w:id="6718" w:author="Admin" w:date="2019-06-15T21:19:00Z">
              <w:r>
                <w:rPr>
                  <w:rFonts w:ascii="Times New Roman" w:hAnsi="Times New Roman" w:cs="Times New Roman"/>
                  <w:sz w:val="26"/>
                  <w:szCs w:val="26"/>
                </w:rPr>
                <w:t>[ubuntu] để rút trích truy vấn. Dĩ nhiên kết quả trả về sẽ vô cùng nhiều mà không liên quan đến câu hỏi của người dùng.</w:t>
              </w:r>
            </w:ins>
            <w:ins w:id="6719" w:author="Admin" w:date="2019-06-15T21:24:00Z">
              <w:r w:rsidR="00010627">
                <w:rPr>
                  <w:rFonts w:ascii="Times New Roman" w:hAnsi="Times New Roman" w:cs="Times New Roman"/>
                  <w:sz w:val="26"/>
                  <w:szCs w:val="26"/>
                </w:rPr>
                <w:t xml:space="preserve"> Nhóm sẽ khắc phục vấn đề này.</w:t>
              </w:r>
            </w:ins>
          </w:p>
        </w:tc>
      </w:tr>
      <w:tr w:rsidR="00B867D3" w:rsidDel="00E54BC2" w14:paraId="3C7F6114" w14:textId="47029ED8" w:rsidTr="009B5AAA">
        <w:trPr>
          <w:ins w:id="6720" w:author="Admin" w:date="2019-06-15T21:21:00Z"/>
          <w:del w:id="6721" w:author="TRAN THI LY LY" w:date="2019-06-15T23:40:00Z"/>
        </w:trPr>
        <w:tc>
          <w:tcPr>
            <w:tcW w:w="4495" w:type="dxa"/>
          </w:tcPr>
          <w:p w14:paraId="7CA5DCC5" w14:textId="716F9486" w:rsidR="00B867D3" w:rsidRPr="005C17C4" w:rsidDel="00E54BC2" w:rsidRDefault="00B867D3" w:rsidP="00217997">
            <w:pPr>
              <w:jc w:val="both"/>
              <w:rPr>
                <w:ins w:id="6722" w:author="Admin" w:date="2019-06-15T21:21:00Z"/>
                <w:del w:id="6723" w:author="TRAN THI LY LY" w:date="2019-06-15T23:40:00Z"/>
                <w:rFonts w:ascii="Times New Roman" w:hAnsi="Times New Roman" w:cs="Times New Roman"/>
                <w:sz w:val="26"/>
                <w:szCs w:val="26"/>
              </w:rPr>
            </w:pPr>
            <w:ins w:id="6724" w:author="Admin" w:date="2019-06-15T21:21:00Z">
              <w:del w:id="6725" w:author="TRAN THI LY LY" w:date="2019-06-15T23:40:00Z">
                <w:r w:rsidDel="00E54BC2">
                  <w:rPr>
                    <w:rFonts w:ascii="Times New Roman" w:hAnsi="Times New Roman" w:cs="Times New Roman"/>
                    <w:sz w:val="26"/>
                    <w:szCs w:val="26"/>
                  </w:rPr>
                  <w:delText xml:space="preserve">- </w:delText>
                </w:r>
                <w:r w:rsidRPr="00B867D3" w:rsidDel="00E54BC2">
                  <w:rPr>
                    <w:rFonts w:ascii="Times New Roman" w:hAnsi="Times New Roman" w:cs="Times New Roman"/>
                    <w:sz w:val="26"/>
                    <w:szCs w:val="26"/>
                    <w:rPrChange w:id="6726" w:author="Admin" w:date="2019-06-15T21:21:00Z">
                      <w:rPr>
                        <w:rFonts w:ascii="Helvetica" w:hAnsi="Helvetica" w:cs="Helvetica"/>
                        <w:color w:val="000000"/>
                        <w:sz w:val="20"/>
                        <w:szCs w:val="20"/>
                        <w:shd w:val="clear" w:color="auto" w:fill="F0EBF8"/>
                      </w:rPr>
                    </w:rPrChange>
                  </w:rPr>
                  <w:delText>Chúc các bạn máy mắn. Nhưng k</w:delText>
                </w:r>
              </w:del>
            </w:ins>
            <w:ins w:id="6727" w:author="Admin" w:date="2019-06-15T21:22:00Z">
              <w:del w:id="6728" w:author="TRAN THI LY LY" w:date="2019-06-15T23:40:00Z">
                <w:r w:rsidR="00010627" w:rsidDel="00E54BC2">
                  <w:rPr>
                    <w:rFonts w:ascii="Times New Roman" w:hAnsi="Times New Roman" w:cs="Times New Roman"/>
                    <w:sz w:val="26"/>
                    <w:szCs w:val="26"/>
                  </w:rPr>
                  <w:delText>hông</w:delText>
                </w:r>
              </w:del>
            </w:ins>
            <w:ins w:id="6729" w:author="Admin" w:date="2019-06-15T21:21:00Z">
              <w:del w:id="6730" w:author="TRAN THI LY LY" w:date="2019-06-15T23:40:00Z">
                <w:r w:rsidRPr="00B867D3" w:rsidDel="00E54BC2">
                  <w:rPr>
                    <w:rFonts w:ascii="Times New Roman" w:hAnsi="Times New Roman" w:cs="Times New Roman"/>
                    <w:sz w:val="26"/>
                    <w:szCs w:val="26"/>
                    <w:rPrChange w:id="6731" w:author="Admin" w:date="2019-06-15T21:21:00Z">
                      <w:rPr>
                        <w:rFonts w:ascii="Helvetica" w:hAnsi="Helvetica" w:cs="Helvetica"/>
                        <w:color w:val="000000"/>
                        <w:sz w:val="20"/>
                        <w:szCs w:val="20"/>
                        <w:shd w:val="clear" w:color="auto" w:fill="F0EBF8"/>
                      </w:rPr>
                    </w:rPrChange>
                  </w:rPr>
                  <w:delText xml:space="preserve"> hiểu sao nếu search google thì nó lẹ hơn.</w:delText>
                </w:r>
              </w:del>
            </w:ins>
          </w:p>
        </w:tc>
        <w:tc>
          <w:tcPr>
            <w:tcW w:w="4495" w:type="dxa"/>
          </w:tcPr>
          <w:p w14:paraId="02136110" w14:textId="2529933F" w:rsidR="00B867D3" w:rsidDel="00E54BC2" w:rsidRDefault="00010627" w:rsidP="00AA339F">
            <w:pPr>
              <w:jc w:val="both"/>
              <w:rPr>
                <w:ins w:id="6732" w:author="Admin" w:date="2019-06-15T21:21:00Z"/>
                <w:del w:id="6733" w:author="TRAN THI LY LY" w:date="2019-06-15T23:40:00Z"/>
                <w:rFonts w:ascii="Times New Roman" w:hAnsi="Times New Roman" w:cs="Times New Roman"/>
                <w:sz w:val="26"/>
                <w:szCs w:val="26"/>
              </w:rPr>
            </w:pPr>
            <w:ins w:id="6734" w:author="Admin" w:date="2019-06-15T21:22:00Z">
              <w:del w:id="6735" w:author="TRAN THI LY LY" w:date="2019-06-15T23:40:00Z">
                <w:r w:rsidDel="00E54BC2">
                  <w:rPr>
                    <w:rFonts w:ascii="Times New Roman" w:hAnsi="Times New Roman" w:cs="Times New Roman"/>
                    <w:sz w:val="26"/>
                    <w:szCs w:val="26"/>
                  </w:rPr>
                  <w:delText>- Có thể google trả về cho bạn n kết quả, bạn phải lọc lại trong các kết quả đó một số trường hợp bạn có thể áp dụng. Còn ở đây sẽ trả về kiến thức về một lĩnh vực nào đó khớp với nội dung bạn đang muốn hỏi về lĩnh vực đó. Thời gian phản hồi có thể lâu là do cấu hình server còn yếu nên tốc độ truy vấn chậm. Nhóm sẽ khắc phục vấn đề này.</w:delText>
                </w:r>
              </w:del>
            </w:ins>
          </w:p>
        </w:tc>
      </w:tr>
    </w:tbl>
    <w:p w14:paraId="13361485" w14:textId="77777777" w:rsidR="009B5AAA" w:rsidRDefault="009B5AAA" w:rsidP="00AA339F">
      <w:pPr>
        <w:ind w:firstLine="720"/>
        <w:jc w:val="both"/>
        <w:rPr>
          <w:ins w:id="6736" w:author="TRAN THI LY LY" w:date="2019-06-15T13:26:00Z"/>
          <w:rFonts w:ascii="Times New Roman" w:hAnsi="Times New Roman" w:cs="Times New Roman"/>
          <w:sz w:val="26"/>
          <w:szCs w:val="26"/>
        </w:rPr>
      </w:pPr>
    </w:p>
    <w:p w14:paraId="065D642A" w14:textId="67F31F3F" w:rsidR="00AA339F" w:rsidRDefault="003D7625">
      <w:pPr>
        <w:pStyle w:val="u3"/>
        <w:rPr>
          <w:ins w:id="6737" w:author="TRAN THI LY LY" w:date="2019-06-15T13:27:00Z"/>
        </w:rPr>
        <w:pPrChange w:id="6738" w:author="Ly Tran Thi Ly" w:date="2019-06-20T18:13:00Z">
          <w:pPr>
            <w:tabs>
              <w:tab w:val="left" w:pos="2610"/>
            </w:tabs>
          </w:pPr>
        </w:pPrChange>
      </w:pPr>
      <w:bookmarkStart w:id="6739" w:name="_Toc11966353"/>
      <w:ins w:id="6740" w:author="Ly Tran Thi Ly" w:date="2019-06-20T18:13:00Z">
        <w:r>
          <w:t>5</w:t>
        </w:r>
      </w:ins>
      <w:ins w:id="6741" w:author="TRAN THI LY LY" w:date="2019-06-15T13:26:00Z">
        <w:del w:id="6742" w:author="Ly Tran Thi Ly" w:date="2019-06-20T18:13:00Z">
          <w:r w:rsidR="00AA339F" w:rsidDel="003D7625">
            <w:delText>4.4</w:delText>
          </w:r>
        </w:del>
        <w:r w:rsidR="00AA339F">
          <w:t>.3.3 Độ dễ sử dụng:</w:t>
        </w:r>
      </w:ins>
      <w:bookmarkEnd w:id="6739"/>
    </w:p>
    <w:p w14:paraId="39F88EC8" w14:textId="41156A82" w:rsidR="00D7539F" w:rsidRPr="00246963" w:rsidRDefault="00AA339F">
      <w:pPr>
        <w:rPr>
          <w:ins w:id="6743" w:author="TRAN THI LY LY" w:date="2019-06-15T10:36:00Z"/>
          <w:rFonts w:cs="Times New Roman"/>
          <w:szCs w:val="26"/>
        </w:rPr>
        <w:pPrChange w:id="6744" w:author="TRAN THI LY LY" w:date="2019-06-15T13:29:00Z">
          <w:pPr>
            <w:pStyle w:val="Chuthich"/>
          </w:pPr>
        </w:pPrChange>
      </w:pPr>
      <w:ins w:id="6745" w:author="TRAN THI LY LY" w:date="2019-06-15T13:27:00Z">
        <w:r>
          <w:rPr>
            <w:rFonts w:ascii="Times New Roman" w:hAnsi="Times New Roman" w:cs="Times New Roman"/>
            <w:sz w:val="26"/>
            <w:szCs w:val="26"/>
          </w:rPr>
          <w:tab/>
          <w:t xml:space="preserve">Mục tiêu của tiêu chí này, chúng tôi muốn biết là người dùng có cảm thấy dễ để tìm ra câu trả lời khi sử dụng chatbot hay không. </w:t>
        </w:r>
      </w:ins>
    </w:p>
    <w:p w14:paraId="292747B5" w14:textId="08672050" w:rsidR="007B4307" w:rsidRDefault="00AA339F" w:rsidP="007B4307">
      <w:pPr>
        <w:rPr>
          <w:ins w:id="6746" w:author="TRAN THI LY LY" w:date="2019-06-15T10:38:00Z"/>
        </w:rPr>
      </w:pPr>
      <w:ins w:id="6747" w:author="TRAN THI LY LY" w:date="2019-06-15T10:36:00Z">
        <w:r>
          <w:rPr>
            <w:noProof/>
          </w:rPr>
          <w:drawing>
            <wp:anchor distT="0" distB="0" distL="114300" distR="114300" simplePos="0" relativeHeight="251837440" behindDoc="0" locked="0" layoutInCell="1" allowOverlap="1" wp14:anchorId="5A847266" wp14:editId="774F630B">
              <wp:simplePos x="0" y="0"/>
              <wp:positionH relativeFrom="margin">
                <wp:align>right</wp:align>
              </wp:positionH>
              <wp:positionV relativeFrom="paragraph">
                <wp:posOffset>280035</wp:posOffset>
              </wp:positionV>
              <wp:extent cx="5715000" cy="2721610"/>
              <wp:effectExtent l="0" t="0" r="0" b="2540"/>
              <wp:wrapSquare wrapText="bothSides"/>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15000" cy="2721610"/>
                      </a:xfrm>
                      <a:prstGeom prst="rect">
                        <a:avLst/>
                      </a:prstGeom>
                    </pic:spPr>
                  </pic:pic>
                </a:graphicData>
              </a:graphic>
            </wp:anchor>
          </w:drawing>
        </w:r>
      </w:ins>
      <w:ins w:id="6748" w:author="TRAN THI LY LY" w:date="2019-06-15T10:37:00Z">
        <w:r w:rsidR="007B4307">
          <w:rPr>
            <w:noProof/>
          </w:rPr>
          <mc:AlternateContent>
            <mc:Choice Requires="wps">
              <w:drawing>
                <wp:anchor distT="0" distB="0" distL="114300" distR="114300" simplePos="0" relativeHeight="251839488" behindDoc="0" locked="0" layoutInCell="1" allowOverlap="1" wp14:anchorId="33475B9C" wp14:editId="4D8886C9">
                  <wp:simplePos x="0" y="0"/>
                  <wp:positionH relativeFrom="column">
                    <wp:posOffset>142875</wp:posOffset>
                  </wp:positionH>
                  <wp:positionV relativeFrom="paragraph">
                    <wp:posOffset>3057525</wp:posOffset>
                  </wp:positionV>
                  <wp:extent cx="5715000" cy="635"/>
                  <wp:effectExtent l="0" t="0" r="0" b="7620"/>
                  <wp:wrapTopAndBottom/>
                  <wp:docPr id="254" name="Hộp Văn bản 254"/>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1BFD7FE" w14:textId="5B196243" w:rsidR="009E4E78" w:rsidRPr="007B4307" w:rsidRDefault="009E4E78">
                              <w:pPr>
                                <w:pStyle w:val="Chuthich"/>
                                <w:rPr>
                                  <w:rPrChange w:id="6749" w:author="TRAN THI LY LY" w:date="2019-06-15T10:38:00Z">
                                    <w:rPr>
                                      <w:noProof/>
                                    </w:rPr>
                                  </w:rPrChange>
                                </w:rPr>
                                <w:pPrChange w:id="6750" w:author="TRAN THI LY LY" w:date="2019-06-15T10:38:00Z">
                                  <w:pPr/>
                                </w:pPrChange>
                              </w:pPr>
                              <w:bookmarkStart w:id="6751" w:name="_Toc11537435"/>
                              <w:ins w:id="6752" w:author="TRAN THI LY LY" w:date="2019-06-15T10:37:00Z">
                                <w:r>
                                  <w:t xml:space="preserve">Hình 4. </w:t>
                                </w:r>
                              </w:ins>
                              <w:ins w:id="6753" w:author="TRAN THI LY LY" w:date="2019-06-16T00:48:00Z">
                                <w:r>
                                  <w:t xml:space="preserve">41 </w:t>
                                </w:r>
                              </w:ins>
                              <w:ins w:id="6754" w:author="TRAN THI LY LY" w:date="2019-06-15T10:37:00Z">
                                <w:r>
                                  <w:t>Biểu đồ thống kê đánh giá của người dùng về độ dễ sử dụng</w:t>
                                </w:r>
                              </w:ins>
                              <w:ins w:id="6755" w:author="TRAN THI LY LY" w:date="2019-06-15T10:38:00Z">
                                <w:r>
                                  <w:t xml:space="preserve"> của chatbot</w:t>
                                </w:r>
                              </w:ins>
                              <w:ins w:id="6756" w:author="TRAN THI LY LY" w:date="2019-06-15T10:37:00Z">
                                <w:r>
                                  <w:t xml:space="preserve"> trên thang điểm 5</w:t>
                                </w:r>
                              </w:ins>
                              <w:bookmarkEnd w:id="6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5B9C" id="Hộp Văn bản 254" o:spid="_x0000_s1087" type="#_x0000_t202" style="position:absolute;margin-left:11.25pt;margin-top:240.75pt;width:450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" stroked="f">
                  <v:textbox style="mso-fit-shape-to-text:t" inset="0,0,0,0">
                    <w:txbxContent>
                      <w:p w14:paraId="21BFD7FE" w14:textId="5B196243" w:rsidR="009E4E78" w:rsidRPr="007B4307" w:rsidRDefault="009E4E78">
                        <w:pPr>
                          <w:pStyle w:val="Chuthich"/>
                          <w:rPr>
                            <w:rPrChange w:id="6757" w:author="TRAN THI LY LY" w:date="2019-06-15T10:38:00Z">
                              <w:rPr>
                                <w:noProof/>
                              </w:rPr>
                            </w:rPrChange>
                          </w:rPr>
                          <w:pPrChange w:id="6758" w:author="TRAN THI LY LY" w:date="2019-06-15T10:38:00Z">
                            <w:pPr/>
                          </w:pPrChange>
                        </w:pPr>
                        <w:bookmarkStart w:id="6759" w:name="_Toc11537435"/>
                        <w:ins w:id="6760" w:author="TRAN THI LY LY" w:date="2019-06-15T10:37:00Z">
                          <w:r>
                            <w:t xml:space="preserve">Hình 4. </w:t>
                          </w:r>
                        </w:ins>
                        <w:ins w:id="6761" w:author="TRAN THI LY LY" w:date="2019-06-16T00:48:00Z">
                          <w:r>
                            <w:t xml:space="preserve">41 </w:t>
                          </w:r>
                        </w:ins>
                        <w:ins w:id="6762" w:author="TRAN THI LY LY" w:date="2019-06-15T10:37:00Z">
                          <w:r>
                            <w:t>Biểu đồ thống kê đánh giá của người dùng về độ dễ sử dụng</w:t>
                          </w:r>
                        </w:ins>
                        <w:ins w:id="6763" w:author="TRAN THI LY LY" w:date="2019-06-15T10:38:00Z">
                          <w:r>
                            <w:t xml:space="preserve"> của chatbot</w:t>
                          </w:r>
                        </w:ins>
                        <w:ins w:id="6764" w:author="TRAN THI LY LY" w:date="2019-06-15T10:37:00Z">
                          <w:r>
                            <w:t xml:space="preserve"> trên thang điểm 5</w:t>
                          </w:r>
                        </w:ins>
                        <w:bookmarkEnd w:id="6759"/>
                      </w:p>
                    </w:txbxContent>
                  </v:textbox>
                  <w10:wrap type="topAndBottom"/>
                </v:shape>
              </w:pict>
            </mc:Fallback>
          </mc:AlternateContent>
        </w:r>
      </w:ins>
    </w:p>
    <w:p w14:paraId="6DA3E633" w14:textId="77777777" w:rsidR="00D7539F" w:rsidRDefault="00D7539F">
      <w:pPr>
        <w:ind w:firstLine="720"/>
        <w:jc w:val="both"/>
        <w:rPr>
          <w:ins w:id="6765" w:author="TRAN THI LY LY" w:date="2019-06-15T13:29:00Z"/>
          <w:rFonts w:ascii="Times New Roman" w:hAnsi="Times New Roman" w:cs="Times New Roman"/>
          <w:sz w:val="26"/>
          <w:szCs w:val="26"/>
        </w:rPr>
        <w:pPrChange w:id="6766" w:author="TRAN THI LY LY" w:date="2019-06-15T13:54:00Z">
          <w:pPr/>
        </w:pPrChange>
      </w:pPr>
      <w:ins w:id="6767" w:author="TRAN THI LY LY" w:date="2019-06-15T13:29:00Z">
        <w:r>
          <w:rPr>
            <w:rFonts w:ascii="Times New Roman" w:hAnsi="Times New Roman" w:cs="Times New Roman"/>
            <w:sz w:val="26"/>
            <w:szCs w:val="26"/>
          </w:rPr>
          <w:lastRenderedPageBreak/>
          <w:t xml:space="preserve">Theo chúng tôi đây sẽ là phần được đánh giá khá cao vì chắc chắn việc trò chuyện để tìm ra câu trả lời sẽ dễ dàng hơn tự mình mày mò nhiều. Tuy nhiên kết quả chỉ ở mức trung bình, một số nhận xét liên quan là: </w:t>
        </w:r>
      </w:ins>
    </w:p>
    <w:p w14:paraId="43C31EB9" w14:textId="063F073F" w:rsidR="00D7539F" w:rsidRPr="00776C9B" w:rsidRDefault="00D7539F" w:rsidP="00D7539F">
      <w:pPr>
        <w:pStyle w:val="oancuaDanhsach"/>
        <w:numPr>
          <w:ilvl w:val="0"/>
          <w:numId w:val="31"/>
        </w:numPr>
        <w:rPr>
          <w:ins w:id="6768" w:author="TRAN THI LY LY" w:date="2019-06-15T13:45:00Z"/>
          <w:rFonts w:ascii="Times New Roman" w:hAnsi="Times New Roman" w:cs="Times New Roman"/>
          <w:i/>
          <w:iCs/>
          <w:sz w:val="26"/>
          <w:szCs w:val="26"/>
          <w:rPrChange w:id="6769" w:author="TRAN THI LY LY" w:date="2019-06-15T13:45:00Z">
            <w:rPr>
              <w:ins w:id="6770" w:author="TRAN THI LY LY" w:date="2019-06-15T13:45:00Z"/>
              <w:rFonts w:ascii="Times New Roman" w:hAnsi="Times New Roman" w:cs="Times New Roman"/>
              <w:sz w:val="26"/>
              <w:szCs w:val="26"/>
            </w:rPr>
          </w:rPrChange>
        </w:rPr>
      </w:pPr>
      <w:ins w:id="6771" w:author="TRAN THI LY LY" w:date="2019-06-15T13:29:00Z">
        <w:r>
          <w:rPr>
            <w:rFonts w:ascii="Times New Roman" w:hAnsi="Times New Roman" w:cs="Times New Roman"/>
            <w:sz w:val="26"/>
            <w:szCs w:val="26"/>
          </w:rPr>
          <w:t>“</w:t>
        </w:r>
        <w:r w:rsidRPr="00776C9B">
          <w:rPr>
            <w:rFonts w:ascii="Times New Roman" w:hAnsi="Times New Roman" w:cs="Times New Roman"/>
            <w:i/>
            <w:iCs/>
            <w:sz w:val="26"/>
            <w:szCs w:val="26"/>
            <w:rPrChange w:id="6772" w:author="TRAN THI LY LY" w:date="2019-06-15T13:45:00Z">
              <w:rPr>
                <w:rFonts w:ascii="Times New Roman" w:hAnsi="Times New Roman" w:cs="Times New Roman"/>
                <w:sz w:val="26"/>
                <w:szCs w:val="26"/>
              </w:rPr>
            </w:rPrChange>
          </w:rPr>
          <w:t>Cứ hỏi lại version và operation system hoài</w:t>
        </w:r>
      </w:ins>
      <w:ins w:id="6773" w:author="TRAN THI LY LY" w:date="2019-06-15T13:30:00Z">
        <w:r w:rsidRPr="00776C9B">
          <w:rPr>
            <w:rFonts w:ascii="Times New Roman" w:hAnsi="Times New Roman" w:cs="Times New Roman"/>
            <w:i/>
            <w:iCs/>
            <w:sz w:val="26"/>
            <w:szCs w:val="26"/>
            <w:rPrChange w:id="6774" w:author="TRAN THI LY LY" w:date="2019-06-15T13:45:00Z">
              <w:rPr>
                <w:rFonts w:ascii="Times New Roman" w:hAnsi="Times New Roman" w:cs="Times New Roman"/>
                <w:sz w:val="26"/>
                <w:szCs w:val="26"/>
              </w:rPr>
            </w:rPrChange>
          </w:rPr>
          <w:t xml:space="preserve"> khiến tự nhiên mình đang hỏi nó lại phải đi trả lời cho nó.</w:t>
        </w:r>
      </w:ins>
      <w:ins w:id="6775" w:author="TRAN THI LY LY" w:date="2019-06-15T13:29:00Z">
        <w:r w:rsidRPr="00776C9B">
          <w:rPr>
            <w:rFonts w:ascii="Times New Roman" w:hAnsi="Times New Roman" w:cs="Times New Roman"/>
            <w:i/>
            <w:iCs/>
            <w:sz w:val="26"/>
            <w:szCs w:val="26"/>
            <w:rPrChange w:id="6776" w:author="TRAN THI LY LY" w:date="2019-06-15T13:45:00Z">
              <w:rPr>
                <w:rFonts w:ascii="Times New Roman" w:hAnsi="Times New Roman" w:cs="Times New Roman"/>
                <w:sz w:val="26"/>
                <w:szCs w:val="26"/>
              </w:rPr>
            </w:rPrChange>
          </w:rPr>
          <w:t>”</w:t>
        </w:r>
      </w:ins>
    </w:p>
    <w:p w14:paraId="3B05B3EF" w14:textId="7939785A" w:rsidR="00776C9B" w:rsidRPr="00E54BC2" w:rsidRDefault="00776C9B" w:rsidP="00D7539F">
      <w:pPr>
        <w:pStyle w:val="oancuaDanhsach"/>
        <w:numPr>
          <w:ilvl w:val="0"/>
          <w:numId w:val="31"/>
        </w:numPr>
        <w:rPr>
          <w:ins w:id="6777" w:author="TRAN THI LY LY" w:date="2019-06-15T13:47:00Z"/>
          <w:rFonts w:ascii="Times New Roman" w:hAnsi="Times New Roman" w:cs="Times New Roman"/>
          <w:i/>
          <w:iCs/>
          <w:sz w:val="26"/>
          <w:szCs w:val="26"/>
        </w:rPr>
      </w:pPr>
      <w:ins w:id="6778" w:author="TRAN THI LY LY" w:date="2019-06-15T13:45:00Z">
        <w:r w:rsidRPr="00E54BC2">
          <w:rPr>
            <w:rFonts w:ascii="Arial" w:hAnsi="Arial" w:cs="Arial"/>
            <w:i/>
            <w:iCs/>
            <w:color w:val="000000"/>
            <w:sz w:val="20"/>
            <w:szCs w:val="20"/>
            <w:shd w:val="clear" w:color="auto" w:fill="FFFFFF"/>
            <w:rPrChange w:id="6779" w:author="TRAN THI LY LY" w:date="2019-06-15T23:39:00Z">
              <w:rPr>
                <w:rFonts w:ascii="Arial" w:hAnsi="Arial" w:cs="Arial"/>
                <w:color w:val="000000"/>
                <w:sz w:val="20"/>
                <w:szCs w:val="20"/>
                <w:shd w:val="clear" w:color="auto" w:fill="FFFFFF"/>
              </w:rPr>
            </w:rPrChange>
          </w:rPr>
          <w:t>“</w:t>
        </w:r>
        <w:r w:rsidRPr="00E54BC2">
          <w:rPr>
            <w:rFonts w:ascii="Times New Roman" w:hAnsi="Times New Roman" w:cs="Times New Roman"/>
            <w:i/>
            <w:iCs/>
            <w:sz w:val="26"/>
            <w:szCs w:val="26"/>
            <w:rPrChange w:id="6780" w:author="TRAN THI LY LY" w:date="2019-06-15T23:39:00Z">
              <w:rPr>
                <w:rFonts w:ascii="Arial" w:hAnsi="Arial" w:cs="Arial"/>
                <w:color w:val="000000"/>
                <w:sz w:val="20"/>
                <w:szCs w:val="20"/>
                <w:shd w:val="clear" w:color="auto" w:fill="FFFFFF"/>
              </w:rPr>
            </w:rPrChange>
          </w:rPr>
          <w:t>Cần cải thiện phần nhận biết câu hỏi”</w:t>
        </w:r>
      </w:ins>
    </w:p>
    <w:p w14:paraId="5D00E959" w14:textId="3A69BBF4" w:rsidR="007B4307" w:rsidRDefault="00D7539F" w:rsidP="00776C9B">
      <w:pPr>
        <w:ind w:firstLine="360"/>
        <w:jc w:val="both"/>
        <w:rPr>
          <w:ins w:id="6781" w:author="TRAN THI LY LY" w:date="2019-06-15T13:40:00Z"/>
          <w:rFonts w:ascii="Times New Roman" w:hAnsi="Times New Roman" w:cs="Times New Roman"/>
          <w:sz w:val="26"/>
          <w:szCs w:val="26"/>
        </w:rPr>
      </w:pPr>
      <w:ins w:id="6782" w:author="TRAN THI LY LY" w:date="2019-06-15T13:33:00Z">
        <w:r w:rsidRPr="00776C9B">
          <w:rPr>
            <w:rFonts w:ascii="Times New Roman" w:hAnsi="Times New Roman" w:cs="Times New Roman"/>
            <w:sz w:val="26"/>
            <w:szCs w:val="26"/>
            <w:rPrChange w:id="6783" w:author="TRAN THI LY LY" w:date="2019-06-15T13:39:00Z">
              <w:rPr/>
            </w:rPrChange>
          </w:rPr>
          <w:t>Về nhận xét</w:t>
        </w:r>
      </w:ins>
      <w:ins w:id="6784" w:author="TRAN THI LY LY" w:date="2019-06-15T13:46:00Z">
        <w:r w:rsidR="00776C9B">
          <w:rPr>
            <w:rFonts w:ascii="Times New Roman" w:hAnsi="Times New Roman" w:cs="Times New Roman"/>
            <w:sz w:val="26"/>
            <w:szCs w:val="26"/>
          </w:rPr>
          <w:t xml:space="preserve"> hệ thống cứ hỏi lại version và operation system</w:t>
        </w:r>
      </w:ins>
      <w:ins w:id="6785" w:author="TRAN THI LY LY" w:date="2019-06-15T13:33:00Z">
        <w:r w:rsidRPr="00776C9B">
          <w:rPr>
            <w:rFonts w:ascii="Times New Roman" w:hAnsi="Times New Roman" w:cs="Times New Roman"/>
            <w:sz w:val="26"/>
            <w:szCs w:val="26"/>
            <w:rPrChange w:id="6786" w:author="TRAN THI LY LY" w:date="2019-06-15T13:39:00Z">
              <w:rPr/>
            </w:rPrChange>
          </w:rPr>
          <w:t xml:space="preserve"> </w:t>
        </w:r>
      </w:ins>
      <w:ins w:id="6787" w:author="TRAN THI LY LY" w:date="2019-06-15T13:46:00Z">
        <w:r w:rsidR="00776C9B">
          <w:rPr>
            <w:rFonts w:ascii="Times New Roman" w:hAnsi="Times New Roman" w:cs="Times New Roman"/>
            <w:sz w:val="26"/>
            <w:szCs w:val="26"/>
          </w:rPr>
          <w:t>hoài</w:t>
        </w:r>
      </w:ins>
      <w:ins w:id="6788" w:author="TRAN THI LY LY" w:date="2019-06-15T13:33:00Z">
        <w:r w:rsidRPr="00776C9B">
          <w:rPr>
            <w:rFonts w:ascii="Times New Roman" w:hAnsi="Times New Roman" w:cs="Times New Roman"/>
            <w:sz w:val="26"/>
            <w:szCs w:val="26"/>
            <w:rPrChange w:id="6789" w:author="TRAN THI LY LY" w:date="2019-06-15T13:39:00Z">
              <w:rPr/>
            </w:rPrChange>
          </w:rPr>
          <w:t xml:space="preserve">, chúng tôi </w:t>
        </w:r>
      </w:ins>
      <w:ins w:id="6790" w:author="TRAN THI LY LY" w:date="2019-06-15T13:39:00Z">
        <w:r w:rsidR="00776C9B">
          <w:rPr>
            <w:rFonts w:ascii="Times New Roman" w:hAnsi="Times New Roman" w:cs="Times New Roman"/>
            <w:sz w:val="26"/>
            <w:szCs w:val="26"/>
          </w:rPr>
          <w:t>khá phân v</w:t>
        </w:r>
      </w:ins>
      <w:ins w:id="6791" w:author="TRAN THI LY LY" w:date="2019-06-15T13:40:00Z">
        <w:r w:rsidR="00776C9B">
          <w:rPr>
            <w:rFonts w:ascii="Times New Roman" w:hAnsi="Times New Roman" w:cs="Times New Roman"/>
            <w:sz w:val="26"/>
            <w:szCs w:val="26"/>
          </w:rPr>
          <w:t xml:space="preserve">ân </w:t>
        </w:r>
      </w:ins>
      <w:ins w:id="6792" w:author="TRAN THI LY LY" w:date="2019-06-15T13:33:00Z">
        <w:r w:rsidRPr="00776C9B">
          <w:rPr>
            <w:rFonts w:ascii="Times New Roman" w:hAnsi="Times New Roman" w:cs="Times New Roman"/>
            <w:sz w:val="26"/>
            <w:szCs w:val="26"/>
            <w:rPrChange w:id="6793" w:author="TRAN THI LY LY" w:date="2019-06-15T13:39:00Z">
              <w:rPr/>
            </w:rPrChange>
          </w:rPr>
          <w:t xml:space="preserve">bởi vì có </w:t>
        </w:r>
      </w:ins>
      <w:ins w:id="6794" w:author="TRAN THI LY LY" w:date="2019-06-15T13:36:00Z">
        <w:r w:rsidRPr="00776C9B">
          <w:rPr>
            <w:rFonts w:ascii="Times New Roman" w:hAnsi="Times New Roman" w:cs="Times New Roman"/>
            <w:sz w:val="26"/>
            <w:szCs w:val="26"/>
            <w:rPrChange w:id="6795" w:author="TRAN THI LY LY" w:date="2019-06-15T13:39:00Z">
              <w:rPr/>
            </w:rPrChange>
          </w:rPr>
          <w:t>thể rơi vào</w:t>
        </w:r>
      </w:ins>
      <w:ins w:id="6796" w:author="TRAN THI LY LY" w:date="2019-06-15T13:33:00Z">
        <w:r w:rsidRPr="00776C9B">
          <w:rPr>
            <w:rFonts w:ascii="Times New Roman" w:hAnsi="Times New Roman" w:cs="Times New Roman"/>
            <w:sz w:val="26"/>
            <w:szCs w:val="26"/>
            <w:rPrChange w:id="6797" w:author="TRAN THI LY LY" w:date="2019-06-15T13:39:00Z">
              <w:rPr/>
            </w:rPrChange>
          </w:rPr>
          <w:t xml:space="preserve"> trường hợp</w:t>
        </w:r>
      </w:ins>
      <w:ins w:id="6798" w:author="TRAN THI LY LY" w:date="2019-06-15T13:36:00Z">
        <w:r w:rsidRPr="00776C9B">
          <w:rPr>
            <w:rFonts w:ascii="Times New Roman" w:hAnsi="Times New Roman" w:cs="Times New Roman"/>
            <w:sz w:val="26"/>
            <w:szCs w:val="26"/>
            <w:rPrChange w:id="6799" w:author="TRAN THI LY LY" w:date="2019-06-15T13:39:00Z">
              <w:rPr/>
            </w:rPrChange>
          </w:rPr>
          <w:t xml:space="preserve"> nế</w:t>
        </w:r>
      </w:ins>
      <w:ins w:id="6800" w:author="TRAN THI LY LY" w:date="2019-06-15T13:33:00Z">
        <w:r w:rsidRPr="00776C9B">
          <w:rPr>
            <w:rFonts w:ascii="Times New Roman" w:hAnsi="Times New Roman" w:cs="Times New Roman"/>
            <w:sz w:val="26"/>
            <w:szCs w:val="26"/>
            <w:rPrChange w:id="6801" w:author="TRAN THI LY LY" w:date="2019-06-15T13:39:00Z">
              <w:rPr/>
            </w:rPrChange>
          </w:rPr>
          <w:t>u chỉ hỏi versi</w:t>
        </w:r>
      </w:ins>
      <w:ins w:id="6802" w:author="TRAN THI LY LY" w:date="2019-06-15T13:34:00Z">
        <w:r w:rsidRPr="00776C9B">
          <w:rPr>
            <w:rFonts w:ascii="Times New Roman" w:hAnsi="Times New Roman" w:cs="Times New Roman"/>
            <w:sz w:val="26"/>
            <w:szCs w:val="26"/>
            <w:rPrChange w:id="6803" w:author="TRAN THI LY LY" w:date="2019-06-15T13:39:00Z">
              <w:rPr/>
            </w:rPrChange>
          </w:rPr>
          <w:t>on và operation system một lần, những lần sau không hỏi nữa thì liệu có thật sự chính xác, nhỡ người dùng muốn sử d</w:t>
        </w:r>
      </w:ins>
      <w:ins w:id="6804" w:author="TRAN THI LY LY" w:date="2019-06-15T13:35:00Z">
        <w:r w:rsidRPr="00776C9B">
          <w:rPr>
            <w:rFonts w:ascii="Times New Roman" w:hAnsi="Times New Roman" w:cs="Times New Roman"/>
            <w:sz w:val="26"/>
            <w:szCs w:val="26"/>
            <w:rPrChange w:id="6805" w:author="TRAN THI LY LY" w:date="2019-06-15T13:39:00Z">
              <w:rPr/>
            </w:rPrChange>
          </w:rPr>
          <w:t xml:space="preserve">ụng hai version trên hai thiết bị khác nhau giữa hai lần hỏi. Tuy nhiên chúng tôi </w:t>
        </w:r>
      </w:ins>
      <w:ins w:id="6806" w:author="TRAN THI LY LY" w:date="2019-06-15T13:36:00Z">
        <w:r w:rsidRPr="00776C9B">
          <w:rPr>
            <w:rFonts w:ascii="Times New Roman" w:hAnsi="Times New Roman" w:cs="Times New Roman"/>
            <w:sz w:val="26"/>
            <w:szCs w:val="26"/>
            <w:rPrChange w:id="6807" w:author="TRAN THI LY LY" w:date="2019-06-15T13:39:00Z">
              <w:rPr/>
            </w:rPrChange>
          </w:rPr>
          <w:t>cũng c</w:t>
        </w:r>
      </w:ins>
      <w:ins w:id="6808" w:author="TRAN THI LY LY" w:date="2019-06-15T13:37:00Z">
        <w:r w:rsidRPr="00776C9B">
          <w:rPr>
            <w:rFonts w:ascii="Times New Roman" w:hAnsi="Times New Roman" w:cs="Times New Roman"/>
            <w:sz w:val="26"/>
            <w:szCs w:val="26"/>
            <w:rPrChange w:id="6809" w:author="TRAN THI LY LY" w:date="2019-06-15T13:39:00Z">
              <w:rPr/>
            </w:rPrChange>
          </w:rPr>
          <w:t>ảm thấy đây là một phần thiếu sót lớn của hệ thống khi chưa thể xử lí tốt vấn đề này. Do khả năng còn</w:t>
        </w:r>
      </w:ins>
      <w:ins w:id="6810" w:author="TRAN THI LY LY" w:date="2019-06-15T13:38:00Z">
        <w:r w:rsidRPr="00776C9B">
          <w:rPr>
            <w:rFonts w:ascii="Times New Roman" w:hAnsi="Times New Roman" w:cs="Times New Roman"/>
            <w:sz w:val="26"/>
            <w:szCs w:val="26"/>
            <w:rPrChange w:id="6811" w:author="TRAN THI LY LY" w:date="2019-06-15T13:39:00Z">
              <w:rPr/>
            </w:rPrChange>
          </w:rPr>
          <w:t xml:space="preserve"> hạn chế, chúng tôi cũng chưa thể xử lí đa luồng khi có nhiều người dùng cùng truy cập vào hệ thống, vì thế đây vẫn còn là phần mà </w:t>
        </w:r>
      </w:ins>
      <w:ins w:id="6812" w:author="TRAN THI LY LY" w:date="2019-06-15T13:39:00Z">
        <w:r w:rsidRPr="00776C9B">
          <w:rPr>
            <w:rFonts w:ascii="Times New Roman" w:hAnsi="Times New Roman" w:cs="Times New Roman"/>
            <w:sz w:val="26"/>
            <w:szCs w:val="26"/>
            <w:rPrChange w:id="6813" w:author="TRAN THI LY LY" w:date="2019-06-15T13:39:00Z">
              <w:rPr/>
            </w:rPrChange>
          </w:rPr>
          <w:t xml:space="preserve">chúng tôi cần phải cố gắng để cải thiện </w:t>
        </w:r>
      </w:ins>
      <w:ins w:id="6814" w:author="TRAN THI LY LY" w:date="2019-06-15T13:40:00Z">
        <w:r w:rsidR="00776C9B">
          <w:rPr>
            <w:rFonts w:ascii="Times New Roman" w:hAnsi="Times New Roman" w:cs="Times New Roman"/>
            <w:sz w:val="26"/>
            <w:szCs w:val="26"/>
          </w:rPr>
          <w:t xml:space="preserve">ứng dụng cho </w:t>
        </w:r>
      </w:ins>
      <w:ins w:id="6815" w:author="TRAN THI LY LY" w:date="2019-06-15T13:39:00Z">
        <w:r w:rsidRPr="00776C9B">
          <w:rPr>
            <w:rFonts w:ascii="Times New Roman" w:hAnsi="Times New Roman" w:cs="Times New Roman"/>
            <w:sz w:val="26"/>
            <w:szCs w:val="26"/>
            <w:rPrChange w:id="6816" w:author="TRAN THI LY LY" w:date="2019-06-15T13:39:00Z">
              <w:rPr/>
            </w:rPrChange>
          </w:rPr>
          <w:t>tốt hơn.</w:t>
        </w:r>
      </w:ins>
    </w:p>
    <w:p w14:paraId="492A7570" w14:textId="18A29301" w:rsidR="00776C9B" w:rsidRPr="00604858" w:rsidRDefault="003D7625">
      <w:pPr>
        <w:pStyle w:val="u3"/>
        <w:rPr>
          <w:ins w:id="6817" w:author="TRAN THI LY LY" w:date="2019-06-15T10:38:00Z"/>
        </w:rPr>
        <w:pPrChange w:id="6818" w:author="Ly Tran Thi Ly" w:date="2019-06-20T18:14:00Z">
          <w:pPr/>
        </w:pPrChange>
      </w:pPr>
      <w:bookmarkStart w:id="6819" w:name="_Toc11966354"/>
      <w:ins w:id="6820" w:author="Ly Tran Thi Ly" w:date="2019-06-20T18:14:00Z">
        <w:r>
          <w:t>5</w:t>
        </w:r>
      </w:ins>
      <w:ins w:id="6821" w:author="TRAN THI LY LY" w:date="2019-06-15T13:40:00Z">
        <w:del w:id="6822" w:author="Ly Tran Thi Ly" w:date="2019-06-20T18:14:00Z">
          <w:r w:rsidR="00776C9B" w:rsidDel="003D7625">
            <w:delText>4.4</w:delText>
          </w:r>
        </w:del>
        <w:r w:rsidR="00776C9B">
          <w:t>.3.4 Giao diện người dùng</w:t>
        </w:r>
      </w:ins>
      <w:bookmarkEnd w:id="6819"/>
    </w:p>
    <w:p w14:paraId="11FC04BC" w14:textId="77777777" w:rsidR="007B4307" w:rsidRDefault="007B4307">
      <w:pPr>
        <w:keepNext/>
        <w:rPr>
          <w:ins w:id="6823" w:author="TRAN THI LY LY" w:date="2019-06-15T10:39:00Z"/>
        </w:rPr>
        <w:pPrChange w:id="6824" w:author="TRAN THI LY LY" w:date="2019-06-15T10:39:00Z">
          <w:pPr/>
        </w:pPrChange>
      </w:pPr>
      <w:ins w:id="6825" w:author="TRAN THI LY LY" w:date="2019-06-15T10:38:00Z">
        <w:r>
          <w:rPr>
            <w:noProof/>
          </w:rPr>
          <w:drawing>
            <wp:inline distT="0" distB="0" distL="0" distR="0" wp14:anchorId="054DA03A" wp14:editId="404FB5BD">
              <wp:extent cx="5715000" cy="2604770"/>
              <wp:effectExtent l="0" t="0" r="0" b="508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15000" cy="2604770"/>
                      </a:xfrm>
                      <a:prstGeom prst="rect">
                        <a:avLst/>
                      </a:prstGeom>
                    </pic:spPr>
                  </pic:pic>
                </a:graphicData>
              </a:graphic>
            </wp:inline>
          </w:drawing>
        </w:r>
      </w:ins>
    </w:p>
    <w:p w14:paraId="25601E2A" w14:textId="0C8C92F3" w:rsidR="007B4307" w:rsidRDefault="007B4307" w:rsidP="007B4307">
      <w:pPr>
        <w:pStyle w:val="Chuthich"/>
        <w:rPr>
          <w:ins w:id="6826" w:author="TRAN THI LY LY" w:date="2019-06-15T10:41:00Z"/>
        </w:rPr>
      </w:pPr>
      <w:bookmarkStart w:id="6827" w:name="_Toc11537436"/>
      <w:ins w:id="6828" w:author="TRAN THI LY LY" w:date="2019-06-15T10:39:00Z">
        <w:r>
          <w:t xml:space="preserve">Hình 4. </w:t>
        </w:r>
      </w:ins>
      <w:ins w:id="6829" w:author="TRAN THI LY LY" w:date="2019-06-16T00:48:00Z">
        <w:r w:rsidR="00B76E6F">
          <w:t xml:space="preserve">42 </w:t>
        </w:r>
      </w:ins>
      <w:ins w:id="6830" w:author="TRAN THI LY LY" w:date="2019-06-15T10:39:00Z">
        <w:r w:rsidRPr="007B4307">
          <w:t>Biểu đồ thống kê đánh giá của người dùng về độ dễ sử dụng của chatbot trên thang điểm 5</w:t>
        </w:r>
      </w:ins>
      <w:bookmarkEnd w:id="6827"/>
    </w:p>
    <w:p w14:paraId="532E4B43" w14:textId="475A3426" w:rsidR="007B4307" w:rsidRPr="001E6613" w:rsidRDefault="007B4307">
      <w:pPr>
        <w:jc w:val="both"/>
        <w:rPr>
          <w:ins w:id="6831" w:author="TRAN THI LY LY" w:date="2019-06-15T10:43:00Z"/>
          <w:rFonts w:ascii="Times New Roman" w:hAnsi="Times New Roman" w:cs="Times New Roman"/>
          <w:sz w:val="26"/>
          <w:szCs w:val="26"/>
          <w:rPrChange w:id="6832" w:author="TRAN THI LY LY" w:date="2019-06-15T10:46:00Z">
            <w:rPr>
              <w:ins w:id="6833" w:author="TRAN THI LY LY" w:date="2019-06-15T10:43:00Z"/>
            </w:rPr>
          </w:rPrChange>
        </w:rPr>
        <w:pPrChange w:id="6834" w:author="TRAN THI LY LY" w:date="2019-06-15T11:10:00Z">
          <w:pPr/>
        </w:pPrChange>
      </w:pPr>
      <w:ins w:id="6835" w:author="TRAN THI LY LY" w:date="2019-06-15T10:41:00Z">
        <w:r>
          <w:tab/>
        </w:r>
        <w:r w:rsidRPr="001E6613">
          <w:rPr>
            <w:rFonts w:ascii="Times New Roman" w:hAnsi="Times New Roman" w:cs="Times New Roman"/>
            <w:sz w:val="26"/>
            <w:szCs w:val="26"/>
            <w:rPrChange w:id="6836" w:author="TRAN THI LY LY" w:date="2019-06-15T10:46:00Z">
              <w:rPr/>
            </w:rPrChange>
          </w:rPr>
          <w:t>Về giao diên, điểm đánh giá kh</w:t>
        </w:r>
      </w:ins>
      <w:ins w:id="6837" w:author="TRAN THI LY LY" w:date="2019-06-15T10:42:00Z">
        <w:r w:rsidRPr="001E6613">
          <w:rPr>
            <w:rFonts w:ascii="Times New Roman" w:hAnsi="Times New Roman" w:cs="Times New Roman"/>
            <w:sz w:val="26"/>
            <w:szCs w:val="26"/>
            <w:rPrChange w:id="6838" w:author="TRAN THI LY LY" w:date="2019-06-15T10:46:00Z">
              <w:rPr/>
            </w:rPrChange>
          </w:rPr>
          <w:t>á thấp, có đến 2/11 người cho điểm tệ nhất là 1. Một số nhận xét</w:t>
        </w:r>
      </w:ins>
      <w:ins w:id="6839" w:author="TRAN THI LY LY" w:date="2019-06-15T10:43:00Z">
        <w:r w:rsidR="001E6613" w:rsidRPr="001E6613">
          <w:rPr>
            <w:rFonts w:ascii="Times New Roman" w:hAnsi="Times New Roman" w:cs="Times New Roman"/>
            <w:sz w:val="26"/>
            <w:szCs w:val="26"/>
            <w:rPrChange w:id="6840" w:author="TRAN THI LY LY" w:date="2019-06-15T10:46:00Z">
              <w:rPr/>
            </w:rPrChange>
          </w:rPr>
          <w:t>, đề nghị cải thiện</w:t>
        </w:r>
      </w:ins>
      <w:ins w:id="6841" w:author="TRAN THI LY LY" w:date="2019-06-15T10:42:00Z">
        <w:r w:rsidRPr="001E6613">
          <w:rPr>
            <w:rFonts w:ascii="Times New Roman" w:hAnsi="Times New Roman" w:cs="Times New Roman"/>
            <w:sz w:val="26"/>
            <w:szCs w:val="26"/>
            <w:rPrChange w:id="6842" w:author="TRAN THI LY LY" w:date="2019-06-15T10:46:00Z">
              <w:rPr/>
            </w:rPrChange>
          </w:rPr>
          <w:t xml:space="preserve"> của người dùng về giao diện </w:t>
        </w:r>
        <w:r w:rsidR="001E6613" w:rsidRPr="001E6613">
          <w:rPr>
            <w:rFonts w:ascii="Times New Roman" w:hAnsi="Times New Roman" w:cs="Times New Roman"/>
            <w:sz w:val="26"/>
            <w:szCs w:val="26"/>
            <w:rPrChange w:id="6843" w:author="TRAN THI LY LY" w:date="2019-06-15T10:46:00Z">
              <w:rPr/>
            </w:rPrChange>
          </w:rPr>
          <w:t xml:space="preserve">như sau: </w:t>
        </w:r>
      </w:ins>
    </w:p>
    <w:p w14:paraId="4AA72A4C" w14:textId="4D1131C7" w:rsidR="001E6613" w:rsidRPr="001E6613" w:rsidRDefault="001E6613">
      <w:pPr>
        <w:pStyle w:val="oancuaDanhsach"/>
        <w:numPr>
          <w:ilvl w:val="0"/>
          <w:numId w:val="5"/>
        </w:numPr>
        <w:jc w:val="both"/>
        <w:rPr>
          <w:ins w:id="6844" w:author="TRAN THI LY LY" w:date="2019-06-15T10:43:00Z"/>
          <w:rFonts w:ascii="Times New Roman" w:hAnsi="Times New Roman" w:cs="Times New Roman"/>
          <w:i/>
          <w:iCs/>
          <w:sz w:val="26"/>
          <w:szCs w:val="26"/>
          <w:rPrChange w:id="6845" w:author="TRAN THI LY LY" w:date="2019-06-15T10:46:00Z">
            <w:rPr>
              <w:ins w:id="6846" w:author="TRAN THI LY LY" w:date="2019-06-15T10:43:00Z"/>
              <w:rFonts w:ascii="Helvetica" w:hAnsi="Helvetica" w:cs="Helvetica"/>
              <w:color w:val="000000"/>
              <w:sz w:val="20"/>
              <w:szCs w:val="20"/>
            </w:rPr>
          </w:rPrChange>
        </w:rPr>
        <w:pPrChange w:id="6847" w:author="TRAN THI LY LY" w:date="2019-06-15T11:10:00Z">
          <w:pPr>
            <w:pStyle w:val="oancuaDanhsach"/>
            <w:numPr>
              <w:numId w:val="5"/>
            </w:numPr>
            <w:ind w:hanging="360"/>
          </w:pPr>
        </w:pPrChange>
      </w:pPr>
      <w:ins w:id="6848" w:author="TRAN THI LY LY" w:date="2019-06-15T10:43:00Z">
        <w:r w:rsidRPr="001E6613">
          <w:rPr>
            <w:rFonts w:ascii="Times New Roman" w:hAnsi="Times New Roman" w:cs="Times New Roman"/>
            <w:i/>
            <w:iCs/>
            <w:color w:val="000000"/>
            <w:sz w:val="26"/>
            <w:szCs w:val="26"/>
            <w:rPrChange w:id="6849" w:author="TRAN THI LY LY" w:date="2019-06-15T10:46:00Z">
              <w:rPr>
                <w:rFonts w:ascii="Helvetica" w:hAnsi="Helvetica" w:cs="Helvetica"/>
                <w:color w:val="000000"/>
                <w:sz w:val="20"/>
                <w:szCs w:val="20"/>
              </w:rPr>
            </w:rPrChange>
          </w:rPr>
          <w:t>“Sau khi nhắn xong thì clear message ở dòng nhập câu hỏi</w:t>
        </w:r>
      </w:ins>
      <w:ins w:id="6850" w:author="TRAN THI LY LY" w:date="2019-06-15T11:00:00Z">
        <w:r w:rsidR="000E3EE5">
          <w:rPr>
            <w:rFonts w:ascii="Times New Roman" w:hAnsi="Times New Roman" w:cs="Times New Roman"/>
            <w:i/>
            <w:iCs/>
            <w:color w:val="000000"/>
            <w:sz w:val="26"/>
            <w:szCs w:val="26"/>
          </w:rPr>
          <w:t>.</w:t>
        </w:r>
      </w:ins>
      <w:ins w:id="6851" w:author="TRAN THI LY LY" w:date="2019-06-15T10:59:00Z">
        <w:r w:rsidR="000E3EE5">
          <w:rPr>
            <w:rFonts w:ascii="Times New Roman" w:hAnsi="Times New Roman" w:cs="Times New Roman"/>
            <w:i/>
            <w:iCs/>
            <w:color w:val="000000"/>
            <w:sz w:val="26"/>
            <w:szCs w:val="26"/>
          </w:rPr>
          <w:t xml:space="preserve"> Nhấp vào url quay lại bị refresh trang.</w:t>
        </w:r>
      </w:ins>
      <w:ins w:id="6852" w:author="TRAN THI LY LY" w:date="2019-06-15T10:43:00Z">
        <w:r w:rsidRPr="001E6613">
          <w:rPr>
            <w:rFonts w:ascii="Times New Roman" w:hAnsi="Times New Roman" w:cs="Times New Roman"/>
            <w:i/>
            <w:iCs/>
            <w:color w:val="000000"/>
            <w:sz w:val="26"/>
            <w:szCs w:val="26"/>
            <w:rPrChange w:id="6853" w:author="TRAN THI LY LY" w:date="2019-06-15T10:46:00Z">
              <w:rPr>
                <w:rFonts w:ascii="Helvetica" w:hAnsi="Helvetica" w:cs="Helvetica"/>
                <w:color w:val="000000"/>
                <w:sz w:val="20"/>
                <w:szCs w:val="20"/>
              </w:rPr>
            </w:rPrChange>
          </w:rPr>
          <w:t>”</w:t>
        </w:r>
      </w:ins>
    </w:p>
    <w:p w14:paraId="58B5000B" w14:textId="1EEB0065" w:rsidR="001E6613" w:rsidRPr="001E6613" w:rsidRDefault="001E6613">
      <w:pPr>
        <w:pStyle w:val="oancuaDanhsach"/>
        <w:numPr>
          <w:ilvl w:val="0"/>
          <w:numId w:val="5"/>
        </w:numPr>
        <w:jc w:val="both"/>
        <w:rPr>
          <w:ins w:id="6854" w:author="TRAN THI LY LY" w:date="2019-06-15T10:44:00Z"/>
          <w:rFonts w:ascii="Times New Roman" w:hAnsi="Times New Roman" w:cs="Times New Roman"/>
          <w:i/>
          <w:iCs/>
          <w:color w:val="000000"/>
          <w:sz w:val="26"/>
          <w:szCs w:val="26"/>
          <w:shd w:val="clear" w:color="auto" w:fill="FFFFFF"/>
          <w:rPrChange w:id="6855" w:author="TRAN THI LY LY" w:date="2019-06-15T10:50:00Z">
            <w:rPr>
              <w:ins w:id="6856" w:author="TRAN THI LY LY" w:date="2019-06-15T10:44:00Z"/>
              <w:rFonts w:ascii="Helvetica" w:hAnsi="Helvetica" w:cs="Helvetica"/>
              <w:color w:val="000000"/>
              <w:sz w:val="20"/>
              <w:szCs w:val="20"/>
              <w:shd w:val="clear" w:color="auto" w:fill="F0EBF8"/>
            </w:rPr>
          </w:rPrChange>
        </w:rPr>
        <w:pPrChange w:id="6857" w:author="TRAN THI LY LY" w:date="2019-06-15T11:10:00Z">
          <w:pPr>
            <w:pStyle w:val="oancuaDanhsach"/>
            <w:numPr>
              <w:numId w:val="5"/>
            </w:numPr>
            <w:ind w:hanging="360"/>
          </w:pPr>
        </w:pPrChange>
      </w:pPr>
      <w:ins w:id="6858" w:author="TRAN THI LY LY" w:date="2019-06-15T10:43:00Z">
        <w:r w:rsidRPr="001E6613">
          <w:rPr>
            <w:rFonts w:ascii="Times New Roman" w:hAnsi="Times New Roman" w:cs="Times New Roman"/>
            <w:i/>
            <w:iCs/>
            <w:color w:val="000000"/>
            <w:sz w:val="26"/>
            <w:szCs w:val="26"/>
            <w:shd w:val="clear" w:color="auto" w:fill="FFFFFF"/>
            <w:rPrChange w:id="6859" w:author="TRAN THI LY LY" w:date="2019-06-15T10:50:00Z">
              <w:rPr>
                <w:rFonts w:ascii="Helvetica" w:hAnsi="Helvetica" w:cs="Helvetica"/>
                <w:color w:val="000000"/>
                <w:sz w:val="20"/>
                <w:szCs w:val="20"/>
                <w:shd w:val="clear" w:color="auto" w:fill="F0EBF8"/>
              </w:rPr>
            </w:rPrChange>
          </w:rPr>
          <w:lastRenderedPageBreak/>
          <w:t>“Giao diện hơi chuối. Nt xong mà n</w:t>
        </w:r>
      </w:ins>
      <w:ins w:id="6860" w:author="TRAN THI LY LY" w:date="2019-06-15T10:44:00Z">
        <w:r w:rsidRPr="001E6613">
          <w:rPr>
            <w:rFonts w:ascii="Times New Roman" w:hAnsi="Times New Roman" w:cs="Times New Roman"/>
            <w:i/>
            <w:iCs/>
            <w:color w:val="000000"/>
            <w:sz w:val="26"/>
            <w:szCs w:val="26"/>
            <w:shd w:val="clear" w:color="auto" w:fill="FFFFFF"/>
            <w:rPrChange w:id="6861" w:author="TRAN THI LY LY" w:date="2019-06-15T10:50:00Z">
              <w:rPr>
                <w:rFonts w:ascii="Helvetica" w:hAnsi="Helvetica" w:cs="Helvetica"/>
                <w:color w:val="000000"/>
                <w:sz w:val="20"/>
                <w:szCs w:val="20"/>
                <w:shd w:val="clear" w:color="auto" w:fill="F0EBF8"/>
              </w:rPr>
            </w:rPrChange>
          </w:rPr>
          <w:t>ó</w:t>
        </w:r>
      </w:ins>
      <w:ins w:id="6862" w:author="TRAN THI LY LY" w:date="2019-06-15T10:43:00Z">
        <w:r w:rsidRPr="001E6613">
          <w:rPr>
            <w:rFonts w:ascii="Times New Roman" w:hAnsi="Times New Roman" w:cs="Times New Roman"/>
            <w:i/>
            <w:iCs/>
            <w:color w:val="000000"/>
            <w:sz w:val="26"/>
            <w:szCs w:val="26"/>
            <w:shd w:val="clear" w:color="auto" w:fill="FFFFFF"/>
            <w:rPrChange w:id="6863" w:author="TRAN THI LY LY" w:date="2019-06-15T10:50:00Z">
              <w:rPr>
                <w:rFonts w:ascii="Helvetica" w:hAnsi="Helvetica" w:cs="Helvetica"/>
                <w:color w:val="000000"/>
                <w:sz w:val="20"/>
                <w:szCs w:val="20"/>
                <w:shd w:val="clear" w:color="auto" w:fill="F0EBF8"/>
              </w:rPr>
            </w:rPrChange>
          </w:rPr>
          <w:t xml:space="preserve"> k</w:t>
        </w:r>
      </w:ins>
      <w:ins w:id="6864" w:author="TRAN THI LY LY" w:date="2019-06-15T10:44:00Z">
        <w:r w:rsidRPr="001E6613">
          <w:rPr>
            <w:rFonts w:ascii="Times New Roman" w:hAnsi="Times New Roman" w:cs="Times New Roman"/>
            <w:i/>
            <w:iCs/>
            <w:color w:val="000000"/>
            <w:sz w:val="26"/>
            <w:szCs w:val="26"/>
            <w:shd w:val="clear" w:color="auto" w:fill="FFFFFF"/>
            <w:rPrChange w:id="6865" w:author="TRAN THI LY LY" w:date="2019-06-15T10:50:00Z">
              <w:rPr>
                <w:rFonts w:ascii="Helvetica" w:hAnsi="Helvetica" w:cs="Helvetica"/>
                <w:color w:val="000000"/>
                <w:sz w:val="20"/>
                <w:szCs w:val="20"/>
                <w:shd w:val="clear" w:color="auto" w:fill="F0EBF8"/>
              </w:rPr>
            </w:rPrChange>
          </w:rPr>
          <w:t>hông</w:t>
        </w:r>
      </w:ins>
      <w:ins w:id="6866" w:author="TRAN THI LY LY" w:date="2019-06-15T10:43:00Z">
        <w:r w:rsidRPr="001E6613">
          <w:rPr>
            <w:rFonts w:ascii="Times New Roman" w:hAnsi="Times New Roman" w:cs="Times New Roman"/>
            <w:i/>
            <w:iCs/>
            <w:color w:val="000000"/>
            <w:sz w:val="26"/>
            <w:szCs w:val="26"/>
            <w:shd w:val="clear" w:color="auto" w:fill="FFFFFF"/>
            <w:rPrChange w:id="6867" w:author="TRAN THI LY LY" w:date="2019-06-15T10:50:00Z">
              <w:rPr>
                <w:rFonts w:ascii="Helvetica" w:hAnsi="Helvetica" w:cs="Helvetica"/>
                <w:color w:val="000000"/>
                <w:sz w:val="20"/>
                <w:szCs w:val="20"/>
                <w:shd w:val="clear" w:color="auto" w:fill="F0EBF8"/>
              </w:rPr>
            </w:rPrChange>
          </w:rPr>
          <w:t xml:space="preserve"> có status đang chờ...</w:t>
        </w:r>
      </w:ins>
      <w:ins w:id="6868" w:author="TRAN THI LY LY" w:date="2019-06-15T10:44:00Z">
        <w:r w:rsidRPr="001E6613">
          <w:rPr>
            <w:rFonts w:ascii="Times New Roman" w:hAnsi="Times New Roman" w:cs="Times New Roman"/>
            <w:i/>
            <w:iCs/>
            <w:color w:val="000000"/>
            <w:sz w:val="26"/>
            <w:szCs w:val="26"/>
            <w:shd w:val="clear" w:color="auto" w:fill="FFFFFF"/>
            <w:rPrChange w:id="6869" w:author="TRAN THI LY LY" w:date="2019-06-15T10:50:00Z">
              <w:rPr>
                <w:rFonts w:ascii="Helvetica" w:hAnsi="Helvetica" w:cs="Helvetica"/>
                <w:color w:val="000000"/>
                <w:sz w:val="20"/>
                <w:szCs w:val="20"/>
                <w:shd w:val="clear" w:color="auto" w:fill="F0EBF8"/>
              </w:rPr>
            </w:rPrChange>
          </w:rPr>
          <w:t>”</w:t>
        </w:r>
      </w:ins>
    </w:p>
    <w:p w14:paraId="387AF50A" w14:textId="5056898F" w:rsidR="001E6613" w:rsidRPr="001E6613" w:rsidRDefault="001E6613">
      <w:pPr>
        <w:pStyle w:val="oancuaDanhsach"/>
        <w:numPr>
          <w:ilvl w:val="0"/>
          <w:numId w:val="5"/>
        </w:numPr>
        <w:jc w:val="both"/>
        <w:rPr>
          <w:ins w:id="6870" w:author="TRAN THI LY LY" w:date="2019-06-15T10:45:00Z"/>
          <w:rFonts w:ascii="Times New Roman" w:hAnsi="Times New Roman" w:cs="Times New Roman"/>
          <w:i/>
          <w:iCs/>
          <w:sz w:val="26"/>
          <w:szCs w:val="26"/>
          <w:rPrChange w:id="6871" w:author="TRAN THI LY LY" w:date="2019-06-15T10:46:00Z">
            <w:rPr>
              <w:ins w:id="6872" w:author="TRAN THI LY LY" w:date="2019-06-15T10:45:00Z"/>
              <w:rFonts w:ascii="Arial" w:hAnsi="Arial" w:cs="Arial"/>
              <w:color w:val="000000"/>
              <w:sz w:val="20"/>
              <w:szCs w:val="20"/>
              <w:shd w:val="clear" w:color="auto" w:fill="FFFFFF"/>
            </w:rPr>
          </w:rPrChange>
        </w:rPr>
        <w:pPrChange w:id="6873" w:author="TRAN THI LY LY" w:date="2019-06-15T11:10:00Z">
          <w:pPr>
            <w:pStyle w:val="oancuaDanhsach"/>
            <w:numPr>
              <w:numId w:val="5"/>
            </w:numPr>
            <w:ind w:hanging="360"/>
          </w:pPr>
        </w:pPrChange>
      </w:pPr>
      <w:ins w:id="6874" w:author="TRAN THI LY LY" w:date="2019-06-15T10:45:00Z">
        <w:r w:rsidRPr="001E6613">
          <w:rPr>
            <w:rFonts w:ascii="Times New Roman" w:hAnsi="Times New Roman" w:cs="Times New Roman"/>
            <w:i/>
            <w:iCs/>
            <w:color w:val="000000"/>
            <w:sz w:val="26"/>
            <w:szCs w:val="26"/>
            <w:shd w:val="clear" w:color="auto" w:fill="FFFFFF"/>
            <w:rPrChange w:id="6875" w:author="TRAN THI LY LY" w:date="2019-06-15T10:46:00Z">
              <w:rPr>
                <w:rFonts w:ascii="Arial" w:hAnsi="Arial" w:cs="Arial"/>
                <w:color w:val="000000"/>
                <w:sz w:val="20"/>
                <w:szCs w:val="20"/>
                <w:shd w:val="clear" w:color="auto" w:fill="FFFFFF"/>
              </w:rPr>
            </w:rPrChange>
          </w:rPr>
          <w:t>“Nhấn enter thì textbos nên empty, chatbot khì làm khung chat bên dưới thôi, cái phần bên cạnh có thể dể html giới thiệu cái gì đó”</w:t>
        </w:r>
      </w:ins>
    </w:p>
    <w:p w14:paraId="07C9C32A" w14:textId="2A8A5B4D" w:rsidR="001E6613" w:rsidRPr="001E6613" w:rsidRDefault="001E6613">
      <w:pPr>
        <w:pStyle w:val="oancuaDanhsach"/>
        <w:numPr>
          <w:ilvl w:val="0"/>
          <w:numId w:val="5"/>
        </w:numPr>
        <w:jc w:val="both"/>
        <w:rPr>
          <w:ins w:id="6876" w:author="TRAN THI LY LY" w:date="2019-06-15T10:47:00Z"/>
          <w:rFonts w:ascii="Times New Roman" w:hAnsi="Times New Roman" w:cs="Times New Roman"/>
          <w:i/>
          <w:iCs/>
          <w:sz w:val="26"/>
          <w:szCs w:val="26"/>
          <w:rPrChange w:id="6877" w:author="TRAN THI LY LY" w:date="2019-06-15T10:47:00Z">
            <w:rPr>
              <w:ins w:id="6878" w:author="TRAN THI LY LY" w:date="2019-06-15T10:47:00Z"/>
              <w:rFonts w:ascii="Times New Roman" w:hAnsi="Times New Roman" w:cs="Times New Roman"/>
              <w:i/>
              <w:iCs/>
              <w:color w:val="000000"/>
              <w:sz w:val="26"/>
              <w:szCs w:val="26"/>
              <w:shd w:val="clear" w:color="auto" w:fill="FFFFFF"/>
            </w:rPr>
          </w:rPrChange>
        </w:rPr>
        <w:pPrChange w:id="6879" w:author="TRAN THI LY LY" w:date="2019-06-15T11:10:00Z">
          <w:pPr>
            <w:pStyle w:val="oancuaDanhsach"/>
            <w:numPr>
              <w:numId w:val="5"/>
            </w:numPr>
            <w:ind w:hanging="360"/>
          </w:pPr>
        </w:pPrChange>
      </w:pPr>
      <w:ins w:id="6880" w:author="TRAN THI LY LY" w:date="2019-06-15T10:45:00Z">
        <w:r w:rsidRPr="001E6613">
          <w:rPr>
            <w:rFonts w:ascii="Times New Roman" w:hAnsi="Times New Roman" w:cs="Times New Roman"/>
            <w:i/>
            <w:iCs/>
            <w:color w:val="000000"/>
            <w:sz w:val="26"/>
            <w:szCs w:val="26"/>
            <w:shd w:val="clear" w:color="auto" w:fill="FFFFFF"/>
            <w:rPrChange w:id="6881" w:author="TRAN THI LY LY" w:date="2019-06-15T10:46:00Z">
              <w:rPr>
                <w:rFonts w:ascii="Arial" w:hAnsi="Arial" w:cs="Arial"/>
                <w:color w:val="000000"/>
                <w:sz w:val="20"/>
                <w:szCs w:val="20"/>
                <w:shd w:val="clear" w:color="auto" w:fill="FFFFFF"/>
              </w:rPr>
            </w:rPrChange>
          </w:rPr>
          <w:t>“This app will improve UI friendly with user, otherwise please make sure remove the response after user reply question”</w:t>
        </w:r>
      </w:ins>
      <w:ins w:id="6882" w:author="TRAN THI LY LY" w:date="2019-06-15T10:51:00Z">
        <w:r>
          <w:rPr>
            <w:rFonts w:ascii="Times New Roman" w:hAnsi="Times New Roman" w:cs="Times New Roman"/>
            <w:i/>
            <w:iCs/>
            <w:color w:val="000000"/>
            <w:sz w:val="26"/>
            <w:szCs w:val="26"/>
            <w:shd w:val="clear" w:color="auto" w:fill="FFFFFF"/>
          </w:rPr>
          <w:t xml:space="preserve"> </w:t>
        </w:r>
        <w:r>
          <w:rPr>
            <w:rFonts w:ascii="Times New Roman" w:hAnsi="Times New Roman" w:cs="Times New Roman"/>
            <w:color w:val="000000"/>
            <w:sz w:val="26"/>
            <w:szCs w:val="26"/>
            <w:shd w:val="clear" w:color="auto" w:fill="FFFFFF"/>
          </w:rPr>
          <w:t>– Tạm dịch: ứng dụng nên cải thiệu giao diện người dùng thân thiện hơn, mặc khác hãy chắc chắ</w:t>
        </w:r>
      </w:ins>
      <w:ins w:id="6883" w:author="TRAN THI LY LY" w:date="2019-06-15T10:52:00Z">
        <w:r>
          <w:rPr>
            <w:rFonts w:ascii="Times New Roman" w:hAnsi="Times New Roman" w:cs="Times New Roman"/>
            <w:color w:val="000000"/>
            <w:sz w:val="26"/>
            <w:szCs w:val="26"/>
            <w:shd w:val="clear" w:color="auto" w:fill="FFFFFF"/>
          </w:rPr>
          <w:t>n xóa phần phản hồi sau khi người dùng trả lời câu hỏi.</w:t>
        </w:r>
      </w:ins>
    </w:p>
    <w:p w14:paraId="6518B537" w14:textId="598D8EEB" w:rsidR="001E6613" w:rsidRDefault="001E6613">
      <w:pPr>
        <w:ind w:firstLine="720"/>
        <w:jc w:val="both"/>
        <w:rPr>
          <w:ins w:id="6884" w:author="TRAN THI LY LY" w:date="2019-06-15T10:55:00Z"/>
          <w:rFonts w:ascii="Times New Roman" w:hAnsi="Times New Roman" w:cs="Times New Roman"/>
          <w:color w:val="000000"/>
          <w:sz w:val="26"/>
          <w:szCs w:val="26"/>
          <w:shd w:val="clear" w:color="auto" w:fill="FFFFFF"/>
        </w:rPr>
        <w:pPrChange w:id="6885" w:author="TRAN THI LY LY" w:date="2019-06-15T11:10:00Z">
          <w:pPr/>
        </w:pPrChange>
      </w:pPr>
      <w:ins w:id="6886" w:author="TRAN THI LY LY" w:date="2019-06-15T10:48:00Z">
        <w:r>
          <w:rPr>
            <w:rFonts w:ascii="Times New Roman" w:hAnsi="Times New Roman" w:cs="Times New Roman"/>
            <w:color w:val="000000"/>
            <w:sz w:val="26"/>
            <w:szCs w:val="26"/>
            <w:shd w:val="clear" w:color="auto" w:fill="FFFFFF"/>
          </w:rPr>
          <w:t xml:space="preserve">Phần giao diện nhận được khá nhiều nhận xét, đánh giá, có vẻ như là vì người </w:t>
        </w:r>
      </w:ins>
      <w:ins w:id="6887" w:author="TRAN THI LY LY" w:date="2019-06-15T10:49:00Z">
        <w:r>
          <w:rPr>
            <w:rFonts w:ascii="Times New Roman" w:hAnsi="Times New Roman" w:cs="Times New Roman"/>
            <w:color w:val="000000"/>
            <w:sz w:val="26"/>
            <w:szCs w:val="26"/>
            <w:shd w:val="clear" w:color="auto" w:fill="FFFFFF"/>
          </w:rPr>
          <w:t>dùng là những người biết sử dụng photoshop, một số còn là lập trình viên front-end nê</w:t>
        </w:r>
      </w:ins>
      <w:ins w:id="6888" w:author="TRAN THI LY LY" w:date="2019-06-15T10:50:00Z">
        <w:r>
          <w:rPr>
            <w:rFonts w:ascii="Times New Roman" w:hAnsi="Times New Roman" w:cs="Times New Roman"/>
            <w:color w:val="000000"/>
            <w:sz w:val="26"/>
            <w:szCs w:val="26"/>
            <w:shd w:val="clear" w:color="auto" w:fill="FFFFFF"/>
          </w:rPr>
          <w:t xml:space="preserve">n phần giao diên được đánh giá rất chính xác và có tâm. </w:t>
        </w:r>
      </w:ins>
      <w:ins w:id="6889" w:author="TRAN THI LY LY" w:date="2019-06-15T10:52:00Z">
        <w:r>
          <w:rPr>
            <w:rFonts w:ascii="Times New Roman" w:hAnsi="Times New Roman" w:cs="Times New Roman"/>
            <w:color w:val="000000"/>
            <w:sz w:val="26"/>
            <w:szCs w:val="26"/>
            <w:shd w:val="clear" w:color="auto" w:fill="FFFFFF"/>
          </w:rPr>
          <w:t>Chúng tôi công nhận phần giao diện chưa thật sự đẹp và thân thiện v</w:t>
        </w:r>
      </w:ins>
      <w:ins w:id="6890" w:author="TRAN THI LY LY" w:date="2019-06-15T10:53:00Z">
        <w:r>
          <w:rPr>
            <w:rFonts w:ascii="Times New Roman" w:hAnsi="Times New Roman" w:cs="Times New Roman"/>
            <w:color w:val="000000"/>
            <w:sz w:val="26"/>
            <w:szCs w:val="26"/>
            <w:shd w:val="clear" w:color="auto" w:fill="FFFFFF"/>
          </w:rPr>
          <w:t>ới người dùng</w:t>
        </w:r>
        <w:r w:rsidR="000E3EE5">
          <w:rPr>
            <w:rFonts w:ascii="Times New Roman" w:hAnsi="Times New Roman" w:cs="Times New Roman"/>
            <w:color w:val="000000"/>
            <w:sz w:val="26"/>
            <w:szCs w:val="26"/>
            <w:shd w:val="clear" w:color="auto" w:fill="FFFFFF"/>
          </w:rPr>
          <w:t xml:space="preserve"> do khả năng còn hạn chế, chưa có nhiều kinh nghiệm trong phần lập trình và thiết kế giao diện thân thiện với người dùng</w:t>
        </w:r>
      </w:ins>
      <w:ins w:id="6891" w:author="TRAN THI LY LY" w:date="2019-06-15T10:54:00Z">
        <w:r w:rsidR="000E3EE5">
          <w:rPr>
            <w:rFonts w:ascii="Times New Roman" w:hAnsi="Times New Roman" w:cs="Times New Roman"/>
            <w:color w:val="000000"/>
            <w:sz w:val="26"/>
            <w:szCs w:val="26"/>
            <w:shd w:val="clear" w:color="auto" w:fill="FFFFFF"/>
          </w:rPr>
          <w:t>.</w:t>
        </w:r>
      </w:ins>
      <w:ins w:id="6892" w:author="TRAN THI LY LY" w:date="2019-06-15T10:55:00Z">
        <w:r w:rsidR="000E3EE5">
          <w:rPr>
            <w:rFonts w:ascii="Times New Roman" w:hAnsi="Times New Roman" w:cs="Times New Roman"/>
            <w:color w:val="000000"/>
            <w:sz w:val="26"/>
            <w:szCs w:val="26"/>
            <w:shd w:val="clear" w:color="auto" w:fill="FFFFFF"/>
          </w:rPr>
          <w:t xml:space="preserve"> Sau khi tổng hợp nhận xét thì chúng tôi nhận thấy cần cải thiện những điểm sau:</w:t>
        </w:r>
      </w:ins>
    </w:p>
    <w:p w14:paraId="63EAF6EF" w14:textId="41FF0F80" w:rsidR="000E3EE5" w:rsidRPr="00D02FA8" w:rsidRDefault="000E3EE5">
      <w:pPr>
        <w:pStyle w:val="oancuaDanhsach"/>
        <w:numPr>
          <w:ilvl w:val="0"/>
          <w:numId w:val="5"/>
        </w:numPr>
        <w:jc w:val="both"/>
        <w:rPr>
          <w:ins w:id="6893" w:author="TRAN THI LY LY" w:date="2019-06-15T10:58:00Z"/>
          <w:rFonts w:ascii="Times New Roman" w:hAnsi="Times New Roman" w:cs="Times New Roman"/>
          <w:color w:val="000000"/>
          <w:sz w:val="26"/>
          <w:szCs w:val="26"/>
          <w:shd w:val="clear" w:color="auto" w:fill="FFFFFF"/>
          <w:rPrChange w:id="6894" w:author="TRAN THI LY LY" w:date="2019-06-15T11:03:00Z">
            <w:rPr>
              <w:ins w:id="6895" w:author="TRAN THI LY LY" w:date="2019-06-15T10:58:00Z"/>
            </w:rPr>
          </w:rPrChange>
        </w:rPr>
        <w:pPrChange w:id="6896" w:author="TRAN THI LY LY" w:date="2019-06-15T11:10:00Z">
          <w:pPr>
            <w:pStyle w:val="oancuaDanhsach"/>
            <w:numPr>
              <w:numId w:val="5"/>
            </w:numPr>
            <w:ind w:hanging="360"/>
          </w:pPr>
        </w:pPrChange>
      </w:pPr>
      <w:ins w:id="6897" w:author="TRAN THI LY LY" w:date="2019-06-15T10:55:00Z">
        <w:r w:rsidRPr="00D02FA8">
          <w:rPr>
            <w:rFonts w:ascii="Times New Roman" w:hAnsi="Times New Roman" w:cs="Times New Roman"/>
            <w:color w:val="000000"/>
            <w:sz w:val="26"/>
            <w:szCs w:val="26"/>
            <w:shd w:val="clear" w:color="auto" w:fill="FFFFFF"/>
            <w:rPrChange w:id="6898" w:author="TRAN THI LY LY" w:date="2019-06-15T11:03:00Z">
              <w:rPr/>
            </w:rPrChange>
          </w:rPr>
          <w:t xml:space="preserve">Tạo </w:t>
        </w:r>
      </w:ins>
      <w:ins w:id="6899" w:author="TRAN THI LY LY" w:date="2019-06-15T10:56:00Z">
        <w:r w:rsidRPr="00D02FA8">
          <w:rPr>
            <w:rFonts w:ascii="Times New Roman" w:hAnsi="Times New Roman" w:cs="Times New Roman"/>
            <w:color w:val="000000"/>
            <w:sz w:val="26"/>
            <w:szCs w:val="26"/>
            <w:shd w:val="clear" w:color="auto" w:fill="FFFFFF"/>
            <w:rPrChange w:id="6900" w:author="TRAN THI LY LY" w:date="2019-06-15T11:03:00Z">
              <w:rPr/>
            </w:rPrChange>
          </w:rPr>
          <w:t>biểu tượng</w:t>
        </w:r>
      </w:ins>
      <w:ins w:id="6901" w:author="TRAN THI LY LY" w:date="2019-06-15T10:57:00Z">
        <w:r w:rsidRPr="00D02FA8">
          <w:rPr>
            <w:rFonts w:ascii="Times New Roman" w:hAnsi="Times New Roman" w:cs="Times New Roman"/>
            <w:color w:val="000000"/>
            <w:sz w:val="26"/>
            <w:szCs w:val="26"/>
            <w:shd w:val="clear" w:color="auto" w:fill="FFFFFF"/>
            <w:rPrChange w:id="6902" w:author="TRAN THI LY LY" w:date="2019-06-15T11:03:00Z">
              <w:rPr/>
            </w:rPrChange>
          </w:rPr>
          <w:t xml:space="preserve"> như chatbot</w:t>
        </w:r>
      </w:ins>
      <w:ins w:id="6903" w:author="TRAN THI LY LY" w:date="2019-06-15T10:56:00Z">
        <w:r w:rsidRPr="00D02FA8">
          <w:rPr>
            <w:rFonts w:ascii="Times New Roman" w:hAnsi="Times New Roman" w:cs="Times New Roman"/>
            <w:color w:val="000000"/>
            <w:sz w:val="26"/>
            <w:szCs w:val="26"/>
            <w:shd w:val="clear" w:color="auto" w:fill="FFFFFF"/>
            <w:rPrChange w:id="6904" w:author="TRAN THI LY LY" w:date="2019-06-15T11:03:00Z">
              <w:rPr/>
            </w:rPrChange>
          </w:rPr>
          <w:t xml:space="preserve"> đang </w:t>
        </w:r>
      </w:ins>
      <w:ins w:id="6905" w:author="TRAN THI LY LY" w:date="2019-06-15T10:57:00Z">
        <w:r w:rsidRPr="00D02FA8">
          <w:rPr>
            <w:rFonts w:ascii="Times New Roman" w:hAnsi="Times New Roman" w:cs="Times New Roman"/>
            <w:color w:val="000000"/>
            <w:sz w:val="26"/>
            <w:szCs w:val="26"/>
            <w:shd w:val="clear" w:color="auto" w:fill="FFFFFF"/>
            <w:rPrChange w:id="6906" w:author="TRAN THI LY LY" w:date="2019-06-15T11:03:00Z">
              <w:rPr/>
            </w:rPrChange>
          </w:rPr>
          <w:t>gõ phím</w:t>
        </w:r>
      </w:ins>
      <w:ins w:id="6907" w:author="TRAN THI LY LY" w:date="2019-06-15T10:56:00Z">
        <w:r w:rsidRPr="00D02FA8">
          <w:rPr>
            <w:rFonts w:ascii="Times New Roman" w:hAnsi="Times New Roman" w:cs="Times New Roman"/>
            <w:color w:val="000000"/>
            <w:sz w:val="26"/>
            <w:szCs w:val="26"/>
            <w:shd w:val="clear" w:color="auto" w:fill="FFFFFF"/>
            <w:rPrChange w:id="6908" w:author="TRAN THI LY LY" w:date="2019-06-15T11:03:00Z">
              <w:rPr/>
            </w:rPrChange>
          </w:rPr>
          <w:t xml:space="preserve"> (</w:t>
        </w:r>
      </w:ins>
      <w:ins w:id="6909" w:author="TRAN THI LY LY" w:date="2019-06-15T10:57:00Z">
        <w:r w:rsidRPr="00D02FA8">
          <w:rPr>
            <w:rFonts w:ascii="Times New Roman" w:hAnsi="Times New Roman" w:cs="Times New Roman"/>
            <w:color w:val="000000"/>
            <w:sz w:val="26"/>
            <w:szCs w:val="26"/>
            <w:shd w:val="clear" w:color="auto" w:fill="FFFFFF"/>
            <w:rPrChange w:id="6910" w:author="TRAN THI LY LY" w:date="2019-06-15T11:03:00Z">
              <w:rPr/>
            </w:rPrChange>
          </w:rPr>
          <w:t xml:space="preserve">typing </w:t>
        </w:r>
      </w:ins>
      <w:ins w:id="6911" w:author="TRAN THI LY LY" w:date="2019-06-15T10:56:00Z">
        <w:r w:rsidRPr="00D02FA8">
          <w:rPr>
            <w:rFonts w:ascii="Times New Roman" w:hAnsi="Times New Roman" w:cs="Times New Roman"/>
            <w:color w:val="000000"/>
            <w:sz w:val="26"/>
            <w:szCs w:val="26"/>
            <w:shd w:val="clear" w:color="auto" w:fill="FFFFFF"/>
            <w:rPrChange w:id="6912" w:author="TRAN THI LY LY" w:date="2019-06-15T11:03:00Z">
              <w:rPr/>
            </w:rPrChange>
          </w:rPr>
          <w:t>spinner) sau khi người dùng nhập tin nhắn</w:t>
        </w:r>
      </w:ins>
      <w:ins w:id="6913" w:author="TRAN THI LY LY" w:date="2019-06-15T10:57:00Z">
        <w:r w:rsidRPr="00D02FA8">
          <w:rPr>
            <w:rFonts w:ascii="Times New Roman" w:hAnsi="Times New Roman" w:cs="Times New Roman"/>
            <w:color w:val="000000"/>
            <w:sz w:val="26"/>
            <w:szCs w:val="26"/>
            <w:shd w:val="clear" w:color="auto" w:fill="FFFFFF"/>
            <w:rPrChange w:id="6914" w:author="TRAN THI LY LY" w:date="2019-06-15T11:03:00Z">
              <w:rPr/>
            </w:rPrChange>
          </w:rPr>
          <w:t xml:space="preserve"> xong và chờ phản hồi từ chatbot.</w:t>
        </w:r>
      </w:ins>
    </w:p>
    <w:p w14:paraId="71027FAF" w14:textId="34B101AB" w:rsidR="000E3EE5" w:rsidRPr="00D02FA8" w:rsidRDefault="000E3EE5">
      <w:pPr>
        <w:pStyle w:val="oancuaDanhsach"/>
        <w:numPr>
          <w:ilvl w:val="0"/>
          <w:numId w:val="5"/>
        </w:numPr>
        <w:jc w:val="both"/>
        <w:rPr>
          <w:ins w:id="6915" w:author="TRAN THI LY LY" w:date="2019-06-15T10:58:00Z"/>
          <w:rFonts w:ascii="Times New Roman" w:hAnsi="Times New Roman" w:cs="Times New Roman"/>
          <w:color w:val="000000"/>
          <w:sz w:val="26"/>
          <w:szCs w:val="26"/>
          <w:shd w:val="clear" w:color="auto" w:fill="FFFFFF"/>
          <w:rPrChange w:id="6916" w:author="TRAN THI LY LY" w:date="2019-06-15T11:03:00Z">
            <w:rPr>
              <w:ins w:id="6917" w:author="TRAN THI LY LY" w:date="2019-06-15T10:58:00Z"/>
            </w:rPr>
          </w:rPrChange>
        </w:rPr>
        <w:pPrChange w:id="6918" w:author="TRAN THI LY LY" w:date="2019-06-15T11:10:00Z">
          <w:pPr>
            <w:pStyle w:val="oancuaDanhsach"/>
            <w:numPr>
              <w:numId w:val="5"/>
            </w:numPr>
            <w:ind w:hanging="360"/>
          </w:pPr>
        </w:pPrChange>
      </w:pPr>
      <w:ins w:id="6919" w:author="TRAN THI LY LY" w:date="2019-06-15T10:58:00Z">
        <w:r w:rsidRPr="00D02FA8">
          <w:rPr>
            <w:rFonts w:ascii="Times New Roman" w:hAnsi="Times New Roman" w:cs="Times New Roman"/>
            <w:color w:val="000000"/>
            <w:sz w:val="26"/>
            <w:szCs w:val="26"/>
            <w:shd w:val="clear" w:color="auto" w:fill="FFFFFF"/>
            <w:rPrChange w:id="6920" w:author="TRAN THI LY LY" w:date="2019-06-15T11:03:00Z">
              <w:rPr/>
            </w:rPrChange>
          </w:rPr>
          <w:t>Xóa tin nhắn sau khi người dùng nhập xong</w:t>
        </w:r>
      </w:ins>
      <w:ins w:id="6921" w:author="TRAN THI LY LY" w:date="2019-06-15T11:07:00Z">
        <w:r w:rsidR="00D02FA8">
          <w:rPr>
            <w:rFonts w:ascii="Times New Roman" w:hAnsi="Times New Roman" w:cs="Times New Roman"/>
            <w:color w:val="000000"/>
            <w:sz w:val="26"/>
            <w:szCs w:val="26"/>
            <w:shd w:val="clear" w:color="auto" w:fill="FFFFFF"/>
          </w:rPr>
          <w:t xml:space="preserve"> và không cho người dùng nhập tiếp cho đến khi nhận được phản hồi từ chatbot</w:t>
        </w:r>
      </w:ins>
      <w:ins w:id="6922" w:author="TRAN THI LY LY" w:date="2019-06-15T10:58:00Z">
        <w:r w:rsidRPr="00D02FA8">
          <w:rPr>
            <w:rFonts w:ascii="Times New Roman" w:hAnsi="Times New Roman" w:cs="Times New Roman"/>
            <w:color w:val="000000"/>
            <w:sz w:val="26"/>
            <w:szCs w:val="26"/>
            <w:shd w:val="clear" w:color="auto" w:fill="FFFFFF"/>
            <w:rPrChange w:id="6923" w:author="TRAN THI LY LY" w:date="2019-06-15T11:03:00Z">
              <w:rPr/>
            </w:rPrChange>
          </w:rPr>
          <w:t>.</w:t>
        </w:r>
      </w:ins>
    </w:p>
    <w:p w14:paraId="52E62E0F" w14:textId="27AF7ADB" w:rsidR="000E3EE5" w:rsidRPr="00D02FA8" w:rsidRDefault="000E3EE5">
      <w:pPr>
        <w:pStyle w:val="oancuaDanhsach"/>
        <w:numPr>
          <w:ilvl w:val="0"/>
          <w:numId w:val="5"/>
        </w:numPr>
        <w:jc w:val="both"/>
        <w:rPr>
          <w:ins w:id="6924" w:author="TRAN THI LY LY" w:date="2019-06-15T11:00:00Z"/>
          <w:rFonts w:ascii="Times New Roman" w:hAnsi="Times New Roman" w:cs="Times New Roman"/>
          <w:color w:val="000000"/>
          <w:sz w:val="26"/>
          <w:szCs w:val="26"/>
          <w:shd w:val="clear" w:color="auto" w:fill="FFFFFF"/>
          <w:rPrChange w:id="6925" w:author="TRAN THI LY LY" w:date="2019-06-15T11:03:00Z">
            <w:rPr>
              <w:ins w:id="6926" w:author="TRAN THI LY LY" w:date="2019-06-15T11:00:00Z"/>
            </w:rPr>
          </w:rPrChange>
        </w:rPr>
        <w:pPrChange w:id="6927" w:author="TRAN THI LY LY" w:date="2019-06-15T11:10:00Z">
          <w:pPr>
            <w:pStyle w:val="oancuaDanhsach"/>
            <w:numPr>
              <w:numId w:val="5"/>
            </w:numPr>
            <w:ind w:hanging="360"/>
          </w:pPr>
        </w:pPrChange>
      </w:pPr>
      <w:ins w:id="6928" w:author="TRAN THI LY LY" w:date="2019-06-15T10:58:00Z">
        <w:r w:rsidRPr="00D02FA8">
          <w:rPr>
            <w:rFonts w:ascii="Times New Roman" w:hAnsi="Times New Roman" w:cs="Times New Roman"/>
            <w:color w:val="000000"/>
            <w:sz w:val="26"/>
            <w:szCs w:val="26"/>
            <w:shd w:val="clear" w:color="auto" w:fill="FFFFFF"/>
            <w:rPrChange w:id="6929" w:author="TRAN THI LY LY" w:date="2019-06-15T11:03:00Z">
              <w:rPr/>
            </w:rPrChange>
          </w:rPr>
          <w:t xml:space="preserve">Mở tab mới trên trình duyệt khi người dùng nhấp vào đường </w:t>
        </w:r>
      </w:ins>
      <w:ins w:id="6930" w:author="TRAN THI LY LY" w:date="2019-06-15T10:59:00Z">
        <w:r w:rsidRPr="00D02FA8">
          <w:rPr>
            <w:rFonts w:ascii="Times New Roman" w:hAnsi="Times New Roman" w:cs="Times New Roman"/>
            <w:color w:val="000000"/>
            <w:sz w:val="26"/>
            <w:szCs w:val="26"/>
            <w:shd w:val="clear" w:color="auto" w:fill="FFFFFF"/>
            <w:rPrChange w:id="6931" w:author="TRAN THI LY LY" w:date="2019-06-15T11:03:00Z">
              <w:rPr/>
            </w:rPrChange>
          </w:rPr>
          <w:t>dẫn mà chatbot phản hồi cho người dùng.</w:t>
        </w:r>
      </w:ins>
    </w:p>
    <w:p w14:paraId="1208FC0D" w14:textId="577E52E4" w:rsidR="000E3EE5" w:rsidRDefault="000E3EE5">
      <w:pPr>
        <w:pStyle w:val="oancuaDanhsach"/>
        <w:numPr>
          <w:ilvl w:val="0"/>
          <w:numId w:val="5"/>
        </w:numPr>
        <w:jc w:val="both"/>
        <w:rPr>
          <w:ins w:id="6932" w:author="TRAN THI LY LY" w:date="2019-06-15T11:03:00Z"/>
          <w:rFonts w:ascii="Times New Roman" w:hAnsi="Times New Roman" w:cs="Times New Roman"/>
          <w:color w:val="000000"/>
          <w:sz w:val="26"/>
          <w:szCs w:val="26"/>
          <w:shd w:val="clear" w:color="auto" w:fill="FFFFFF"/>
        </w:rPr>
        <w:pPrChange w:id="6933" w:author="TRAN THI LY LY" w:date="2019-06-15T11:10:00Z">
          <w:pPr>
            <w:pStyle w:val="oancuaDanhsach"/>
            <w:numPr>
              <w:numId w:val="5"/>
            </w:numPr>
            <w:ind w:hanging="360"/>
          </w:pPr>
        </w:pPrChange>
      </w:pPr>
      <w:ins w:id="6934" w:author="TRAN THI LY LY" w:date="2019-06-15T11:00:00Z">
        <w:r w:rsidRPr="00D02FA8">
          <w:rPr>
            <w:rFonts w:ascii="Times New Roman" w:hAnsi="Times New Roman" w:cs="Times New Roman"/>
            <w:color w:val="000000"/>
            <w:sz w:val="26"/>
            <w:szCs w:val="26"/>
            <w:shd w:val="clear" w:color="auto" w:fill="FFFFFF"/>
            <w:rPrChange w:id="6935" w:author="TRAN THI LY LY" w:date="2019-06-15T11:03:00Z">
              <w:rPr/>
            </w:rPrChange>
          </w:rPr>
          <w:t xml:space="preserve">Đối với </w:t>
        </w:r>
      </w:ins>
      <w:ins w:id="6936" w:author="TRAN THI LY LY" w:date="2019-06-15T11:02:00Z">
        <w:r w:rsidRPr="00D02FA8">
          <w:rPr>
            <w:rFonts w:ascii="Times New Roman" w:hAnsi="Times New Roman" w:cs="Times New Roman"/>
            <w:color w:val="000000"/>
            <w:sz w:val="26"/>
            <w:szCs w:val="26"/>
            <w:shd w:val="clear" w:color="auto" w:fill="FFFFFF"/>
            <w:rPrChange w:id="6937" w:author="TRAN THI LY LY" w:date="2019-06-15T11:03:00Z">
              <w:rPr/>
            </w:rPrChange>
          </w:rPr>
          <w:t xml:space="preserve">người dùng sử dụng máy tính để truy cập </w:t>
        </w:r>
      </w:ins>
      <w:ins w:id="6938" w:author="TRAN THI LY LY" w:date="2019-06-15T11:03:00Z">
        <w:r w:rsidRPr="00D02FA8">
          <w:rPr>
            <w:rFonts w:ascii="Times New Roman" w:hAnsi="Times New Roman" w:cs="Times New Roman"/>
            <w:color w:val="000000"/>
            <w:sz w:val="26"/>
            <w:szCs w:val="26"/>
            <w:shd w:val="clear" w:color="auto" w:fill="FFFFFF"/>
            <w:rPrChange w:id="6939" w:author="TRAN THI LY LY" w:date="2019-06-15T11:03:00Z">
              <w:rPr/>
            </w:rPrChange>
          </w:rPr>
          <w:t xml:space="preserve">trang web thì nên thu nhỏ màn hình chat lại </w:t>
        </w:r>
        <w:r w:rsidR="00D02FA8" w:rsidRPr="00D02FA8">
          <w:rPr>
            <w:rFonts w:ascii="Times New Roman" w:hAnsi="Times New Roman" w:cs="Times New Roman"/>
            <w:color w:val="000000"/>
            <w:sz w:val="26"/>
            <w:szCs w:val="26"/>
            <w:shd w:val="clear" w:color="auto" w:fill="FFFFFF"/>
            <w:rPrChange w:id="6940" w:author="TRAN THI LY LY" w:date="2019-06-15T11:03:00Z">
              <w:rPr/>
            </w:rPrChange>
          </w:rPr>
          <w:t>cho đẹp.</w:t>
        </w:r>
      </w:ins>
    </w:p>
    <w:p w14:paraId="243EE4B3" w14:textId="43F418FF" w:rsidR="00D02FA8" w:rsidRDefault="00D02FA8" w:rsidP="00D02FA8">
      <w:pPr>
        <w:pStyle w:val="oancuaDanhsach"/>
        <w:ind w:left="0" w:firstLine="720"/>
        <w:jc w:val="both"/>
        <w:rPr>
          <w:ins w:id="6941" w:author="TRAN THI LY LY" w:date="2019-06-15T11:12:00Z"/>
          <w:rFonts w:ascii="Times New Roman" w:hAnsi="Times New Roman" w:cs="Times New Roman"/>
          <w:color w:val="000000"/>
          <w:sz w:val="26"/>
          <w:szCs w:val="26"/>
          <w:shd w:val="clear" w:color="auto" w:fill="FFFFFF"/>
        </w:rPr>
      </w:pPr>
      <w:ins w:id="6942" w:author="TRAN THI LY LY" w:date="2019-06-15T11:03:00Z">
        <w:r>
          <w:rPr>
            <w:rFonts w:ascii="Times New Roman" w:hAnsi="Times New Roman" w:cs="Times New Roman"/>
            <w:color w:val="000000"/>
            <w:sz w:val="26"/>
            <w:szCs w:val="26"/>
            <w:shd w:val="clear" w:color="auto" w:fill="FFFFFF"/>
          </w:rPr>
          <w:t>Tất cả những vấn đề trên đều có thể giải quyết bằng vueJS</w:t>
        </w:r>
      </w:ins>
      <w:ins w:id="6943" w:author="TRAN THI LY LY" w:date="2019-06-15T11:04:00Z">
        <w:r>
          <w:rPr>
            <w:rFonts w:ascii="Times New Roman" w:hAnsi="Times New Roman" w:cs="Times New Roman"/>
            <w:color w:val="000000"/>
            <w:sz w:val="26"/>
            <w:szCs w:val="26"/>
            <w:shd w:val="clear" w:color="auto" w:fill="FFFFFF"/>
          </w:rPr>
          <w:t>, tuy nhiên c</w:t>
        </w:r>
      </w:ins>
      <w:ins w:id="6944" w:author="TRAN THI LY LY" w:date="2019-06-15T11:05:00Z">
        <w:r>
          <w:rPr>
            <w:rFonts w:ascii="Times New Roman" w:hAnsi="Times New Roman" w:cs="Times New Roman"/>
            <w:color w:val="000000"/>
            <w:sz w:val="26"/>
            <w:szCs w:val="26"/>
            <w:shd w:val="clear" w:color="auto" w:fill="FFFFFF"/>
          </w:rPr>
          <w:t>ần phải thiết kế lại khá nhiều phần trong code. Vì trước đây để cho tiện, chúng tôi chỉ thực hiện xử lí tất cả trên một trang, phần gọi api cũng phải tách ra thành 3 gi</w:t>
        </w:r>
      </w:ins>
      <w:ins w:id="6945" w:author="TRAN THI LY LY" w:date="2019-06-15T11:06:00Z">
        <w:r>
          <w:rPr>
            <w:rFonts w:ascii="Times New Roman" w:hAnsi="Times New Roman" w:cs="Times New Roman"/>
            <w:color w:val="000000"/>
            <w:sz w:val="26"/>
            <w:szCs w:val="26"/>
            <w:shd w:val="clear" w:color="auto" w:fill="FFFFFF"/>
          </w:rPr>
          <w:t xml:space="preserve">ai đoạn khởi đầu (start), thành công (success), lỗi (fairlure) sau đó dùng những trạng thái này </w:t>
        </w:r>
      </w:ins>
      <w:ins w:id="6946" w:author="TRAN THI LY LY" w:date="2019-06-15T11:07:00Z">
        <w:r>
          <w:rPr>
            <w:rFonts w:ascii="Times New Roman" w:hAnsi="Times New Roman" w:cs="Times New Roman"/>
            <w:color w:val="000000"/>
            <w:sz w:val="26"/>
            <w:szCs w:val="26"/>
            <w:shd w:val="clear" w:color="auto" w:fill="FFFFFF"/>
          </w:rPr>
          <w:t>để xuất ra typing spinner, cũng như xóa tin nhắn của</w:t>
        </w:r>
      </w:ins>
      <w:ins w:id="6947" w:author="TRAN THI LY LY" w:date="2019-06-15T11:08:00Z">
        <w:r>
          <w:rPr>
            <w:rFonts w:ascii="Times New Roman" w:hAnsi="Times New Roman" w:cs="Times New Roman"/>
            <w:color w:val="000000"/>
            <w:sz w:val="26"/>
            <w:szCs w:val="26"/>
            <w:shd w:val="clear" w:color="auto" w:fill="FFFFFF"/>
          </w:rPr>
          <w:t xml:space="preserve"> người dùng. Cũng cần phải tìm hiểu về cách mở tab mới trên trình duyệt</w:t>
        </w:r>
      </w:ins>
      <w:ins w:id="6948" w:author="TRAN THI LY LY" w:date="2019-06-15T11:09:00Z">
        <w:r>
          <w:rPr>
            <w:rFonts w:ascii="Times New Roman" w:hAnsi="Times New Roman" w:cs="Times New Roman"/>
            <w:color w:val="000000"/>
            <w:sz w:val="26"/>
            <w:szCs w:val="26"/>
            <w:shd w:val="clear" w:color="auto" w:fill="FFFFFF"/>
          </w:rPr>
          <w:t xml:space="preserve"> hay sử dụng các phương thức của vuejs để xử lí trang web khác nhau khi người dùng truy cập chatbot bằng điện thoại hay máy tính.</w:t>
        </w:r>
      </w:ins>
      <w:ins w:id="6949" w:author="TRAN THI LY LY" w:date="2019-06-15T11:10:00Z">
        <w:r>
          <w:rPr>
            <w:rFonts w:ascii="Times New Roman" w:hAnsi="Times New Roman" w:cs="Times New Roman"/>
            <w:color w:val="000000"/>
            <w:sz w:val="26"/>
            <w:szCs w:val="26"/>
            <w:shd w:val="clear" w:color="auto" w:fill="FFFFFF"/>
          </w:rPr>
          <w:t xml:space="preserve"> Vì lí do thời gian hạn chế</w:t>
        </w:r>
      </w:ins>
      <w:ins w:id="6950" w:author="TRAN THI LY LY" w:date="2019-06-15T11:11:00Z">
        <w:r>
          <w:rPr>
            <w:rFonts w:ascii="Times New Roman" w:hAnsi="Times New Roman" w:cs="Times New Roman"/>
            <w:color w:val="000000"/>
            <w:sz w:val="26"/>
            <w:szCs w:val="26"/>
            <w:shd w:val="clear" w:color="auto" w:fill="FFFFFF"/>
          </w:rPr>
          <w:t xml:space="preserve"> nên</w:t>
        </w:r>
      </w:ins>
      <w:ins w:id="6951" w:author="TRAN THI LY LY" w:date="2019-06-15T11:10:00Z">
        <w:r>
          <w:rPr>
            <w:rFonts w:ascii="Times New Roman" w:hAnsi="Times New Roman" w:cs="Times New Roman"/>
            <w:color w:val="000000"/>
            <w:sz w:val="26"/>
            <w:szCs w:val="26"/>
            <w:shd w:val="clear" w:color="auto" w:fill="FFFFFF"/>
          </w:rPr>
          <w:t xml:space="preserve"> chúng tôi chưa thể cập nhật ngay được</w:t>
        </w:r>
      </w:ins>
      <w:ins w:id="6952" w:author="TRAN THI LY LY" w:date="2019-06-15T11:11:00Z">
        <w:r>
          <w:rPr>
            <w:rFonts w:ascii="Times New Roman" w:hAnsi="Times New Roman" w:cs="Times New Roman"/>
            <w:color w:val="000000"/>
            <w:sz w:val="26"/>
            <w:szCs w:val="26"/>
            <w:shd w:val="clear" w:color="auto" w:fill="FFFFFF"/>
          </w:rPr>
          <w:t xml:space="preserve">, </w:t>
        </w:r>
      </w:ins>
      <w:ins w:id="6953" w:author="TRAN THI LY LY" w:date="2019-06-15T11:12:00Z">
        <w:r>
          <w:rPr>
            <w:rFonts w:ascii="Times New Roman" w:hAnsi="Times New Roman" w:cs="Times New Roman"/>
            <w:color w:val="000000"/>
            <w:sz w:val="26"/>
            <w:szCs w:val="26"/>
            <w:shd w:val="clear" w:color="auto" w:fill="FFFFFF"/>
          </w:rPr>
          <w:t>sau này chúng tôi sẽ nâng cấp để phần giao diện thân thiện hơn với người dùng.</w:t>
        </w:r>
      </w:ins>
    </w:p>
    <w:p w14:paraId="066FD584" w14:textId="6C140486" w:rsidR="00D02FA8" w:rsidRPr="00776C9B" w:rsidRDefault="003D7625">
      <w:pPr>
        <w:pStyle w:val="u3"/>
        <w:rPr>
          <w:ins w:id="6954" w:author="TRAN THI LY LY" w:date="2019-06-15T10:47:00Z"/>
          <w:shd w:val="clear" w:color="auto" w:fill="FFFFFF"/>
          <w:rPrChange w:id="6955" w:author="TRAN THI LY LY" w:date="2019-06-15T13:40:00Z">
            <w:rPr>
              <w:ins w:id="6956" w:author="TRAN THI LY LY" w:date="2019-06-15T10:47:00Z"/>
              <w:rFonts w:ascii="Times New Roman" w:hAnsi="Times New Roman" w:cs="Times New Roman"/>
              <w:i/>
              <w:iCs/>
              <w:color w:val="000000"/>
              <w:sz w:val="26"/>
              <w:szCs w:val="26"/>
              <w:shd w:val="clear" w:color="auto" w:fill="FFFFFF"/>
            </w:rPr>
          </w:rPrChange>
        </w:rPr>
        <w:pPrChange w:id="6957" w:author="Ly Tran Thi Ly" w:date="2019-06-20T18:14:00Z">
          <w:pPr>
            <w:pStyle w:val="oancuaDanhsach"/>
            <w:numPr>
              <w:numId w:val="5"/>
            </w:numPr>
            <w:ind w:hanging="360"/>
          </w:pPr>
        </w:pPrChange>
      </w:pPr>
      <w:bookmarkStart w:id="6958" w:name="_Toc11966355"/>
      <w:ins w:id="6959" w:author="Ly Tran Thi Ly" w:date="2019-06-20T18:14:00Z">
        <w:r>
          <w:rPr>
            <w:shd w:val="clear" w:color="auto" w:fill="FFFFFF"/>
          </w:rPr>
          <w:lastRenderedPageBreak/>
          <w:t>5</w:t>
        </w:r>
      </w:ins>
      <w:ins w:id="6960" w:author="TRAN THI LY LY" w:date="2019-06-15T13:40:00Z">
        <w:del w:id="6961" w:author="Ly Tran Thi Ly" w:date="2019-06-20T18:14:00Z">
          <w:r w:rsidR="00776C9B" w:rsidDel="003D7625">
            <w:rPr>
              <w:shd w:val="clear" w:color="auto" w:fill="FFFFFF"/>
            </w:rPr>
            <w:delText>4.4</w:delText>
          </w:r>
        </w:del>
        <w:r w:rsidR="00776C9B">
          <w:rPr>
            <w:shd w:val="clear" w:color="auto" w:fill="FFFFFF"/>
          </w:rPr>
          <w:t>.3.5 Sự hài lòng</w:t>
        </w:r>
      </w:ins>
      <w:ins w:id="6962" w:author="TRAN THI LY LY" w:date="2019-06-15T13:41:00Z">
        <w:r w:rsidR="00776C9B">
          <w:rPr>
            <w:shd w:val="clear" w:color="auto" w:fill="FFFFFF"/>
          </w:rPr>
          <w:t xml:space="preserve"> của người dùng sau khi sử dụng chatbot</w:t>
        </w:r>
      </w:ins>
      <w:bookmarkEnd w:id="6958"/>
    </w:p>
    <w:p w14:paraId="464201F9" w14:textId="77777777" w:rsidR="007B4307" w:rsidRDefault="007B4307">
      <w:pPr>
        <w:keepNext/>
        <w:rPr>
          <w:ins w:id="6963" w:author="TRAN THI LY LY" w:date="2019-06-15T10:40:00Z"/>
        </w:rPr>
        <w:pPrChange w:id="6964" w:author="TRAN THI LY LY" w:date="2019-06-15T10:40:00Z">
          <w:pPr/>
        </w:pPrChange>
      </w:pPr>
      <w:ins w:id="6965" w:author="TRAN THI LY LY" w:date="2019-06-15T10:39:00Z">
        <w:r>
          <w:rPr>
            <w:noProof/>
          </w:rPr>
          <w:drawing>
            <wp:inline distT="0" distB="0" distL="0" distR="0" wp14:anchorId="4B725749" wp14:editId="4D660BBF">
              <wp:extent cx="5715000" cy="2714625"/>
              <wp:effectExtent l="0" t="0" r="0" b="9525"/>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5000" cy="2714625"/>
                      </a:xfrm>
                      <a:prstGeom prst="rect">
                        <a:avLst/>
                      </a:prstGeom>
                    </pic:spPr>
                  </pic:pic>
                </a:graphicData>
              </a:graphic>
            </wp:inline>
          </w:drawing>
        </w:r>
      </w:ins>
    </w:p>
    <w:p w14:paraId="316E400C" w14:textId="762725F4" w:rsidR="007B4307" w:rsidRDefault="007B4307" w:rsidP="007B4307">
      <w:pPr>
        <w:pStyle w:val="Chuthich"/>
        <w:rPr>
          <w:ins w:id="6966" w:author="TRAN THI LY LY" w:date="2019-06-15T10:40:00Z"/>
        </w:rPr>
      </w:pPr>
      <w:bookmarkStart w:id="6967" w:name="_Toc11537437"/>
      <w:ins w:id="6968" w:author="TRAN THI LY LY" w:date="2019-06-15T10:40:00Z">
        <w:r>
          <w:t xml:space="preserve">Hình 4. </w:t>
        </w:r>
      </w:ins>
      <w:ins w:id="6969" w:author="TRAN THI LY LY" w:date="2019-06-16T00:48:00Z">
        <w:r w:rsidR="00B76E6F">
          <w:t xml:space="preserve">43 </w:t>
        </w:r>
      </w:ins>
      <w:ins w:id="6970" w:author="TRAN THI LY LY" w:date="2019-06-15T10:40:00Z">
        <w:r w:rsidRPr="007B4307">
          <w:t xml:space="preserve">Biểu đồ thống kê đánh giá của người dùng về </w:t>
        </w:r>
        <w:r>
          <w:t>sự hài lòng thoải mái khi nói chuyện cùng</w:t>
        </w:r>
        <w:r w:rsidRPr="007B4307">
          <w:t xml:space="preserve"> chatbot trên thang điểm 5</w:t>
        </w:r>
        <w:r>
          <w:t>.</w:t>
        </w:r>
        <w:bookmarkEnd w:id="6967"/>
      </w:ins>
    </w:p>
    <w:p w14:paraId="085345BA" w14:textId="37272477" w:rsidR="007B4307" w:rsidRPr="00604858" w:rsidRDefault="00776C9B">
      <w:pPr>
        <w:jc w:val="both"/>
        <w:rPr>
          <w:ins w:id="6971" w:author="TRAN THI LY LY" w:date="2019-06-15T13:44:00Z"/>
          <w:rFonts w:ascii="Times New Roman" w:hAnsi="Times New Roman" w:cs="Times New Roman"/>
          <w:color w:val="000000"/>
          <w:sz w:val="26"/>
          <w:szCs w:val="26"/>
          <w:shd w:val="clear" w:color="auto" w:fill="FFFFFF"/>
          <w:rPrChange w:id="6972" w:author="TRAN THI LY LY" w:date="2019-06-15T13:50:00Z">
            <w:rPr>
              <w:ins w:id="6973" w:author="TRAN THI LY LY" w:date="2019-06-15T13:44:00Z"/>
            </w:rPr>
          </w:rPrChange>
        </w:rPr>
        <w:pPrChange w:id="6974" w:author="TRAN THI LY LY" w:date="2019-06-15T13:54:00Z">
          <w:pPr/>
        </w:pPrChange>
      </w:pPr>
      <w:ins w:id="6975" w:author="TRAN THI LY LY" w:date="2019-06-15T13:41:00Z">
        <w:r>
          <w:tab/>
        </w:r>
        <w:r w:rsidRPr="00604858">
          <w:rPr>
            <w:rFonts w:ascii="Times New Roman" w:hAnsi="Times New Roman" w:cs="Times New Roman"/>
            <w:color w:val="000000"/>
            <w:sz w:val="26"/>
            <w:szCs w:val="26"/>
            <w:shd w:val="clear" w:color="auto" w:fill="FFFFFF"/>
            <w:rPrChange w:id="6976" w:author="TRAN THI LY LY" w:date="2019-06-15T13:50:00Z">
              <w:rPr/>
            </w:rPrChange>
          </w:rPr>
          <w:t>Tiêu chí này chúng tôi xem như là một phần tổn</w:t>
        </w:r>
      </w:ins>
      <w:ins w:id="6977" w:author="TRAN THI LY LY" w:date="2019-06-15T13:42:00Z">
        <w:r w:rsidRPr="00604858">
          <w:rPr>
            <w:rFonts w:ascii="Times New Roman" w:hAnsi="Times New Roman" w:cs="Times New Roman"/>
            <w:color w:val="000000"/>
            <w:sz w:val="26"/>
            <w:szCs w:val="26"/>
            <w:shd w:val="clear" w:color="auto" w:fill="FFFFFF"/>
            <w:rPrChange w:id="6978" w:author="TRAN THI LY LY" w:date="2019-06-15T13:50:00Z">
              <w:rPr/>
            </w:rPrChange>
          </w:rPr>
          <w:t>g kết cảm nghĩ của người dùng sau khi sử dụng chatbot</w:t>
        </w:r>
      </w:ins>
      <w:ins w:id="6979" w:author="TRAN THI LY LY" w:date="2019-06-15T13:50:00Z">
        <w:r w:rsidR="00604858" w:rsidRPr="00604858">
          <w:rPr>
            <w:rFonts w:ascii="Times New Roman" w:hAnsi="Times New Roman" w:cs="Times New Roman"/>
            <w:color w:val="000000"/>
            <w:sz w:val="26"/>
            <w:szCs w:val="26"/>
            <w:shd w:val="clear" w:color="auto" w:fill="FFFFFF"/>
            <w:rPrChange w:id="6980" w:author="TRAN THI LY LY" w:date="2019-06-15T13:50:00Z">
              <w:rPr/>
            </w:rPrChange>
          </w:rPr>
          <w:t>, kết quả có thể tạm coi ở mức trung bình khá</w:t>
        </w:r>
      </w:ins>
      <w:ins w:id="6981" w:author="TRAN THI LY LY" w:date="2019-06-15T13:42:00Z">
        <w:r w:rsidRPr="00604858">
          <w:rPr>
            <w:rFonts w:ascii="Times New Roman" w:hAnsi="Times New Roman" w:cs="Times New Roman"/>
            <w:color w:val="000000"/>
            <w:sz w:val="26"/>
            <w:szCs w:val="26"/>
            <w:shd w:val="clear" w:color="auto" w:fill="FFFFFF"/>
            <w:rPrChange w:id="6982" w:author="TRAN THI LY LY" w:date="2019-06-15T13:50:00Z">
              <w:rPr/>
            </w:rPrChange>
          </w:rPr>
          <w:t xml:space="preserve">. Cuối cùng </w:t>
        </w:r>
      </w:ins>
      <w:ins w:id="6983" w:author="TRAN THI LY LY" w:date="2019-06-15T13:43:00Z">
        <w:r w:rsidRPr="00604858">
          <w:rPr>
            <w:rFonts w:ascii="Times New Roman" w:hAnsi="Times New Roman" w:cs="Times New Roman"/>
            <w:color w:val="000000"/>
            <w:sz w:val="26"/>
            <w:szCs w:val="26"/>
            <w:shd w:val="clear" w:color="auto" w:fill="FFFFFF"/>
            <w:rPrChange w:id="6984" w:author="TRAN THI LY LY" w:date="2019-06-15T13:50:00Z">
              <w:rPr/>
            </w:rPrChange>
          </w:rPr>
          <w:t>bên cạnh những nhận xét không tốt mà đã nêu ở phần trên thì cũng có một số nhận xét khá tích cực</w:t>
        </w:r>
      </w:ins>
      <w:ins w:id="6985" w:author="TRAN THI LY LY" w:date="2019-06-15T13:44:00Z">
        <w:r w:rsidRPr="00604858">
          <w:rPr>
            <w:rFonts w:ascii="Times New Roman" w:hAnsi="Times New Roman" w:cs="Times New Roman"/>
            <w:color w:val="000000"/>
            <w:sz w:val="26"/>
            <w:szCs w:val="26"/>
            <w:shd w:val="clear" w:color="auto" w:fill="FFFFFF"/>
            <w:rPrChange w:id="6986" w:author="TRAN THI LY LY" w:date="2019-06-15T13:50:00Z">
              <w:rPr/>
            </w:rPrChange>
          </w:rPr>
          <w:t xml:space="preserve"> như:</w:t>
        </w:r>
      </w:ins>
    </w:p>
    <w:p w14:paraId="0334CF25" w14:textId="26783BBE" w:rsidR="00776C9B" w:rsidRPr="00604858" w:rsidRDefault="00776C9B" w:rsidP="00776C9B">
      <w:pPr>
        <w:pStyle w:val="oancuaDanhsach"/>
        <w:numPr>
          <w:ilvl w:val="0"/>
          <w:numId w:val="5"/>
        </w:numPr>
        <w:rPr>
          <w:ins w:id="6987" w:author="TRAN THI LY LY" w:date="2019-06-15T13:46:00Z"/>
          <w:rFonts w:ascii="Times New Roman" w:hAnsi="Times New Roman" w:cs="Times New Roman"/>
          <w:i/>
          <w:iCs/>
          <w:color w:val="000000"/>
          <w:sz w:val="26"/>
          <w:szCs w:val="26"/>
          <w:shd w:val="clear" w:color="auto" w:fill="FFFFFF"/>
          <w:rPrChange w:id="6988" w:author="TRAN THI LY LY" w:date="2019-06-15T13:50:00Z">
            <w:rPr>
              <w:ins w:id="6989" w:author="TRAN THI LY LY" w:date="2019-06-15T13:46:00Z"/>
              <w:rFonts w:ascii="Arial" w:hAnsi="Arial" w:cs="Arial"/>
              <w:color w:val="000000"/>
              <w:sz w:val="20"/>
              <w:szCs w:val="20"/>
              <w:shd w:val="clear" w:color="auto" w:fill="FFFFFF"/>
            </w:rPr>
          </w:rPrChange>
        </w:rPr>
      </w:pPr>
      <w:ins w:id="6990" w:author="TRAN THI LY LY" w:date="2019-06-15T13:48:00Z">
        <w:r w:rsidRPr="00604858">
          <w:rPr>
            <w:rFonts w:ascii="Times New Roman" w:hAnsi="Times New Roman" w:cs="Times New Roman"/>
            <w:i/>
            <w:iCs/>
            <w:color w:val="000000"/>
            <w:sz w:val="26"/>
            <w:szCs w:val="26"/>
            <w:shd w:val="clear" w:color="auto" w:fill="FFFFFF"/>
            <w:rPrChange w:id="6991" w:author="TRAN THI LY LY" w:date="2019-06-15T13:50:00Z">
              <w:rPr>
                <w:rFonts w:ascii="Arial" w:hAnsi="Arial" w:cs="Arial"/>
                <w:color w:val="000000"/>
                <w:sz w:val="20"/>
                <w:szCs w:val="20"/>
                <w:shd w:val="clear" w:color="auto" w:fill="FFFFFF"/>
              </w:rPr>
            </w:rPrChange>
          </w:rPr>
          <w:t>“</w:t>
        </w:r>
      </w:ins>
      <w:ins w:id="6992" w:author="TRAN THI LY LY" w:date="2019-06-15T13:44:00Z">
        <w:r w:rsidRPr="00604858">
          <w:rPr>
            <w:rFonts w:ascii="Times New Roman" w:hAnsi="Times New Roman" w:cs="Times New Roman"/>
            <w:i/>
            <w:iCs/>
            <w:color w:val="000000"/>
            <w:sz w:val="26"/>
            <w:szCs w:val="26"/>
            <w:shd w:val="clear" w:color="auto" w:fill="FFFFFF"/>
            <w:rPrChange w:id="6993" w:author="TRAN THI LY LY" w:date="2019-06-15T13:50:00Z">
              <w:rPr>
                <w:rFonts w:ascii="Arial" w:hAnsi="Arial" w:cs="Arial"/>
                <w:color w:val="000000"/>
                <w:sz w:val="20"/>
                <w:szCs w:val="20"/>
                <w:shd w:val="clear" w:color="auto" w:fill="FFFFFF"/>
              </w:rPr>
            </w:rPrChange>
          </w:rPr>
          <w:t>Khá ổn</w:t>
        </w:r>
      </w:ins>
      <w:ins w:id="6994" w:author="TRAN THI LY LY" w:date="2019-06-15T13:48:00Z">
        <w:r w:rsidRPr="00604858">
          <w:rPr>
            <w:rFonts w:ascii="Times New Roman" w:hAnsi="Times New Roman" w:cs="Times New Roman"/>
            <w:i/>
            <w:iCs/>
            <w:color w:val="000000"/>
            <w:sz w:val="26"/>
            <w:szCs w:val="26"/>
            <w:shd w:val="clear" w:color="auto" w:fill="FFFFFF"/>
            <w:rPrChange w:id="6995" w:author="TRAN THI LY LY" w:date="2019-06-15T13:50:00Z">
              <w:rPr>
                <w:rFonts w:ascii="Arial" w:hAnsi="Arial" w:cs="Arial"/>
                <w:color w:val="000000"/>
                <w:sz w:val="20"/>
                <w:szCs w:val="20"/>
                <w:shd w:val="clear" w:color="auto" w:fill="FFFFFF"/>
              </w:rPr>
            </w:rPrChange>
          </w:rPr>
          <w:t>”</w:t>
        </w:r>
      </w:ins>
    </w:p>
    <w:p w14:paraId="2BD9BCD8" w14:textId="099D7739" w:rsidR="00776C9B" w:rsidRPr="00604858" w:rsidRDefault="00776C9B" w:rsidP="00776C9B">
      <w:pPr>
        <w:pStyle w:val="oancuaDanhsach"/>
        <w:numPr>
          <w:ilvl w:val="0"/>
          <w:numId w:val="5"/>
        </w:numPr>
        <w:rPr>
          <w:ins w:id="6996" w:author="TRAN THI LY LY" w:date="2019-06-15T13:48:00Z"/>
          <w:rFonts w:ascii="Times New Roman" w:hAnsi="Times New Roman" w:cs="Times New Roman"/>
          <w:i/>
          <w:iCs/>
          <w:color w:val="000000"/>
          <w:sz w:val="26"/>
          <w:szCs w:val="26"/>
          <w:shd w:val="clear" w:color="auto" w:fill="FFFFFF"/>
          <w:rPrChange w:id="6997" w:author="TRAN THI LY LY" w:date="2019-06-15T13:50:00Z">
            <w:rPr>
              <w:ins w:id="6998" w:author="TRAN THI LY LY" w:date="2019-06-15T13:48:00Z"/>
              <w:rFonts w:ascii="Arial" w:hAnsi="Arial" w:cs="Arial"/>
              <w:color w:val="000000"/>
              <w:sz w:val="20"/>
              <w:szCs w:val="20"/>
              <w:shd w:val="clear" w:color="auto" w:fill="FFFFFF"/>
            </w:rPr>
          </w:rPrChange>
        </w:rPr>
      </w:pPr>
      <w:ins w:id="6999" w:author="TRAN THI LY LY" w:date="2019-06-15T13:48:00Z">
        <w:r w:rsidRPr="00604858">
          <w:rPr>
            <w:rFonts w:ascii="Times New Roman" w:hAnsi="Times New Roman" w:cs="Times New Roman"/>
            <w:i/>
            <w:iCs/>
            <w:color w:val="000000"/>
            <w:sz w:val="26"/>
            <w:szCs w:val="26"/>
            <w:shd w:val="clear" w:color="auto" w:fill="FFFFFF"/>
            <w:rPrChange w:id="7000" w:author="TRAN THI LY LY" w:date="2019-06-15T13:50:00Z">
              <w:rPr>
                <w:rFonts w:ascii="Arial" w:hAnsi="Arial" w:cs="Arial"/>
                <w:color w:val="000000"/>
                <w:sz w:val="20"/>
                <w:szCs w:val="20"/>
                <w:shd w:val="clear" w:color="auto" w:fill="FFFFFF"/>
              </w:rPr>
            </w:rPrChange>
          </w:rPr>
          <w:t>“</w:t>
        </w:r>
      </w:ins>
      <w:ins w:id="7001" w:author="TRAN THI LY LY" w:date="2019-06-15T13:46:00Z">
        <w:r w:rsidRPr="00604858">
          <w:rPr>
            <w:rFonts w:ascii="Times New Roman" w:hAnsi="Times New Roman" w:cs="Times New Roman"/>
            <w:i/>
            <w:iCs/>
            <w:color w:val="000000"/>
            <w:sz w:val="26"/>
            <w:szCs w:val="26"/>
            <w:shd w:val="clear" w:color="auto" w:fill="FFFFFF"/>
            <w:rPrChange w:id="7002" w:author="TRAN THI LY LY" w:date="2019-06-15T13:50:00Z">
              <w:rPr>
                <w:rFonts w:ascii="Arial" w:hAnsi="Arial" w:cs="Arial"/>
                <w:color w:val="000000"/>
                <w:sz w:val="20"/>
                <w:szCs w:val="20"/>
                <w:shd w:val="clear" w:color="auto" w:fill="FFFFFF"/>
              </w:rPr>
            </w:rPrChange>
          </w:rPr>
          <w:t>Trả lời tương đối nhanh và kết quả tạm ổn.</w:t>
        </w:r>
      </w:ins>
      <w:ins w:id="7003" w:author="TRAN THI LY LY" w:date="2019-06-15T13:48:00Z">
        <w:r w:rsidRPr="00604858">
          <w:rPr>
            <w:rFonts w:ascii="Times New Roman" w:hAnsi="Times New Roman" w:cs="Times New Roman"/>
            <w:i/>
            <w:iCs/>
            <w:color w:val="000000"/>
            <w:sz w:val="26"/>
            <w:szCs w:val="26"/>
            <w:shd w:val="clear" w:color="auto" w:fill="FFFFFF"/>
            <w:rPrChange w:id="7004" w:author="TRAN THI LY LY" w:date="2019-06-15T13:50:00Z">
              <w:rPr>
                <w:rFonts w:ascii="Arial" w:hAnsi="Arial" w:cs="Arial"/>
                <w:color w:val="000000"/>
                <w:sz w:val="20"/>
                <w:szCs w:val="20"/>
                <w:shd w:val="clear" w:color="auto" w:fill="FFFFFF"/>
              </w:rPr>
            </w:rPrChange>
          </w:rPr>
          <w:t>”</w:t>
        </w:r>
      </w:ins>
    </w:p>
    <w:p w14:paraId="54A3BCCB" w14:textId="14EACDBB" w:rsidR="00776C9B" w:rsidRDefault="00776C9B" w:rsidP="00776C9B">
      <w:pPr>
        <w:pStyle w:val="oancuaDanhsach"/>
        <w:numPr>
          <w:ilvl w:val="0"/>
          <w:numId w:val="5"/>
        </w:numPr>
        <w:rPr>
          <w:ins w:id="7005" w:author="TRAN THI LY LY" w:date="2019-06-15T13:50:00Z"/>
          <w:rFonts w:ascii="Times New Roman" w:hAnsi="Times New Roman" w:cs="Times New Roman"/>
          <w:i/>
          <w:iCs/>
          <w:color w:val="000000"/>
          <w:sz w:val="26"/>
          <w:szCs w:val="26"/>
          <w:shd w:val="clear" w:color="auto" w:fill="FFFFFF"/>
        </w:rPr>
      </w:pPr>
      <w:ins w:id="7006" w:author="TRAN THI LY LY" w:date="2019-06-15T13:48:00Z">
        <w:r w:rsidRPr="00604858">
          <w:rPr>
            <w:rFonts w:ascii="Times New Roman" w:hAnsi="Times New Roman" w:cs="Times New Roman"/>
            <w:i/>
            <w:iCs/>
            <w:color w:val="000000"/>
            <w:sz w:val="26"/>
            <w:szCs w:val="26"/>
            <w:shd w:val="clear" w:color="auto" w:fill="FFFFFF"/>
            <w:rPrChange w:id="7007" w:author="TRAN THI LY LY" w:date="2019-06-15T13:50:00Z">
              <w:rPr>
                <w:rFonts w:ascii="Arial" w:hAnsi="Arial" w:cs="Arial"/>
                <w:color w:val="000000"/>
                <w:sz w:val="20"/>
                <w:szCs w:val="20"/>
                <w:shd w:val="clear" w:color="auto" w:fill="FFFFFF"/>
              </w:rPr>
            </w:rPrChange>
          </w:rPr>
          <w:t>“Làm tốt rồi, sử dụng cũng khá vui.”</w:t>
        </w:r>
      </w:ins>
    </w:p>
    <w:p w14:paraId="6AEE96D0" w14:textId="1DE973B3" w:rsidR="000843E9" w:rsidRDefault="00604858">
      <w:pPr>
        <w:ind w:firstLine="720"/>
        <w:jc w:val="both"/>
        <w:rPr>
          <w:ins w:id="7008" w:author="TRAN THI LY LY" w:date="2019-06-15T13:57:00Z"/>
          <w:rFonts w:ascii="Times New Roman" w:hAnsi="Times New Roman" w:cs="Times New Roman"/>
          <w:color w:val="000000"/>
          <w:sz w:val="26"/>
          <w:szCs w:val="26"/>
          <w:shd w:val="clear" w:color="auto" w:fill="FFFFFF"/>
        </w:rPr>
      </w:pPr>
      <w:ins w:id="7009" w:author="TRAN THI LY LY" w:date="2019-06-15T13:51:00Z">
        <w:r>
          <w:rPr>
            <w:rFonts w:ascii="Times New Roman" w:hAnsi="Times New Roman" w:cs="Times New Roman"/>
            <w:color w:val="000000"/>
            <w:sz w:val="26"/>
            <w:szCs w:val="26"/>
            <w:shd w:val="clear" w:color="auto" w:fill="FFFFFF"/>
          </w:rPr>
          <w:t>Tuy kết quả đánh gi</w:t>
        </w:r>
      </w:ins>
      <w:ins w:id="7010" w:author="TRAN THI LY LY" w:date="2019-06-15T13:52:00Z">
        <w:r>
          <w:rPr>
            <w:rFonts w:ascii="Times New Roman" w:hAnsi="Times New Roman" w:cs="Times New Roman"/>
            <w:color w:val="000000"/>
            <w:sz w:val="26"/>
            <w:szCs w:val="26"/>
            <w:shd w:val="clear" w:color="auto" w:fill="FFFFFF"/>
          </w:rPr>
          <w:t xml:space="preserve">á ở mức khá nhưng chúng tôi cho rằng đây cũng là một bước khởi đầu khá thành công với nhóm. Chương tiếp theo sẽ tổng kết và đánh giá những </w:t>
        </w:r>
      </w:ins>
      <w:ins w:id="7011" w:author="TRAN THI LY LY" w:date="2019-06-15T13:53:00Z">
        <w:r>
          <w:rPr>
            <w:rFonts w:ascii="Times New Roman" w:hAnsi="Times New Roman" w:cs="Times New Roman"/>
            <w:color w:val="000000"/>
            <w:sz w:val="26"/>
            <w:szCs w:val="26"/>
            <w:shd w:val="clear" w:color="auto" w:fill="FFFFFF"/>
          </w:rPr>
          <w:t>gì mà nhóm đã học được sau khi thực hiện đề tài, cũng như những khó khăn gặp phải.</w:t>
        </w:r>
      </w:ins>
    </w:p>
    <w:p w14:paraId="20085B4B" w14:textId="77777777" w:rsidR="000843E9" w:rsidRDefault="000843E9">
      <w:pPr>
        <w:rPr>
          <w:ins w:id="7012" w:author="TRAN THI LY LY" w:date="2019-06-15T13:57:00Z"/>
          <w:rFonts w:ascii="Times New Roman" w:hAnsi="Times New Roman" w:cs="Times New Roman"/>
          <w:color w:val="000000"/>
          <w:sz w:val="26"/>
          <w:szCs w:val="26"/>
          <w:shd w:val="clear" w:color="auto" w:fill="FFFFFF"/>
        </w:rPr>
      </w:pPr>
      <w:ins w:id="7013" w:author="TRAN THI LY LY" w:date="2019-06-15T13:57:00Z">
        <w:r>
          <w:rPr>
            <w:rFonts w:ascii="Times New Roman" w:hAnsi="Times New Roman" w:cs="Times New Roman"/>
            <w:color w:val="000000"/>
            <w:sz w:val="26"/>
            <w:szCs w:val="26"/>
            <w:shd w:val="clear" w:color="auto" w:fill="FFFFFF"/>
          </w:rPr>
          <w:br w:type="page"/>
        </w:r>
      </w:ins>
    </w:p>
    <w:p w14:paraId="19BAC149" w14:textId="078503AE" w:rsidR="007B4307" w:rsidRPr="007B4307" w:rsidDel="007B4307" w:rsidRDefault="007B4307">
      <w:pPr>
        <w:pStyle w:val="Chuthich"/>
        <w:tabs>
          <w:tab w:val="left" w:pos="540"/>
          <w:tab w:val="center" w:pos="4500"/>
        </w:tabs>
        <w:jc w:val="left"/>
        <w:rPr>
          <w:del w:id="7014" w:author="TRAN THI LY LY" w:date="2019-06-15T10:40:00Z"/>
          <w:rPrChange w:id="7015" w:author="TRAN THI LY LY" w:date="2019-06-15T10:39:00Z">
            <w:rPr>
              <w:del w:id="7016" w:author="TRAN THI LY LY" w:date="2019-06-15T10:40:00Z"/>
              <w:rStyle w:val="Siuktni"/>
              <w:rFonts w:ascii="Times New Roman" w:hAnsi="Times New Roman" w:cs="Times New Roman"/>
            </w:rPr>
          </w:rPrChange>
        </w:rPr>
        <w:pPrChange w:id="7017" w:author="TRAN THI LY LY" w:date="2019-06-15T13:50:00Z">
          <w:pPr/>
        </w:pPrChange>
      </w:pPr>
    </w:p>
    <w:p w14:paraId="686C46BA" w14:textId="1CF63A1D" w:rsidR="00FF2A8D" w:rsidRDefault="0014418A" w:rsidP="00333618">
      <w:pPr>
        <w:pStyle w:val="u1"/>
        <w:rPr>
          <w:rFonts w:cs="Times New Roman"/>
        </w:rPr>
      </w:pPr>
      <w:bookmarkStart w:id="7018" w:name="_Toc11966356"/>
      <w:r w:rsidRPr="00FF35D0">
        <w:rPr>
          <w:rFonts w:cs="Times New Roman"/>
        </w:rPr>
        <w:t>C</w:t>
      </w:r>
      <w:ins w:id="7019" w:author="TRAN THI LY LY" w:date="2019-06-17T21:42:00Z">
        <w:r w:rsidR="00A13F57">
          <w:rPr>
            <w:rFonts w:cs="Times New Roman"/>
          </w:rPr>
          <w:t xml:space="preserve">HƯƠNG </w:t>
        </w:r>
      </w:ins>
      <w:ins w:id="7020" w:author="Ly Tran Thi Ly" w:date="2019-06-20T18:14:00Z">
        <w:r w:rsidR="003D7625">
          <w:rPr>
            <w:rFonts w:cs="Times New Roman"/>
          </w:rPr>
          <w:t>6</w:t>
        </w:r>
      </w:ins>
      <w:ins w:id="7021" w:author="TRAN THI LY LY" w:date="2019-06-17T21:42:00Z">
        <w:del w:id="7022" w:author="Ly Tran Thi Ly" w:date="2019-06-20T18:14:00Z">
          <w:r w:rsidR="00A13F57" w:rsidDel="003D7625">
            <w:rPr>
              <w:rFonts w:cs="Times New Roman"/>
            </w:rPr>
            <w:delText>5</w:delText>
          </w:r>
        </w:del>
        <w:r w:rsidR="00A13F57">
          <w:rPr>
            <w:rFonts w:cs="Times New Roman"/>
          </w:rPr>
          <w:t>: TỔNG KẾT, ĐÁNH GIÁ VÀ HƯỚNG PHÁT TRIỂN</w:t>
        </w:r>
      </w:ins>
      <w:bookmarkEnd w:id="7018"/>
      <w:del w:id="7023" w:author="TRAN THI LY LY" w:date="2019-06-17T21:42:00Z">
        <w:r w:rsidRPr="00FF35D0" w:rsidDel="00A13F57">
          <w:rPr>
            <w:rFonts w:cs="Times New Roman"/>
          </w:rPr>
          <w:delText xml:space="preserve">hương </w:delText>
        </w:r>
        <w:r w:rsidR="0054259B" w:rsidRPr="00FF35D0" w:rsidDel="00A13F57">
          <w:rPr>
            <w:rFonts w:cs="Times New Roman"/>
          </w:rPr>
          <w:delText>5</w:delText>
        </w:r>
        <w:r w:rsidR="00FF2A8D" w:rsidRPr="004C6674" w:rsidDel="00A13F57">
          <w:rPr>
            <w:rFonts w:cs="Times New Roman"/>
          </w:rPr>
          <w:delText>: T</w:delText>
        </w:r>
        <w:r w:rsidR="00FF2A8D" w:rsidRPr="00C85AB0" w:rsidDel="00A13F57">
          <w:rPr>
            <w:rFonts w:cs="Times New Roman"/>
          </w:rPr>
          <w:delText>ổ</w:delText>
        </w:r>
        <w:r w:rsidR="00FF2A8D" w:rsidRPr="00A15433" w:rsidDel="00A13F57">
          <w:rPr>
            <w:rFonts w:cs="Times New Roman"/>
          </w:rPr>
          <w:delText>ng kết, đánh giá và hướng phát triển</w:delText>
        </w:r>
      </w:del>
    </w:p>
    <w:p w14:paraId="36F9275F" w14:textId="4698A456" w:rsidR="00CD6A33" w:rsidRPr="00A60A16" w:rsidRDefault="00CD6A33" w:rsidP="00A60A16">
      <w:pPr>
        <w:ind w:firstLine="720"/>
        <w:rPr>
          <w:rFonts w:cs="Times New Roman"/>
          <w:i/>
          <w:sz w:val="26"/>
          <w:szCs w:val="26"/>
        </w:rPr>
      </w:pPr>
      <w:r w:rsidRPr="00A60A16">
        <w:rPr>
          <w:rFonts w:ascii="Times New Roman" w:hAnsi="Times New Roman" w:cs="Times New Roman"/>
          <w:i/>
          <w:sz w:val="26"/>
          <w:szCs w:val="26"/>
        </w:rPr>
        <w:t>Chương này sẽ tập trung trình bày về những kết quả mà chúng tôi đúc kết được qua quá trình thực hiện luận văn, đồng thời đưa ra những đánh giá, nhận xét về những gì nhóm đã làm được trong suốt thời gian qua.</w:t>
      </w:r>
    </w:p>
    <w:p w14:paraId="1CE23EA4" w14:textId="36C437AB" w:rsidR="00537FC0" w:rsidRPr="00A9201D" w:rsidRDefault="003D7625">
      <w:pPr>
        <w:pStyle w:val="u2"/>
      </w:pPr>
      <w:bookmarkStart w:id="7024" w:name="_Toc11966357"/>
      <w:ins w:id="7025" w:author="Ly Tran Thi Ly" w:date="2019-06-20T18:14:00Z">
        <w:r>
          <w:t>6</w:t>
        </w:r>
      </w:ins>
      <w:del w:id="7026" w:author="Ly Tran Thi Ly" w:date="2019-06-20T18:14:00Z">
        <w:r w:rsidR="00537FC0" w:rsidRPr="00A9201D" w:rsidDel="003D7625">
          <w:delText>5</w:delText>
        </w:r>
      </w:del>
      <w:r w:rsidR="00537FC0" w:rsidRPr="00A9201D">
        <w:t xml:space="preserve">.1 Kết quả đạt </w:t>
      </w:r>
      <w:r w:rsidR="00537FC0" w:rsidRPr="003D7625">
        <w:rPr>
          <w:rPrChange w:id="7027" w:author="Ly Tran Thi Ly" w:date="2019-06-20T18:14:00Z">
            <w:rPr>
              <w:rFonts w:cs="Times New Roman"/>
              <w:color w:val="000000" w:themeColor="text1"/>
            </w:rPr>
          </w:rPrChange>
        </w:rPr>
        <w:t>được</w:t>
      </w:r>
      <w:bookmarkEnd w:id="7024"/>
    </w:p>
    <w:p w14:paraId="2E89D0BA" w14:textId="77777777" w:rsidR="00537FC0" w:rsidRPr="00A9201D" w:rsidRDefault="00537FC0" w:rsidP="00F80288">
      <w:pPr>
        <w:jc w:val="both"/>
        <w:rPr>
          <w:rFonts w:ascii="Times New Roman" w:hAnsi="Times New Roman" w:cs="Times New Roman"/>
          <w:sz w:val="26"/>
          <w:szCs w:val="26"/>
        </w:rPr>
      </w:pPr>
      <w:r w:rsidRPr="00A9201D">
        <w:rPr>
          <w:rFonts w:ascii="Times New Roman" w:hAnsi="Times New Roman" w:cs="Times New Roman"/>
          <w:sz w:val="26"/>
          <w:szCs w:val="26"/>
        </w:rPr>
        <w:tab/>
        <w:t>Sau thời gian nghiên cứu và thực hiện đề tài, chúng tôi đã gặp không ít khó khăn. Từ việc chuyển đề tài nghiên cứu từ việc tập trung câu hỏi why sang tập trung vào câu hỏi what và how, đến việc không có đủ dữ liệu để làm phải thực hiện thủ công rất nhiều. Với kiến thức nền của chúng tôi là hệ thống thông tin, về quản trị database, chúng tôi phải tiếp xúc với rất nhiều những kiến thức mới mà chúng tôi chưa từng nghĩ là nó có tồn tại như là semantic web hay QAS</w:t>
      </w:r>
      <w:r w:rsidR="00F80288" w:rsidRPr="00A9201D">
        <w:rPr>
          <w:rFonts w:ascii="Times New Roman" w:hAnsi="Times New Roman" w:cs="Times New Roman"/>
          <w:sz w:val="26"/>
          <w:szCs w:val="26"/>
        </w:rPr>
        <w:t>. Tuy nhiên chính những khó khăn đó đã giúp chúng tôi tiến bộ hơn rất nhiều: chúng tôi được mở rộng tầm nhìn để biết ngoài kia có rất nhiều những người đang nghiên cứu những đề tài to lớn giúp xã hội ngày càng tiến bộ, biết được cách để xây dựng một ứng dụng, từ bước coding đến bước deploy sản phẩm, ngoài ra việc thực hiện đề tài còn giúp chúng tôi học được nhiều những kĩ năng quan trọng khác như: trình bày báo cáo, nghiên cứu tài liệu, các bài báo khoa học, kĩ năng trình bày ý tưởng và làm việc nhóm. Sau đây chúng tôi xin trình bày rõ hơn về những kết quả đã đạt được về lý thuyết và thực hành:</w:t>
      </w:r>
    </w:p>
    <w:p w14:paraId="78193D6B" w14:textId="314AA712" w:rsidR="00537FC0" w:rsidRPr="00A9201D" w:rsidRDefault="003D7625" w:rsidP="00333618">
      <w:pPr>
        <w:pStyle w:val="u3"/>
        <w:rPr>
          <w:rFonts w:cs="Times New Roman"/>
          <w:szCs w:val="26"/>
        </w:rPr>
      </w:pPr>
      <w:bookmarkStart w:id="7028" w:name="_Toc11966358"/>
      <w:ins w:id="7029" w:author="Ly Tran Thi Ly" w:date="2019-06-20T18:14:00Z">
        <w:r>
          <w:rPr>
            <w:rFonts w:cs="Times New Roman"/>
            <w:szCs w:val="26"/>
          </w:rPr>
          <w:t>6</w:t>
        </w:r>
      </w:ins>
      <w:del w:id="7030" w:author="Ly Tran Thi Ly" w:date="2019-06-20T18:14:00Z">
        <w:r w:rsidR="00537FC0" w:rsidRPr="00A9201D" w:rsidDel="003D7625">
          <w:rPr>
            <w:rFonts w:cs="Times New Roman"/>
            <w:szCs w:val="26"/>
          </w:rPr>
          <w:delText>5</w:delText>
        </w:r>
      </w:del>
      <w:r w:rsidR="00537FC0" w:rsidRPr="00A9201D">
        <w:rPr>
          <w:rFonts w:cs="Times New Roman"/>
          <w:szCs w:val="26"/>
        </w:rPr>
        <w:t>.1.1 Về lý thuyết</w:t>
      </w:r>
      <w:bookmarkEnd w:id="7028"/>
    </w:p>
    <w:p w14:paraId="7B562781" w14:textId="77777777" w:rsidR="00F80288" w:rsidRPr="00A9201D" w:rsidRDefault="00F80288" w:rsidP="00515636">
      <w:pPr>
        <w:pStyle w:val="oancuaDanhsach"/>
        <w:numPr>
          <w:ilvl w:val="0"/>
          <w:numId w:val="24"/>
        </w:numPr>
        <w:jc w:val="both"/>
        <w:rPr>
          <w:rFonts w:ascii="Times New Roman" w:hAnsi="Times New Roman" w:cs="Times New Roman"/>
          <w:sz w:val="26"/>
          <w:szCs w:val="26"/>
        </w:rPr>
      </w:pPr>
      <w:r w:rsidRPr="00A9201D">
        <w:rPr>
          <w:rFonts w:ascii="Times New Roman" w:hAnsi="Times New Roman" w:cs="Times New Roman"/>
          <w:sz w:val="26"/>
          <w:szCs w:val="26"/>
        </w:rPr>
        <w:t>Hiểu được khái niệm và phân loại một hệ thống hỏi đáp (QAS) cũng như biết</w:t>
      </w:r>
      <w:r w:rsidR="00186E8E" w:rsidRPr="00A9201D">
        <w:rPr>
          <w:rFonts w:ascii="Times New Roman" w:hAnsi="Times New Roman" w:cs="Times New Roman"/>
          <w:sz w:val="26"/>
          <w:szCs w:val="26"/>
        </w:rPr>
        <w:t xml:space="preserve"> được ưu khuyết điểm của từng loại.</w:t>
      </w:r>
    </w:p>
    <w:p w14:paraId="333686F6" w14:textId="77777777" w:rsidR="00F80288" w:rsidRPr="00A9201D" w:rsidRDefault="00F80288" w:rsidP="00515636">
      <w:pPr>
        <w:pStyle w:val="oancuaDanhsach"/>
        <w:numPr>
          <w:ilvl w:val="0"/>
          <w:numId w:val="24"/>
        </w:numPr>
        <w:jc w:val="both"/>
        <w:rPr>
          <w:rFonts w:ascii="Times New Roman" w:hAnsi="Times New Roman" w:cs="Times New Roman"/>
          <w:sz w:val="26"/>
          <w:szCs w:val="26"/>
        </w:rPr>
      </w:pPr>
      <w:r w:rsidRPr="00A9201D">
        <w:rPr>
          <w:rFonts w:ascii="Times New Roman" w:hAnsi="Times New Roman" w:cs="Times New Roman"/>
          <w:sz w:val="26"/>
          <w:szCs w:val="26"/>
        </w:rPr>
        <w:t>Hiểu được khái niệm chatbot</w:t>
      </w:r>
      <w:r w:rsidR="0055602E" w:rsidRPr="00A9201D">
        <w:rPr>
          <w:rFonts w:ascii="Times New Roman" w:hAnsi="Times New Roman" w:cs="Times New Roman"/>
          <w:sz w:val="26"/>
          <w:szCs w:val="26"/>
        </w:rPr>
        <w:t>, cách vận hành của một chatbot</w:t>
      </w:r>
      <w:r w:rsidRPr="00A9201D">
        <w:rPr>
          <w:rFonts w:ascii="Times New Roman" w:hAnsi="Times New Roman" w:cs="Times New Roman"/>
          <w:sz w:val="26"/>
          <w:szCs w:val="26"/>
        </w:rPr>
        <w:t xml:space="preserve"> và sự liên quan giữa chatbot với QAS.</w:t>
      </w:r>
    </w:p>
    <w:p w14:paraId="4DE45206" w14:textId="77777777" w:rsidR="00186E8E" w:rsidRPr="00A9201D" w:rsidRDefault="00515636" w:rsidP="00515636">
      <w:pPr>
        <w:pStyle w:val="oancuaDanhsach"/>
        <w:numPr>
          <w:ilvl w:val="0"/>
          <w:numId w:val="24"/>
        </w:numPr>
        <w:jc w:val="both"/>
        <w:rPr>
          <w:rFonts w:ascii="Times New Roman" w:hAnsi="Times New Roman" w:cs="Times New Roman"/>
          <w:sz w:val="26"/>
          <w:szCs w:val="26"/>
        </w:rPr>
      </w:pPr>
      <w:r w:rsidRPr="00A9201D">
        <w:rPr>
          <w:rFonts w:ascii="Times New Roman" w:hAnsi="Times New Roman" w:cs="Times New Roman"/>
          <w:sz w:val="26"/>
          <w:szCs w:val="26"/>
        </w:rPr>
        <w:t>Tổng hợp và so sánh</w:t>
      </w:r>
      <w:r w:rsidR="00186E8E" w:rsidRPr="00A9201D">
        <w:rPr>
          <w:rFonts w:ascii="Times New Roman" w:hAnsi="Times New Roman" w:cs="Times New Roman"/>
          <w:sz w:val="26"/>
          <w:szCs w:val="26"/>
        </w:rPr>
        <w:t xml:space="preserve"> được các</w:t>
      </w:r>
      <w:r w:rsidRPr="00A9201D">
        <w:rPr>
          <w:rFonts w:ascii="Times New Roman" w:hAnsi="Times New Roman" w:cs="Times New Roman"/>
          <w:sz w:val="26"/>
          <w:szCs w:val="26"/>
        </w:rPr>
        <w:t xml:space="preserve"> nền tảng,</w:t>
      </w:r>
      <w:r w:rsidR="00186E8E" w:rsidRPr="00A9201D">
        <w:rPr>
          <w:rFonts w:ascii="Times New Roman" w:hAnsi="Times New Roman" w:cs="Times New Roman"/>
          <w:sz w:val="26"/>
          <w:szCs w:val="26"/>
        </w:rPr>
        <w:t xml:space="preserve"> công cụ xây dựng chatbot và ưu nhược điểm của từng loại.</w:t>
      </w:r>
    </w:p>
    <w:p w14:paraId="4B2B9508" w14:textId="77777777" w:rsidR="00186E8E" w:rsidRPr="00A9201D" w:rsidRDefault="00186E8E" w:rsidP="00515636">
      <w:pPr>
        <w:pStyle w:val="oancuaDanhsach"/>
        <w:numPr>
          <w:ilvl w:val="0"/>
          <w:numId w:val="24"/>
        </w:numPr>
        <w:jc w:val="both"/>
        <w:rPr>
          <w:rFonts w:ascii="Times New Roman" w:hAnsi="Times New Roman" w:cs="Times New Roman"/>
          <w:sz w:val="26"/>
          <w:szCs w:val="26"/>
        </w:rPr>
      </w:pPr>
      <w:r w:rsidRPr="00A9201D">
        <w:rPr>
          <w:rFonts w:ascii="Times New Roman" w:hAnsi="Times New Roman" w:cs="Times New Roman"/>
          <w:sz w:val="26"/>
          <w:szCs w:val="26"/>
        </w:rPr>
        <w:t>Hiểu được khái niệm về semantic web và tầm quan trọng của semantic web đối với tương lai</w:t>
      </w:r>
      <w:r w:rsidR="00616A75" w:rsidRPr="00A9201D">
        <w:rPr>
          <w:rFonts w:ascii="Times New Roman" w:hAnsi="Times New Roman" w:cs="Times New Roman"/>
          <w:sz w:val="26"/>
          <w:szCs w:val="26"/>
        </w:rPr>
        <w:t xml:space="preserve"> của</w:t>
      </w:r>
      <w:r w:rsidR="00515636" w:rsidRPr="00A9201D">
        <w:rPr>
          <w:rFonts w:ascii="Times New Roman" w:hAnsi="Times New Roman" w:cs="Times New Roman"/>
          <w:sz w:val="26"/>
          <w:szCs w:val="26"/>
        </w:rPr>
        <w:t xml:space="preserve"> internet</w:t>
      </w:r>
      <w:r w:rsidRPr="00A9201D">
        <w:rPr>
          <w:rFonts w:ascii="Times New Roman" w:hAnsi="Times New Roman" w:cs="Times New Roman"/>
          <w:sz w:val="26"/>
          <w:szCs w:val="26"/>
        </w:rPr>
        <w:t>.</w:t>
      </w:r>
    </w:p>
    <w:p w14:paraId="6201407A" w14:textId="77777777" w:rsidR="00515636" w:rsidRPr="00A9201D" w:rsidRDefault="00515636" w:rsidP="00515636">
      <w:pPr>
        <w:pStyle w:val="oancuaDanhsach"/>
        <w:numPr>
          <w:ilvl w:val="0"/>
          <w:numId w:val="24"/>
        </w:numPr>
        <w:jc w:val="both"/>
        <w:rPr>
          <w:rFonts w:ascii="Times New Roman" w:hAnsi="Times New Roman" w:cs="Times New Roman"/>
          <w:sz w:val="26"/>
          <w:szCs w:val="26"/>
        </w:rPr>
      </w:pPr>
      <w:r w:rsidRPr="00A9201D">
        <w:rPr>
          <w:rFonts w:ascii="Times New Roman" w:hAnsi="Times New Roman" w:cs="Times New Roman"/>
          <w:sz w:val="26"/>
          <w:szCs w:val="26"/>
        </w:rPr>
        <w:t>Hiểu được về web API và làm thế nào để xây dựng một web API hoàn chình.</w:t>
      </w:r>
    </w:p>
    <w:p w14:paraId="651369BA" w14:textId="77777777" w:rsidR="0055602E" w:rsidRPr="00A9201D" w:rsidRDefault="0055602E" w:rsidP="00515636">
      <w:pPr>
        <w:pStyle w:val="oancuaDanhsach"/>
        <w:numPr>
          <w:ilvl w:val="0"/>
          <w:numId w:val="24"/>
        </w:numPr>
        <w:jc w:val="both"/>
        <w:rPr>
          <w:rFonts w:ascii="Times New Roman" w:hAnsi="Times New Roman" w:cs="Times New Roman"/>
          <w:sz w:val="26"/>
          <w:szCs w:val="26"/>
        </w:rPr>
      </w:pPr>
      <w:r w:rsidRPr="00A9201D">
        <w:rPr>
          <w:rFonts w:ascii="Times New Roman" w:hAnsi="Times New Roman" w:cs="Times New Roman"/>
          <w:sz w:val="26"/>
          <w:szCs w:val="26"/>
        </w:rPr>
        <w:t>Hiểu được lý thuyết về xử lí ngôn ngữ tự nhiên, các thuật toán intent classification và NER.</w:t>
      </w:r>
    </w:p>
    <w:p w14:paraId="34CBE381" w14:textId="49B80DF9" w:rsidR="00537FC0" w:rsidRPr="00A9201D" w:rsidRDefault="003D7625" w:rsidP="00333618">
      <w:pPr>
        <w:pStyle w:val="u3"/>
        <w:rPr>
          <w:rFonts w:cs="Times New Roman"/>
          <w:szCs w:val="26"/>
        </w:rPr>
      </w:pPr>
      <w:bookmarkStart w:id="7031" w:name="_Toc11966359"/>
      <w:ins w:id="7032" w:author="Ly Tran Thi Ly" w:date="2019-06-20T18:15:00Z">
        <w:r>
          <w:rPr>
            <w:rFonts w:cs="Times New Roman"/>
            <w:szCs w:val="26"/>
          </w:rPr>
          <w:t>6</w:t>
        </w:r>
      </w:ins>
      <w:del w:id="7033" w:author="Ly Tran Thi Ly" w:date="2019-06-20T18:15:00Z">
        <w:r w:rsidR="00537FC0" w:rsidRPr="00A9201D" w:rsidDel="003D7625">
          <w:rPr>
            <w:rFonts w:cs="Times New Roman"/>
            <w:szCs w:val="26"/>
          </w:rPr>
          <w:delText>5</w:delText>
        </w:r>
      </w:del>
      <w:r w:rsidR="00537FC0" w:rsidRPr="00A9201D">
        <w:rPr>
          <w:rFonts w:cs="Times New Roman"/>
          <w:szCs w:val="26"/>
        </w:rPr>
        <w:t>.1.2 Về thực hành</w:t>
      </w:r>
      <w:bookmarkEnd w:id="7031"/>
    </w:p>
    <w:p w14:paraId="0CE3AB07" w14:textId="77777777" w:rsidR="00515636" w:rsidRPr="00A9201D" w:rsidRDefault="00515636" w:rsidP="00515636">
      <w:pPr>
        <w:pStyle w:val="oancuaDanhsach"/>
        <w:numPr>
          <w:ilvl w:val="0"/>
          <w:numId w:val="25"/>
        </w:numPr>
        <w:jc w:val="both"/>
        <w:rPr>
          <w:rFonts w:ascii="Times New Roman" w:hAnsi="Times New Roman" w:cs="Times New Roman"/>
          <w:sz w:val="26"/>
          <w:szCs w:val="26"/>
        </w:rPr>
      </w:pPr>
      <w:r w:rsidRPr="00A9201D">
        <w:rPr>
          <w:rFonts w:ascii="Times New Roman" w:hAnsi="Times New Roman" w:cs="Times New Roman"/>
          <w:sz w:val="26"/>
          <w:szCs w:val="26"/>
        </w:rPr>
        <w:t>Khả năng phân tích và hiểu được các ứng dụng QAS hiện nay từ đó áp dụng vào đề tài.</w:t>
      </w:r>
    </w:p>
    <w:p w14:paraId="1524D2E2" w14:textId="77777777" w:rsidR="0055602E" w:rsidRPr="00A9201D" w:rsidRDefault="00515636" w:rsidP="00214CA8">
      <w:pPr>
        <w:pStyle w:val="oancuaDanhsach"/>
        <w:numPr>
          <w:ilvl w:val="0"/>
          <w:numId w:val="25"/>
        </w:numPr>
        <w:jc w:val="both"/>
        <w:rPr>
          <w:rFonts w:ascii="Times New Roman" w:hAnsi="Times New Roman" w:cs="Times New Roman"/>
          <w:sz w:val="26"/>
          <w:szCs w:val="26"/>
        </w:rPr>
      </w:pPr>
      <w:r w:rsidRPr="00A9201D">
        <w:rPr>
          <w:rFonts w:ascii="Times New Roman" w:hAnsi="Times New Roman" w:cs="Times New Roman"/>
          <w:sz w:val="26"/>
          <w:szCs w:val="26"/>
        </w:rPr>
        <w:lastRenderedPageBreak/>
        <w:t xml:space="preserve">Khả năng xây dựng một trang web API service hoàn </w:t>
      </w:r>
      <w:r w:rsidR="0055602E" w:rsidRPr="00A9201D">
        <w:rPr>
          <w:rFonts w:ascii="Times New Roman" w:hAnsi="Times New Roman" w:cs="Times New Roman"/>
          <w:sz w:val="26"/>
          <w:szCs w:val="26"/>
        </w:rPr>
        <w:t>chỉnh gồm server API ontology, server backend API và giao diện frontend cho người dùng dễ dàng thao tác với chatbot.</w:t>
      </w:r>
    </w:p>
    <w:p w14:paraId="40BAE970" w14:textId="77777777" w:rsidR="00515636" w:rsidRPr="00A9201D" w:rsidRDefault="00515636" w:rsidP="00214CA8">
      <w:pPr>
        <w:pStyle w:val="oancuaDanhsach"/>
        <w:numPr>
          <w:ilvl w:val="0"/>
          <w:numId w:val="25"/>
        </w:numPr>
        <w:jc w:val="both"/>
        <w:rPr>
          <w:rFonts w:ascii="Times New Roman" w:hAnsi="Times New Roman" w:cs="Times New Roman"/>
          <w:sz w:val="26"/>
          <w:szCs w:val="26"/>
        </w:rPr>
      </w:pPr>
      <w:r w:rsidRPr="00A9201D">
        <w:rPr>
          <w:rFonts w:ascii="Times New Roman" w:hAnsi="Times New Roman" w:cs="Times New Roman"/>
          <w:sz w:val="26"/>
          <w:szCs w:val="26"/>
        </w:rPr>
        <w:t>Biết cách thiết kế, xây dựng một ontology. Biết cách thêm dữ liệu và truy vấn ontology với ngôn ngữ SPARQL</w:t>
      </w:r>
      <w:r w:rsidR="0055602E" w:rsidRPr="00A9201D">
        <w:rPr>
          <w:rFonts w:ascii="Times New Roman" w:hAnsi="Times New Roman" w:cs="Times New Roman"/>
          <w:sz w:val="26"/>
          <w:szCs w:val="26"/>
        </w:rPr>
        <w:t>.</w:t>
      </w:r>
    </w:p>
    <w:p w14:paraId="5D9A5683" w14:textId="77777777" w:rsidR="00515636" w:rsidRPr="00A9201D" w:rsidRDefault="00515636" w:rsidP="00515636">
      <w:pPr>
        <w:pStyle w:val="oancuaDanhsach"/>
        <w:numPr>
          <w:ilvl w:val="0"/>
          <w:numId w:val="25"/>
        </w:numPr>
        <w:jc w:val="both"/>
        <w:rPr>
          <w:rFonts w:ascii="Times New Roman" w:hAnsi="Times New Roman" w:cs="Times New Roman"/>
          <w:sz w:val="26"/>
          <w:szCs w:val="26"/>
        </w:rPr>
      </w:pPr>
      <w:r w:rsidRPr="00A9201D">
        <w:rPr>
          <w:rFonts w:ascii="Times New Roman" w:hAnsi="Times New Roman" w:cs="Times New Roman"/>
          <w:sz w:val="26"/>
          <w:szCs w:val="26"/>
        </w:rPr>
        <w:t xml:space="preserve">Biết cách </w:t>
      </w:r>
      <w:r w:rsidR="0055602E" w:rsidRPr="00A9201D">
        <w:rPr>
          <w:rFonts w:ascii="Times New Roman" w:hAnsi="Times New Roman" w:cs="Times New Roman"/>
          <w:sz w:val="26"/>
          <w:szCs w:val="26"/>
        </w:rPr>
        <w:t>sử dụng RASA như một công cụ để áp dụng các thuật toán xử lí ngôn ngữ tự nhiên nhằm bóc tách ý định người dùng và xây dựng phản hồi phù hợp.</w:t>
      </w:r>
    </w:p>
    <w:p w14:paraId="5F514FA5" w14:textId="66915E06" w:rsidR="00B66411" w:rsidRPr="00B66411" w:rsidRDefault="0055602E" w:rsidP="00B66411">
      <w:pPr>
        <w:pStyle w:val="oancuaDanhsach"/>
        <w:numPr>
          <w:ilvl w:val="0"/>
          <w:numId w:val="25"/>
        </w:numPr>
        <w:jc w:val="both"/>
        <w:rPr>
          <w:rFonts w:ascii="Times New Roman" w:hAnsi="Times New Roman" w:cs="Times New Roman"/>
          <w:sz w:val="26"/>
          <w:szCs w:val="26"/>
          <w:rPrChange w:id="7034" w:author="Ly Tran Thi Ly" w:date="2019-06-14T17:49:00Z">
            <w:rPr/>
          </w:rPrChange>
        </w:rPr>
      </w:pPr>
      <w:r w:rsidRPr="00A9201D">
        <w:rPr>
          <w:rFonts w:ascii="Times New Roman" w:hAnsi="Times New Roman" w:cs="Times New Roman"/>
          <w:sz w:val="26"/>
          <w:szCs w:val="26"/>
        </w:rPr>
        <w:t>Biết cách deploy, publish một ứng dụng để bất kì ai cũng có thể trò chuyện với chatbot một cách dễ dàng.</w:t>
      </w:r>
      <w:r w:rsidR="007C2604" w:rsidRPr="00A9201D">
        <w:rPr>
          <w:rFonts w:ascii="Times New Roman" w:hAnsi="Times New Roman" w:cs="Times New Roman"/>
          <w:sz w:val="26"/>
          <w:szCs w:val="26"/>
        </w:rPr>
        <w:t xml:space="preserve"> Biết cách sử dụng các công cụ hosting trên mạng và server của riêng mình (do bộ môn cấp cho một account truy cập).</w:t>
      </w:r>
    </w:p>
    <w:p w14:paraId="62811B00" w14:textId="4E48E914" w:rsidR="00537FC0" w:rsidRPr="00A9201D" w:rsidRDefault="003D7625">
      <w:pPr>
        <w:pStyle w:val="u2"/>
      </w:pPr>
      <w:bookmarkStart w:id="7035" w:name="_Toc11966360"/>
      <w:ins w:id="7036" w:author="Ly Tran Thi Ly" w:date="2019-06-20T18:15:00Z">
        <w:r>
          <w:t>6</w:t>
        </w:r>
      </w:ins>
      <w:del w:id="7037" w:author="Ly Tran Thi Ly" w:date="2019-06-20T18:15:00Z">
        <w:r w:rsidR="00537FC0" w:rsidRPr="00A9201D" w:rsidDel="003D7625">
          <w:delText>5</w:delText>
        </w:r>
      </w:del>
      <w:r w:rsidR="00537FC0" w:rsidRPr="00A9201D">
        <w:t>.2 Hạn chế</w:t>
      </w:r>
      <w:bookmarkEnd w:id="7035"/>
    </w:p>
    <w:p w14:paraId="0DF5C1CB" w14:textId="77777777" w:rsidR="009A4BB2" w:rsidRPr="00A9201D" w:rsidRDefault="009A4BB2" w:rsidP="009A4BB2">
      <w:pPr>
        <w:ind w:firstLine="360"/>
        <w:rPr>
          <w:rFonts w:ascii="Times New Roman" w:hAnsi="Times New Roman" w:cs="Times New Roman"/>
          <w:sz w:val="26"/>
          <w:szCs w:val="26"/>
        </w:rPr>
      </w:pPr>
      <w:r w:rsidRPr="00A9201D">
        <w:rPr>
          <w:rFonts w:ascii="Times New Roman" w:hAnsi="Times New Roman" w:cs="Times New Roman"/>
          <w:sz w:val="26"/>
          <w:szCs w:val="26"/>
        </w:rPr>
        <w:t>Ngoài những nhược điểm mà bất kì một ứng dụng chatbot hay QAS thuộc miền kiến thức hạn chế và sử dụng database gặp phải thì ứng dụng còn có những hạn chế do bản thân nhóm tác giả sau đây:</w:t>
      </w:r>
    </w:p>
    <w:p w14:paraId="281846B7" w14:textId="77777777" w:rsidR="0055602E" w:rsidRPr="00A9201D" w:rsidRDefault="0055602E" w:rsidP="0055602E">
      <w:pPr>
        <w:pStyle w:val="oancuaDanhsach"/>
        <w:numPr>
          <w:ilvl w:val="0"/>
          <w:numId w:val="26"/>
        </w:numPr>
        <w:rPr>
          <w:rFonts w:ascii="Times New Roman" w:hAnsi="Times New Roman" w:cs="Times New Roman"/>
          <w:sz w:val="26"/>
          <w:szCs w:val="26"/>
        </w:rPr>
      </w:pPr>
      <w:r w:rsidRPr="00A9201D">
        <w:rPr>
          <w:rFonts w:ascii="Times New Roman" w:hAnsi="Times New Roman" w:cs="Times New Roman"/>
          <w:sz w:val="26"/>
          <w:szCs w:val="26"/>
        </w:rPr>
        <w:t xml:space="preserve">Do thời gian có hạn và không có nhiều kiến thức trong lĩnh vực xử lí ngôn ngữ tự nhiên nên việc chuẩn bị dữ liệu còn thực hiện thủ công chứ chưa thể bóc tách dữ liệu từ nguồn có sẵn và tự động thêm vào database. </w:t>
      </w:r>
    </w:p>
    <w:p w14:paraId="0F5AD353" w14:textId="63C1E2CC" w:rsidR="009A4BB2" w:rsidRDefault="0055602E" w:rsidP="00A60A16">
      <w:pPr>
        <w:pStyle w:val="oancuaDanhsach"/>
        <w:numPr>
          <w:ilvl w:val="0"/>
          <w:numId w:val="26"/>
        </w:numPr>
        <w:rPr>
          <w:ins w:id="7038" w:author="TRAN THI LY LY" w:date="2019-06-15T11:01:00Z"/>
          <w:rFonts w:ascii="Times New Roman" w:hAnsi="Times New Roman" w:cs="Times New Roman"/>
          <w:sz w:val="26"/>
          <w:szCs w:val="26"/>
        </w:rPr>
      </w:pPr>
      <w:r w:rsidRPr="00A9201D">
        <w:rPr>
          <w:rFonts w:ascii="Times New Roman" w:hAnsi="Times New Roman" w:cs="Times New Roman"/>
          <w:sz w:val="26"/>
          <w:szCs w:val="26"/>
        </w:rPr>
        <w:t xml:space="preserve">Vì thực hiện thủ công nên dữ liệu chuẩn bị chưa đầy đủ, chỉ ở mức đủ </w:t>
      </w:r>
      <w:r w:rsidR="009A4BB2" w:rsidRPr="00A9201D">
        <w:rPr>
          <w:rFonts w:ascii="Times New Roman" w:hAnsi="Times New Roman" w:cs="Times New Roman"/>
          <w:sz w:val="26"/>
          <w:szCs w:val="26"/>
        </w:rPr>
        <w:t>để demo giải pháp, ý tưởng.</w:t>
      </w:r>
    </w:p>
    <w:p w14:paraId="20269E28" w14:textId="1E8C3741" w:rsidR="000E3EE5" w:rsidRPr="00A60A16" w:rsidRDefault="000E3EE5" w:rsidP="00A60A16">
      <w:pPr>
        <w:pStyle w:val="oancuaDanhsach"/>
        <w:numPr>
          <w:ilvl w:val="0"/>
          <w:numId w:val="26"/>
        </w:numPr>
        <w:rPr>
          <w:rFonts w:ascii="Times New Roman" w:hAnsi="Times New Roman" w:cs="Times New Roman"/>
          <w:sz w:val="26"/>
          <w:szCs w:val="26"/>
        </w:rPr>
      </w:pPr>
      <w:ins w:id="7039" w:author="TRAN THI LY LY" w:date="2019-06-15T11:01:00Z">
        <w:r>
          <w:rPr>
            <w:rFonts w:ascii="Times New Roman" w:hAnsi="Times New Roman" w:cs="Times New Roman"/>
            <w:sz w:val="26"/>
            <w:szCs w:val="26"/>
          </w:rPr>
          <w:t>Phần giao diện làm chưa đủ tốt do chưa có kinh nghiệm trong việc thiết kế giao diện, cũng như chưa thật sự tập trung nhiều thời gian cho phần này.</w:t>
        </w:r>
      </w:ins>
    </w:p>
    <w:p w14:paraId="2A69CD1A" w14:textId="0A8185F7" w:rsidR="00537FC0" w:rsidRPr="00A9201D" w:rsidRDefault="003D7625">
      <w:pPr>
        <w:pStyle w:val="u2"/>
      </w:pPr>
      <w:bookmarkStart w:id="7040" w:name="_Toc11966361"/>
      <w:ins w:id="7041" w:author="Ly Tran Thi Ly" w:date="2019-06-20T18:15:00Z">
        <w:r>
          <w:t>6</w:t>
        </w:r>
      </w:ins>
      <w:del w:id="7042" w:author="Ly Tran Thi Ly" w:date="2019-06-20T18:15:00Z">
        <w:r w:rsidR="00537FC0" w:rsidRPr="00A9201D" w:rsidDel="003D7625">
          <w:delText>5</w:delText>
        </w:r>
      </w:del>
      <w:r w:rsidR="00537FC0" w:rsidRPr="00A9201D">
        <w:t>.3 Hướng phát triển</w:t>
      </w:r>
      <w:bookmarkEnd w:id="7040"/>
    </w:p>
    <w:p w14:paraId="37EE2FE5" w14:textId="72B2E519" w:rsidR="005B2829" w:rsidRPr="00A9201D" w:rsidRDefault="005B2829" w:rsidP="005B2829">
      <w:pPr>
        <w:jc w:val="both"/>
        <w:rPr>
          <w:rFonts w:ascii="Times New Roman" w:hAnsi="Times New Roman" w:cs="Times New Roman"/>
          <w:sz w:val="26"/>
          <w:szCs w:val="26"/>
        </w:rPr>
      </w:pPr>
      <w:r w:rsidRPr="00A9201D">
        <w:rPr>
          <w:rFonts w:ascii="Times New Roman" w:hAnsi="Times New Roman" w:cs="Times New Roman"/>
          <w:sz w:val="26"/>
          <w:szCs w:val="26"/>
        </w:rPr>
        <w:tab/>
        <w:t xml:space="preserve">Ứng dụng của đề tài mới chỉ là bước sơ khởi, bắt đầu. Để chatbot có thể thông minh hơn trong tương lại thì cần phải có rất nhiều những nghiên cứu khác nhằm bổ trợ như: </w:t>
      </w:r>
    </w:p>
    <w:p w14:paraId="47B028AD" w14:textId="77777777" w:rsidR="005B2829" w:rsidRPr="00A9201D" w:rsidRDefault="005B2829" w:rsidP="005B2829">
      <w:pPr>
        <w:pStyle w:val="oancuaDanhsach"/>
        <w:numPr>
          <w:ilvl w:val="0"/>
          <w:numId w:val="27"/>
        </w:numPr>
        <w:jc w:val="both"/>
        <w:rPr>
          <w:rFonts w:ascii="Times New Roman" w:hAnsi="Times New Roman" w:cs="Times New Roman"/>
          <w:sz w:val="26"/>
          <w:szCs w:val="26"/>
        </w:rPr>
      </w:pPr>
      <w:r w:rsidRPr="00A9201D">
        <w:rPr>
          <w:rFonts w:ascii="Times New Roman" w:hAnsi="Times New Roman" w:cs="Times New Roman"/>
          <w:sz w:val="26"/>
          <w:szCs w:val="26"/>
        </w:rPr>
        <w:t>Nghiên cứu xử lí tài liệu thô thành dữ liệu có cấu trúc để thêm vào dữ liệu ontology nhằm tiết kiệm thời gian xây dựng KBS cũng như khiến chatbot có một nguồn KBS dồi dào hơn.</w:t>
      </w:r>
    </w:p>
    <w:p w14:paraId="4C154F70" w14:textId="27C35FC8" w:rsidR="005B2829" w:rsidRDefault="005B2829" w:rsidP="005B2829">
      <w:pPr>
        <w:pStyle w:val="oancuaDanhsach"/>
        <w:numPr>
          <w:ilvl w:val="0"/>
          <w:numId w:val="27"/>
        </w:numPr>
        <w:jc w:val="both"/>
        <w:rPr>
          <w:ins w:id="7043" w:author="Admin" w:date="2019-06-15T21:47:00Z"/>
          <w:rFonts w:ascii="Times New Roman" w:hAnsi="Times New Roman" w:cs="Times New Roman"/>
          <w:sz w:val="26"/>
          <w:szCs w:val="26"/>
        </w:rPr>
      </w:pPr>
      <w:r w:rsidRPr="00A9201D">
        <w:rPr>
          <w:rFonts w:ascii="Times New Roman" w:hAnsi="Times New Roman" w:cs="Times New Roman"/>
          <w:sz w:val="26"/>
          <w:szCs w:val="26"/>
        </w:rPr>
        <w:t>Cần xây dựng chatbot có thể hiểu được không chỉ là câu hỏi what, how mà còn các câu hỏi phức tạp khác như causal question hay hypothetical question.</w:t>
      </w:r>
    </w:p>
    <w:p w14:paraId="0D3E4730" w14:textId="73941BED" w:rsidR="00BE0606" w:rsidRPr="00A9201D" w:rsidRDefault="00BE0606" w:rsidP="005B2829">
      <w:pPr>
        <w:pStyle w:val="oancuaDanhsach"/>
        <w:numPr>
          <w:ilvl w:val="0"/>
          <w:numId w:val="27"/>
        </w:numPr>
        <w:jc w:val="both"/>
        <w:rPr>
          <w:rFonts w:ascii="Times New Roman" w:hAnsi="Times New Roman" w:cs="Times New Roman"/>
          <w:sz w:val="26"/>
          <w:szCs w:val="26"/>
        </w:rPr>
      </w:pPr>
      <w:ins w:id="7044" w:author="Admin" w:date="2019-06-15T21:47:00Z">
        <w:r>
          <w:rPr>
            <w:rFonts w:ascii="Times New Roman" w:hAnsi="Times New Roman" w:cs="Times New Roman"/>
            <w:sz w:val="26"/>
            <w:szCs w:val="26"/>
          </w:rPr>
          <w:t xml:space="preserve">Bên cạnh đó, sẽ thêm thành phần đánh giá độ phải hồi của người dùng là tích cực hay tiêu cực để </w:t>
        </w:r>
      </w:ins>
      <w:ins w:id="7045" w:author="Admin" w:date="2019-06-15T21:48:00Z">
        <w:r>
          <w:rPr>
            <w:rFonts w:ascii="Times New Roman" w:hAnsi="Times New Roman" w:cs="Times New Roman"/>
            <w:sz w:val="26"/>
            <w:szCs w:val="26"/>
          </w:rPr>
          <w:t xml:space="preserve">tính chính xác </w:t>
        </w:r>
      </w:ins>
      <w:ins w:id="7046" w:author="Admin" w:date="2019-06-15T21:47:00Z">
        <w:r>
          <w:rPr>
            <w:rFonts w:ascii="Times New Roman" w:hAnsi="Times New Roman" w:cs="Times New Roman"/>
            <w:sz w:val="26"/>
            <w:szCs w:val="26"/>
          </w:rPr>
          <w:t>cho câu trả lời trong database.</w:t>
        </w:r>
      </w:ins>
    </w:p>
    <w:p w14:paraId="68954650" w14:textId="6DF95BAD" w:rsidR="005B2829" w:rsidRDefault="005B2829" w:rsidP="005B2829">
      <w:pPr>
        <w:pStyle w:val="oancuaDanhsach"/>
        <w:numPr>
          <w:ilvl w:val="0"/>
          <w:numId w:val="27"/>
        </w:numPr>
        <w:jc w:val="both"/>
        <w:rPr>
          <w:rFonts w:ascii="Times New Roman" w:hAnsi="Times New Roman" w:cs="Times New Roman"/>
          <w:sz w:val="26"/>
          <w:szCs w:val="26"/>
        </w:rPr>
      </w:pPr>
      <w:r w:rsidRPr="00A9201D">
        <w:rPr>
          <w:rFonts w:ascii="Times New Roman" w:hAnsi="Times New Roman" w:cs="Times New Roman"/>
          <w:sz w:val="26"/>
          <w:szCs w:val="26"/>
        </w:rPr>
        <w:t>Nghiên cứu giúp chatbot có khả năng tự</w:t>
      </w:r>
      <w:r w:rsidR="00175C97">
        <w:rPr>
          <w:rFonts w:ascii="Times New Roman" w:hAnsi="Times New Roman" w:cs="Times New Roman"/>
          <w:sz w:val="26"/>
          <w:szCs w:val="26"/>
        </w:rPr>
        <w:t xml:space="preserve"> đánh giá phản hồi của người dùng và tự</w:t>
      </w:r>
      <w:r w:rsidRPr="00A9201D">
        <w:rPr>
          <w:rFonts w:ascii="Times New Roman" w:hAnsi="Times New Roman" w:cs="Times New Roman"/>
          <w:sz w:val="26"/>
          <w:szCs w:val="26"/>
        </w:rPr>
        <w:t xml:space="preserve"> học, tức là xử dụng chính những đoạn hội thoại cũ làm dữ liệu train khiến chatbot ngày càng thông minh hơn.</w:t>
      </w:r>
    </w:p>
    <w:p w14:paraId="123EE354" w14:textId="0124C8E1" w:rsidR="00175C97" w:rsidRPr="00A9201D" w:rsidRDefault="00175C97" w:rsidP="005B2829">
      <w:pPr>
        <w:pStyle w:val="oancuaDanhsach"/>
        <w:numPr>
          <w:ilvl w:val="0"/>
          <w:numId w:val="27"/>
        </w:numPr>
        <w:jc w:val="both"/>
        <w:rPr>
          <w:rFonts w:ascii="Times New Roman" w:hAnsi="Times New Roman" w:cs="Times New Roman"/>
          <w:sz w:val="26"/>
          <w:szCs w:val="26"/>
        </w:rPr>
      </w:pPr>
      <w:r>
        <w:rPr>
          <w:rFonts w:ascii="Times New Roman" w:hAnsi="Times New Roman" w:cs="Times New Roman"/>
          <w:sz w:val="26"/>
          <w:szCs w:val="26"/>
        </w:rPr>
        <w:lastRenderedPageBreak/>
        <w:t>Nghiên cứu phát triển giúp chatbot có thể nhận diện hình ảnh lỗi do người dùng đưa vào và đưa ra phản hồi thích hợp.</w:t>
      </w:r>
      <w:ins w:id="7047" w:author="Admin" w:date="2019-06-15T21:47:00Z">
        <w:r w:rsidR="00BE0606">
          <w:rPr>
            <w:rFonts w:ascii="Times New Roman" w:hAnsi="Times New Roman" w:cs="Times New Roman"/>
            <w:sz w:val="26"/>
            <w:szCs w:val="26"/>
          </w:rPr>
          <w:t xml:space="preserve"> Áp dụng các kĩ thuật xử lý ảnh của deeplearning vào để xử lý bài toán này.</w:t>
        </w:r>
      </w:ins>
    </w:p>
    <w:p w14:paraId="41C630EC" w14:textId="3BFDCB7A" w:rsidR="005A7767" w:rsidRPr="00A9201D" w:rsidRDefault="005B2829" w:rsidP="005B2829">
      <w:pPr>
        <w:pStyle w:val="oancuaDanhsach"/>
        <w:numPr>
          <w:ilvl w:val="0"/>
          <w:numId w:val="27"/>
        </w:numPr>
        <w:jc w:val="both"/>
        <w:rPr>
          <w:rFonts w:ascii="Times New Roman" w:hAnsi="Times New Roman" w:cs="Times New Roman"/>
          <w:sz w:val="26"/>
          <w:szCs w:val="26"/>
        </w:rPr>
      </w:pPr>
      <w:r w:rsidRPr="00A9201D">
        <w:rPr>
          <w:rFonts w:ascii="Times New Roman" w:hAnsi="Times New Roman" w:cs="Times New Roman"/>
          <w:sz w:val="26"/>
          <w:szCs w:val="26"/>
        </w:rPr>
        <w:t>Xa hơn nữa, có thể nghiên cứu về việc chatbot không chỉ biết trả lời câu hỏi người dùng mà còn có thể lấy thông tin của người dùng, theo dõi người dùng đang thực hiện công việc gì trên ứng dụng kĩ thuật được hỏi từ đó đưa ra giải pháp hữu ích nhất.</w:t>
      </w:r>
    </w:p>
    <w:p w14:paraId="341C6711" w14:textId="1BAFDACD" w:rsidR="00404505" w:rsidRDefault="00404505">
      <w:pPr>
        <w:rPr>
          <w:ins w:id="7048" w:author="Ly Tran Thi Ly" w:date="2019-06-14T17:21:00Z"/>
          <w:rFonts w:ascii="Times New Roman" w:hAnsi="Times New Roman" w:cs="Times New Roman"/>
          <w:sz w:val="26"/>
          <w:szCs w:val="26"/>
        </w:rPr>
      </w:pPr>
      <w:ins w:id="7049" w:author="Ly Tran Thi Ly" w:date="2019-06-14T17:21:00Z">
        <w:r>
          <w:rPr>
            <w:rFonts w:ascii="Times New Roman" w:hAnsi="Times New Roman" w:cs="Times New Roman"/>
            <w:sz w:val="26"/>
            <w:szCs w:val="26"/>
          </w:rPr>
          <w:br w:type="page"/>
        </w:r>
      </w:ins>
    </w:p>
    <w:p w14:paraId="4469ADD5" w14:textId="365A4F04" w:rsidR="00CB688C" w:rsidRPr="00404505" w:rsidDel="00404505" w:rsidRDefault="00CB688C">
      <w:pPr>
        <w:ind w:left="360"/>
        <w:jc w:val="both"/>
        <w:rPr>
          <w:del w:id="7050" w:author="Ly Tran Thi Ly" w:date="2019-06-14T17:21:00Z"/>
          <w:rFonts w:ascii="Times New Roman" w:hAnsi="Times New Roman" w:cs="Times New Roman"/>
          <w:sz w:val="26"/>
          <w:szCs w:val="26"/>
          <w:rPrChange w:id="7051" w:author="Ly Tran Thi Ly" w:date="2019-06-14T17:21:00Z">
            <w:rPr>
              <w:del w:id="7052" w:author="Ly Tran Thi Ly" w:date="2019-06-14T17:21:00Z"/>
            </w:rPr>
          </w:rPrChange>
        </w:rPr>
        <w:pPrChange w:id="7053" w:author="Ly Tran Thi Ly" w:date="2019-06-14T17:21:00Z">
          <w:pPr>
            <w:pStyle w:val="oancuaDanhsach"/>
            <w:numPr>
              <w:numId w:val="27"/>
            </w:numPr>
            <w:ind w:hanging="360"/>
            <w:jc w:val="both"/>
          </w:pPr>
        </w:pPrChange>
      </w:pPr>
    </w:p>
    <w:bookmarkStart w:id="7054" w:name="_Toc11966362" w:displacedByCustomXml="next"/>
    <w:sdt>
      <w:sdtPr>
        <w:rPr>
          <w:rFonts w:asciiTheme="minorHAnsi" w:eastAsiaTheme="minorHAnsi" w:hAnsiTheme="minorHAnsi" w:cs="Times New Roman"/>
          <w:b w:val="0"/>
          <w:color w:val="auto"/>
          <w:sz w:val="22"/>
          <w:szCs w:val="22"/>
          <w:u w:val="none"/>
          <w:lang w:val="vi-VN"/>
        </w:rPr>
        <w:id w:val="867964384"/>
        <w:docPartObj>
          <w:docPartGallery w:val="Bibliographies"/>
          <w:docPartUnique/>
        </w:docPartObj>
      </w:sdtPr>
      <w:sdtEndPr>
        <w:rPr>
          <w:lang w:val="en-US"/>
        </w:rPr>
      </w:sdtEndPr>
      <w:sdtContent>
        <w:p w14:paraId="40AAC613" w14:textId="3D92948C" w:rsidR="0054259B" w:rsidRPr="00C36969" w:rsidRDefault="0054259B" w:rsidP="00403365">
          <w:pPr>
            <w:pStyle w:val="u1"/>
            <w:rPr>
              <w:rFonts w:cs="Times New Roman"/>
              <w:sz w:val="36"/>
              <w:szCs w:val="24"/>
              <w:rPrChange w:id="7055" w:author="TRAN THI LY LY" w:date="2019-06-20T23:27:00Z">
                <w:rPr>
                  <w:rFonts w:cs="Times New Roman"/>
                </w:rPr>
              </w:rPrChange>
            </w:rPr>
          </w:pPr>
          <w:r w:rsidRPr="00C36969">
            <w:rPr>
              <w:rFonts w:cs="Times New Roman"/>
              <w:sz w:val="36"/>
              <w:szCs w:val="24"/>
              <w:lang w:val="vi-VN"/>
              <w:rPrChange w:id="7056" w:author="TRAN THI LY LY" w:date="2019-06-20T23:27:00Z">
                <w:rPr>
                  <w:rFonts w:cs="Times New Roman"/>
                  <w:lang w:val="vi-VN"/>
                </w:rPr>
              </w:rPrChange>
            </w:rPr>
            <w:t>D</w:t>
          </w:r>
          <w:ins w:id="7057" w:author="TRAN THI LY LY" w:date="2019-06-20T23:27:00Z">
            <w:r w:rsidR="00C36969" w:rsidRPr="00C36969">
              <w:rPr>
                <w:rFonts w:cs="Times New Roman"/>
                <w:sz w:val="36"/>
                <w:szCs w:val="24"/>
                <w:rPrChange w:id="7058" w:author="TRAN THI LY LY" w:date="2019-06-20T23:27:00Z">
                  <w:rPr>
                    <w:rFonts w:cs="Times New Roman"/>
                    <w:sz w:val="44"/>
                  </w:rPr>
                </w:rPrChange>
              </w:rPr>
              <w:t>ANH MỤC THAM KHẢO</w:t>
            </w:r>
          </w:ins>
          <w:bookmarkEnd w:id="7054"/>
          <w:del w:id="7059" w:author="TRAN THI LY LY" w:date="2019-06-20T23:27:00Z">
            <w:r w:rsidRPr="00C36969" w:rsidDel="00C36969">
              <w:rPr>
                <w:rFonts w:cs="Times New Roman"/>
                <w:sz w:val="36"/>
                <w:szCs w:val="24"/>
                <w:lang w:val="vi-VN"/>
                <w:rPrChange w:id="7060" w:author="TRAN THI LY LY" w:date="2019-06-20T23:27:00Z">
                  <w:rPr>
                    <w:rFonts w:cs="Times New Roman"/>
                    <w:lang w:val="vi-VN"/>
                  </w:rPr>
                </w:rPrChange>
              </w:rPr>
              <w:delText xml:space="preserve">anh </w:delText>
            </w:r>
            <w:r w:rsidRPr="00C36969" w:rsidDel="00C36969">
              <w:rPr>
                <w:rFonts w:cs="Times New Roman"/>
                <w:sz w:val="36"/>
                <w:szCs w:val="24"/>
                <w:rPrChange w:id="7061" w:author="TRAN THI LY LY" w:date="2019-06-20T23:27:00Z">
                  <w:rPr>
                    <w:rFonts w:cs="Times New Roman"/>
                  </w:rPr>
                </w:rPrChange>
              </w:rPr>
              <w:delText>mục</w:delText>
            </w:r>
            <w:r w:rsidRPr="00C36969" w:rsidDel="00C36969">
              <w:rPr>
                <w:rFonts w:cs="Times New Roman"/>
                <w:sz w:val="36"/>
                <w:szCs w:val="24"/>
                <w:lang w:val="vi-VN"/>
                <w:rPrChange w:id="7062" w:author="TRAN THI LY LY" w:date="2019-06-20T23:27:00Z">
                  <w:rPr>
                    <w:rFonts w:cs="Times New Roman"/>
                    <w:lang w:val="vi-VN"/>
                  </w:rPr>
                </w:rPrChange>
              </w:rPr>
              <w:delText xml:space="preserve"> tham khảo</w:delText>
            </w:r>
          </w:del>
        </w:p>
        <w:customXmlDelRangeStart w:id="7063" w:author="Ly Tran Thi Ly" w:date="2019-06-14T17:24:00Z"/>
        <w:sdt>
          <w:sdtPr>
            <w:rPr>
              <w:rFonts w:ascii="Times New Roman" w:hAnsi="Times New Roman" w:cs="Times New Roman"/>
            </w:rPr>
            <w:id w:val="111145805"/>
            <w:bibliography/>
          </w:sdtPr>
          <w:sdtContent>
            <w:customXmlDelRangeEnd w:id="7063"/>
            <w:p w14:paraId="25ACEA7C" w14:textId="5DB22046" w:rsidR="00404505" w:rsidRDefault="00404505" w:rsidP="00BB357D">
              <w:pPr>
                <w:rPr>
                  <w:noProof/>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Change w:id="7064" w:author="TRAN THI LY LY" w:date="2019-06-15T14:17:00Z">
                  <w:tblPr>
                    <w:tblW w:w="6449"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14"/>
                <w:gridCol w:w="8586"/>
                <w:tblGridChange w:id="7065">
                  <w:tblGrid>
                    <w:gridCol w:w="629"/>
                    <w:gridCol w:w="10979"/>
                  </w:tblGrid>
                </w:tblGridChange>
              </w:tblGrid>
              <w:tr w:rsidR="00404505" w14:paraId="74671DC1" w14:textId="77777777" w:rsidTr="00F33E84">
                <w:trPr>
                  <w:divId w:val="1234123130"/>
                  <w:tblCellSpacing w:w="15" w:type="dxa"/>
                  <w:trPrChange w:id="7066" w:author="TRAN THI LY LY" w:date="2019-06-15T14:17:00Z">
                    <w:trPr>
                      <w:divId w:val="1234123130"/>
                      <w:tblCellSpacing w:w="15" w:type="dxa"/>
                    </w:trPr>
                  </w:trPrChange>
                </w:trPr>
                <w:tc>
                  <w:tcPr>
                    <w:tcW w:w="369" w:type="dxa"/>
                    <w:hideMark/>
                    <w:tcPrChange w:id="7067" w:author="TRAN THI LY LY" w:date="2019-06-15T14:17:00Z">
                      <w:tcPr>
                        <w:tcW w:w="252" w:type="pct"/>
                        <w:hideMark/>
                      </w:tcPr>
                    </w:tcPrChange>
                  </w:tcPr>
                  <w:p w14:paraId="2567B2DA" w14:textId="4102407D" w:rsidR="00404505" w:rsidRPr="007B6812" w:rsidRDefault="00404505" w:rsidP="00404505">
                    <w:pPr>
                      <w:pStyle w:val="DanhmucTailiuThamkhao"/>
                      <w:ind w:right="-510"/>
                      <w:rPr>
                        <w:rStyle w:val="TiuSach"/>
                        <w:rPrChange w:id="7068" w:author="Ly Tran Thi Ly" w:date="2019-06-14T17:29:00Z">
                          <w:rPr>
                            <w:noProof/>
                            <w:sz w:val="24"/>
                            <w:szCs w:val="24"/>
                            <w:lang w:val="vi-VN"/>
                          </w:rPr>
                        </w:rPrChange>
                      </w:rPr>
                    </w:pPr>
                    <w:r w:rsidRPr="007B6812">
                      <w:rPr>
                        <w:rStyle w:val="TiuSach"/>
                        <w:rPrChange w:id="7069" w:author="Ly Tran Thi Ly" w:date="2019-06-14T17:29:00Z">
                          <w:rPr>
                            <w:noProof/>
                            <w:lang w:val="vi-VN"/>
                          </w:rPr>
                        </w:rPrChange>
                      </w:rPr>
                      <w:t xml:space="preserve">[1] </w:t>
                    </w:r>
                  </w:p>
                </w:tc>
                <w:tc>
                  <w:tcPr>
                    <w:tcW w:w="8541" w:type="dxa"/>
                    <w:hideMark/>
                    <w:tcPrChange w:id="7070" w:author="TRAN THI LY LY" w:date="2019-06-15T14:17:00Z">
                      <w:tcPr>
                        <w:tcW w:w="4709" w:type="pct"/>
                        <w:hideMark/>
                      </w:tcPr>
                    </w:tcPrChange>
                  </w:tcPr>
                  <w:p w14:paraId="16451C9B" w14:textId="77777777" w:rsidR="00404505" w:rsidRPr="007B6812" w:rsidRDefault="00404505">
                    <w:pPr>
                      <w:pStyle w:val="DanhmucTailiuThamkhao"/>
                      <w:rPr>
                        <w:rStyle w:val="TiuSach"/>
                        <w:rPrChange w:id="7071" w:author="Ly Tran Thi Ly" w:date="2019-06-14T17:29:00Z">
                          <w:rPr>
                            <w:noProof/>
                            <w:lang w:val="vi-VN"/>
                          </w:rPr>
                        </w:rPrChange>
                      </w:rPr>
                    </w:pPr>
                    <w:r w:rsidRPr="007B6812">
                      <w:rPr>
                        <w:rStyle w:val="TiuSach"/>
                        <w:rPrChange w:id="7072" w:author="Ly Tran Thi Ly" w:date="2019-06-14T17:29:00Z">
                          <w:rPr>
                            <w:noProof/>
                            <w:lang w:val="vi-VN"/>
                          </w:rPr>
                        </w:rPrChange>
                      </w:rPr>
                      <w:t xml:space="preserve">I. V. G.-D. A. G. C. A. S. C. S. C. A. a. B. Y. Serban, “Generating Factoid Questions With Recurrent Neural Networks: The 30M Factoid Question-Answer Corpus,” 2016. </w:t>
                    </w:r>
                  </w:p>
                </w:tc>
              </w:tr>
              <w:tr w:rsidR="00404505" w14:paraId="03D03F26" w14:textId="77777777" w:rsidTr="00F33E84">
                <w:trPr>
                  <w:divId w:val="1234123130"/>
                  <w:tblCellSpacing w:w="15" w:type="dxa"/>
                  <w:trPrChange w:id="7073" w:author="TRAN THI LY LY" w:date="2019-06-15T14:17:00Z">
                    <w:trPr>
                      <w:divId w:val="1234123130"/>
                      <w:tblCellSpacing w:w="15" w:type="dxa"/>
                    </w:trPr>
                  </w:trPrChange>
                </w:trPr>
                <w:tc>
                  <w:tcPr>
                    <w:tcW w:w="369" w:type="dxa"/>
                    <w:hideMark/>
                    <w:tcPrChange w:id="7074" w:author="TRAN THI LY LY" w:date="2019-06-15T14:17:00Z">
                      <w:tcPr>
                        <w:tcW w:w="252" w:type="pct"/>
                        <w:hideMark/>
                      </w:tcPr>
                    </w:tcPrChange>
                  </w:tcPr>
                  <w:p w14:paraId="32ED5ED7" w14:textId="77777777" w:rsidR="00404505" w:rsidRPr="007B6812" w:rsidRDefault="00404505">
                    <w:pPr>
                      <w:pStyle w:val="DanhmucTailiuThamkhao"/>
                      <w:rPr>
                        <w:rStyle w:val="TiuSach"/>
                        <w:rPrChange w:id="7075" w:author="Ly Tran Thi Ly" w:date="2019-06-14T17:29:00Z">
                          <w:rPr>
                            <w:noProof/>
                            <w:lang w:val="vi-VN"/>
                          </w:rPr>
                        </w:rPrChange>
                      </w:rPr>
                    </w:pPr>
                    <w:r w:rsidRPr="007B6812">
                      <w:rPr>
                        <w:rStyle w:val="TiuSach"/>
                        <w:rPrChange w:id="7076" w:author="Ly Tran Thi Ly" w:date="2019-06-14T17:29:00Z">
                          <w:rPr>
                            <w:noProof/>
                            <w:lang w:val="vi-VN"/>
                          </w:rPr>
                        </w:rPrChange>
                      </w:rPr>
                      <w:t xml:space="preserve">[2] </w:t>
                    </w:r>
                  </w:p>
                </w:tc>
                <w:tc>
                  <w:tcPr>
                    <w:tcW w:w="8541" w:type="dxa"/>
                    <w:hideMark/>
                    <w:tcPrChange w:id="7077" w:author="TRAN THI LY LY" w:date="2019-06-15T14:17:00Z">
                      <w:tcPr>
                        <w:tcW w:w="4709" w:type="pct"/>
                        <w:hideMark/>
                      </w:tcPr>
                    </w:tcPrChange>
                  </w:tcPr>
                  <w:p w14:paraId="575C1CF8" w14:textId="77777777" w:rsidR="00404505" w:rsidRPr="007B6812" w:rsidRDefault="00404505">
                    <w:pPr>
                      <w:pStyle w:val="DanhmucTailiuThamkhao"/>
                      <w:rPr>
                        <w:rStyle w:val="TiuSach"/>
                        <w:rPrChange w:id="7078" w:author="Ly Tran Thi Ly" w:date="2019-06-14T17:29:00Z">
                          <w:rPr>
                            <w:noProof/>
                            <w:lang w:val="vi-VN"/>
                          </w:rPr>
                        </w:rPrChange>
                      </w:rPr>
                    </w:pPr>
                    <w:r w:rsidRPr="007B6812">
                      <w:rPr>
                        <w:rStyle w:val="TiuSach"/>
                        <w:rPrChange w:id="7079" w:author="Ly Tran Thi Ly" w:date="2019-06-14T17:29:00Z">
                          <w:rPr>
                            <w:noProof/>
                            <w:lang w:val="vi-VN"/>
                          </w:rPr>
                        </w:rPrChange>
                      </w:rPr>
                      <w:t>“Information retrieval,” [Trực tuyến]. Available: https://en.wikipedia.org/wiki/Information_retrieval.</w:t>
                    </w:r>
                  </w:p>
                </w:tc>
              </w:tr>
              <w:tr w:rsidR="00404505" w14:paraId="62317C6E" w14:textId="77777777" w:rsidTr="00F33E84">
                <w:trPr>
                  <w:divId w:val="1234123130"/>
                  <w:tblCellSpacing w:w="15" w:type="dxa"/>
                  <w:trPrChange w:id="7080" w:author="TRAN THI LY LY" w:date="2019-06-15T14:17:00Z">
                    <w:trPr>
                      <w:divId w:val="1234123130"/>
                      <w:tblCellSpacing w:w="15" w:type="dxa"/>
                    </w:trPr>
                  </w:trPrChange>
                </w:trPr>
                <w:tc>
                  <w:tcPr>
                    <w:tcW w:w="369" w:type="dxa"/>
                    <w:hideMark/>
                    <w:tcPrChange w:id="7081" w:author="TRAN THI LY LY" w:date="2019-06-15T14:17:00Z">
                      <w:tcPr>
                        <w:tcW w:w="252" w:type="pct"/>
                        <w:hideMark/>
                      </w:tcPr>
                    </w:tcPrChange>
                  </w:tcPr>
                  <w:p w14:paraId="67133B3E" w14:textId="77777777" w:rsidR="00404505" w:rsidRPr="007B6812" w:rsidRDefault="00404505">
                    <w:pPr>
                      <w:pStyle w:val="DanhmucTailiuThamkhao"/>
                      <w:rPr>
                        <w:rStyle w:val="TiuSach"/>
                        <w:rPrChange w:id="7082" w:author="Ly Tran Thi Ly" w:date="2019-06-14T17:29:00Z">
                          <w:rPr>
                            <w:noProof/>
                            <w:lang w:val="vi-VN"/>
                          </w:rPr>
                        </w:rPrChange>
                      </w:rPr>
                    </w:pPr>
                    <w:r w:rsidRPr="007B6812">
                      <w:rPr>
                        <w:rStyle w:val="TiuSach"/>
                        <w:rPrChange w:id="7083" w:author="Ly Tran Thi Ly" w:date="2019-06-14T17:29:00Z">
                          <w:rPr>
                            <w:noProof/>
                            <w:lang w:val="vi-VN"/>
                          </w:rPr>
                        </w:rPrChange>
                      </w:rPr>
                      <w:t xml:space="preserve">[3] </w:t>
                    </w:r>
                  </w:p>
                </w:tc>
                <w:tc>
                  <w:tcPr>
                    <w:tcW w:w="8541" w:type="dxa"/>
                    <w:hideMark/>
                    <w:tcPrChange w:id="7084" w:author="TRAN THI LY LY" w:date="2019-06-15T14:17:00Z">
                      <w:tcPr>
                        <w:tcW w:w="4709" w:type="pct"/>
                        <w:hideMark/>
                      </w:tcPr>
                    </w:tcPrChange>
                  </w:tcPr>
                  <w:p w14:paraId="67D49A54" w14:textId="77777777" w:rsidR="00404505" w:rsidRPr="007B6812" w:rsidRDefault="00404505">
                    <w:pPr>
                      <w:pStyle w:val="DanhmucTailiuThamkhao"/>
                      <w:rPr>
                        <w:rStyle w:val="TiuSach"/>
                        <w:rPrChange w:id="7085" w:author="Ly Tran Thi Ly" w:date="2019-06-14T17:29:00Z">
                          <w:rPr>
                            <w:noProof/>
                            <w:lang w:val="vi-VN"/>
                          </w:rPr>
                        </w:rPrChange>
                      </w:rPr>
                    </w:pPr>
                    <w:r w:rsidRPr="007B6812">
                      <w:rPr>
                        <w:rStyle w:val="TiuSach"/>
                        <w:rPrChange w:id="7086" w:author="Ly Tran Thi Ly" w:date="2019-06-14T17:29:00Z">
                          <w:rPr>
                            <w:noProof/>
                            <w:lang w:val="vi-VN"/>
                          </w:rPr>
                        </w:rPrChange>
                      </w:rPr>
                      <w:t>“Natural language processing,” [Trực tuyến]. Available: https://en.wikipedia.org/wiki/Natural_language_processing.</w:t>
                    </w:r>
                  </w:p>
                </w:tc>
              </w:tr>
              <w:tr w:rsidR="00404505" w14:paraId="26B945F1" w14:textId="77777777" w:rsidTr="00F33E84">
                <w:trPr>
                  <w:divId w:val="1234123130"/>
                  <w:tblCellSpacing w:w="15" w:type="dxa"/>
                  <w:trPrChange w:id="7087" w:author="TRAN THI LY LY" w:date="2019-06-15T14:17:00Z">
                    <w:trPr>
                      <w:divId w:val="1234123130"/>
                      <w:tblCellSpacing w:w="15" w:type="dxa"/>
                    </w:trPr>
                  </w:trPrChange>
                </w:trPr>
                <w:tc>
                  <w:tcPr>
                    <w:tcW w:w="369" w:type="dxa"/>
                    <w:hideMark/>
                    <w:tcPrChange w:id="7088" w:author="TRAN THI LY LY" w:date="2019-06-15T14:17:00Z">
                      <w:tcPr>
                        <w:tcW w:w="252" w:type="pct"/>
                        <w:hideMark/>
                      </w:tcPr>
                    </w:tcPrChange>
                  </w:tcPr>
                  <w:p w14:paraId="1F7F61BA" w14:textId="77777777" w:rsidR="00404505" w:rsidRPr="007B6812" w:rsidRDefault="00404505">
                    <w:pPr>
                      <w:pStyle w:val="DanhmucTailiuThamkhao"/>
                      <w:rPr>
                        <w:rStyle w:val="TiuSach"/>
                        <w:rPrChange w:id="7089" w:author="Ly Tran Thi Ly" w:date="2019-06-14T17:29:00Z">
                          <w:rPr>
                            <w:noProof/>
                            <w:lang w:val="vi-VN"/>
                          </w:rPr>
                        </w:rPrChange>
                      </w:rPr>
                    </w:pPr>
                    <w:r w:rsidRPr="007B6812">
                      <w:rPr>
                        <w:rStyle w:val="TiuSach"/>
                        <w:rPrChange w:id="7090" w:author="Ly Tran Thi Ly" w:date="2019-06-14T17:29:00Z">
                          <w:rPr>
                            <w:noProof/>
                            <w:lang w:val="vi-VN"/>
                          </w:rPr>
                        </w:rPrChange>
                      </w:rPr>
                      <w:t xml:space="preserve">[4] </w:t>
                    </w:r>
                  </w:p>
                </w:tc>
                <w:tc>
                  <w:tcPr>
                    <w:tcW w:w="8541" w:type="dxa"/>
                    <w:hideMark/>
                    <w:tcPrChange w:id="7091" w:author="TRAN THI LY LY" w:date="2019-06-15T14:17:00Z">
                      <w:tcPr>
                        <w:tcW w:w="4709" w:type="pct"/>
                        <w:hideMark/>
                      </w:tcPr>
                    </w:tcPrChange>
                  </w:tcPr>
                  <w:p w14:paraId="74D4E745" w14:textId="77777777" w:rsidR="00404505" w:rsidRPr="007B6812" w:rsidRDefault="00404505">
                    <w:pPr>
                      <w:pStyle w:val="DanhmucTailiuThamkhao"/>
                      <w:rPr>
                        <w:rStyle w:val="TiuSach"/>
                        <w:rPrChange w:id="7092" w:author="Ly Tran Thi Ly" w:date="2019-06-14T17:29:00Z">
                          <w:rPr>
                            <w:noProof/>
                            <w:lang w:val="vi-VN"/>
                          </w:rPr>
                        </w:rPrChange>
                      </w:rPr>
                    </w:pPr>
                    <w:r w:rsidRPr="007B6812">
                      <w:rPr>
                        <w:rStyle w:val="TiuSach"/>
                        <w:rPrChange w:id="7093" w:author="Ly Tran Thi Ly" w:date="2019-06-14T17:29:00Z">
                          <w:rPr>
                            <w:noProof/>
                            <w:lang w:val="vi-VN"/>
                          </w:rPr>
                        </w:rPrChange>
                      </w:rPr>
                      <w:t>H. Heidenreich, “Towards Datascience,” [Trực tuyến]. Available: https://towardsdatascience.com/stemming-lemmatization-what-ba782b7c0bd8.</w:t>
                    </w:r>
                  </w:p>
                </w:tc>
              </w:tr>
              <w:tr w:rsidR="00404505" w14:paraId="500BC8E2" w14:textId="77777777" w:rsidTr="00F33E84">
                <w:trPr>
                  <w:divId w:val="1234123130"/>
                  <w:tblCellSpacing w:w="15" w:type="dxa"/>
                  <w:trPrChange w:id="7094" w:author="TRAN THI LY LY" w:date="2019-06-15T14:17:00Z">
                    <w:trPr>
                      <w:divId w:val="1234123130"/>
                      <w:tblCellSpacing w:w="15" w:type="dxa"/>
                    </w:trPr>
                  </w:trPrChange>
                </w:trPr>
                <w:tc>
                  <w:tcPr>
                    <w:tcW w:w="369" w:type="dxa"/>
                    <w:hideMark/>
                    <w:tcPrChange w:id="7095" w:author="TRAN THI LY LY" w:date="2019-06-15T14:17:00Z">
                      <w:tcPr>
                        <w:tcW w:w="252" w:type="pct"/>
                        <w:hideMark/>
                      </w:tcPr>
                    </w:tcPrChange>
                  </w:tcPr>
                  <w:p w14:paraId="2CBCFC67" w14:textId="77777777" w:rsidR="00404505" w:rsidRPr="007B6812" w:rsidRDefault="00404505">
                    <w:pPr>
                      <w:pStyle w:val="DanhmucTailiuThamkhao"/>
                      <w:rPr>
                        <w:rStyle w:val="TiuSach"/>
                        <w:rPrChange w:id="7096" w:author="Ly Tran Thi Ly" w:date="2019-06-14T17:29:00Z">
                          <w:rPr>
                            <w:noProof/>
                            <w:lang w:val="vi-VN"/>
                          </w:rPr>
                        </w:rPrChange>
                      </w:rPr>
                    </w:pPr>
                    <w:r w:rsidRPr="007B6812">
                      <w:rPr>
                        <w:rStyle w:val="TiuSach"/>
                        <w:rPrChange w:id="7097" w:author="Ly Tran Thi Ly" w:date="2019-06-14T17:29:00Z">
                          <w:rPr>
                            <w:noProof/>
                            <w:lang w:val="vi-VN"/>
                          </w:rPr>
                        </w:rPrChange>
                      </w:rPr>
                      <w:t xml:space="preserve">[5] </w:t>
                    </w:r>
                  </w:p>
                </w:tc>
                <w:tc>
                  <w:tcPr>
                    <w:tcW w:w="8541" w:type="dxa"/>
                    <w:hideMark/>
                    <w:tcPrChange w:id="7098" w:author="TRAN THI LY LY" w:date="2019-06-15T14:17:00Z">
                      <w:tcPr>
                        <w:tcW w:w="4709" w:type="pct"/>
                        <w:hideMark/>
                      </w:tcPr>
                    </w:tcPrChange>
                  </w:tcPr>
                  <w:p w14:paraId="692BCAB1" w14:textId="77777777" w:rsidR="00404505" w:rsidRPr="007B6812" w:rsidRDefault="00404505">
                    <w:pPr>
                      <w:pStyle w:val="DanhmucTailiuThamkhao"/>
                      <w:rPr>
                        <w:rStyle w:val="TiuSach"/>
                        <w:rPrChange w:id="7099" w:author="Ly Tran Thi Ly" w:date="2019-06-14T17:29:00Z">
                          <w:rPr>
                            <w:noProof/>
                            <w:lang w:val="vi-VN"/>
                          </w:rPr>
                        </w:rPrChange>
                      </w:rPr>
                    </w:pPr>
                    <w:r w:rsidRPr="007B6812">
                      <w:rPr>
                        <w:rStyle w:val="TiuSach"/>
                        <w:rPrChange w:id="7100" w:author="Ly Tran Thi Ly" w:date="2019-06-14T17:29:00Z">
                          <w:rPr>
                            <w:noProof/>
                            <w:lang w:val="vi-VN"/>
                          </w:rPr>
                        </w:rPrChange>
                      </w:rPr>
                      <w:t xml:space="preserve">K. S. C. N. M. Ajitkumar M. Pundge, Question Answering System, Approaches and Techniques: A Review. </w:t>
                    </w:r>
                  </w:p>
                </w:tc>
              </w:tr>
              <w:tr w:rsidR="00404505" w14:paraId="729458A0" w14:textId="77777777" w:rsidTr="00F33E84">
                <w:trPr>
                  <w:divId w:val="1234123130"/>
                  <w:tblCellSpacing w:w="15" w:type="dxa"/>
                  <w:trPrChange w:id="7101" w:author="TRAN THI LY LY" w:date="2019-06-15T14:17:00Z">
                    <w:trPr>
                      <w:divId w:val="1234123130"/>
                      <w:tblCellSpacing w:w="15" w:type="dxa"/>
                    </w:trPr>
                  </w:trPrChange>
                </w:trPr>
                <w:tc>
                  <w:tcPr>
                    <w:tcW w:w="369" w:type="dxa"/>
                    <w:hideMark/>
                    <w:tcPrChange w:id="7102" w:author="TRAN THI LY LY" w:date="2019-06-15T14:17:00Z">
                      <w:tcPr>
                        <w:tcW w:w="252" w:type="pct"/>
                        <w:hideMark/>
                      </w:tcPr>
                    </w:tcPrChange>
                  </w:tcPr>
                  <w:p w14:paraId="6F26651C" w14:textId="77777777" w:rsidR="00404505" w:rsidRPr="007B6812" w:rsidRDefault="00404505">
                    <w:pPr>
                      <w:pStyle w:val="DanhmucTailiuThamkhao"/>
                      <w:rPr>
                        <w:rStyle w:val="TiuSach"/>
                        <w:rPrChange w:id="7103" w:author="Ly Tran Thi Ly" w:date="2019-06-14T17:29:00Z">
                          <w:rPr>
                            <w:noProof/>
                            <w:lang w:val="vi-VN"/>
                          </w:rPr>
                        </w:rPrChange>
                      </w:rPr>
                    </w:pPr>
                    <w:r w:rsidRPr="007B6812">
                      <w:rPr>
                        <w:rStyle w:val="TiuSach"/>
                        <w:rPrChange w:id="7104" w:author="Ly Tran Thi Ly" w:date="2019-06-14T17:29:00Z">
                          <w:rPr>
                            <w:noProof/>
                            <w:lang w:val="vi-VN"/>
                          </w:rPr>
                        </w:rPrChange>
                      </w:rPr>
                      <w:t xml:space="preserve">[6] </w:t>
                    </w:r>
                  </w:p>
                </w:tc>
                <w:tc>
                  <w:tcPr>
                    <w:tcW w:w="8541" w:type="dxa"/>
                    <w:hideMark/>
                    <w:tcPrChange w:id="7105" w:author="TRAN THI LY LY" w:date="2019-06-15T14:17:00Z">
                      <w:tcPr>
                        <w:tcW w:w="4709" w:type="pct"/>
                        <w:hideMark/>
                      </w:tcPr>
                    </w:tcPrChange>
                  </w:tcPr>
                  <w:p w14:paraId="2F01C94D" w14:textId="77777777" w:rsidR="00404505" w:rsidRPr="007B6812" w:rsidRDefault="00404505">
                    <w:pPr>
                      <w:pStyle w:val="DanhmucTailiuThamkhao"/>
                      <w:rPr>
                        <w:rStyle w:val="TiuSach"/>
                        <w:rPrChange w:id="7106" w:author="Ly Tran Thi Ly" w:date="2019-06-14T17:29:00Z">
                          <w:rPr>
                            <w:noProof/>
                            <w:lang w:val="vi-VN"/>
                          </w:rPr>
                        </w:rPrChange>
                      </w:rPr>
                    </w:pPr>
                    <w:r w:rsidRPr="007B6812">
                      <w:rPr>
                        <w:rStyle w:val="TiuSach"/>
                        <w:rPrChange w:id="7107" w:author="Ly Tran Thi Ly" w:date="2019-06-14T17:29:00Z">
                          <w:rPr>
                            <w:noProof/>
                            <w:lang w:val="vi-VN"/>
                          </w:rPr>
                        </w:rPrChange>
                      </w:rPr>
                      <w:t xml:space="preserve">S. K. J. Amit Mishra, A survey on question answering systems with classification. </w:t>
                    </w:r>
                  </w:p>
                </w:tc>
              </w:tr>
              <w:tr w:rsidR="00404505" w14:paraId="6007DB9B" w14:textId="77777777" w:rsidTr="00F33E84">
                <w:trPr>
                  <w:divId w:val="1234123130"/>
                  <w:tblCellSpacing w:w="15" w:type="dxa"/>
                  <w:trPrChange w:id="7108" w:author="TRAN THI LY LY" w:date="2019-06-15T14:17:00Z">
                    <w:trPr>
                      <w:divId w:val="1234123130"/>
                      <w:tblCellSpacing w:w="15" w:type="dxa"/>
                    </w:trPr>
                  </w:trPrChange>
                </w:trPr>
                <w:tc>
                  <w:tcPr>
                    <w:tcW w:w="369" w:type="dxa"/>
                    <w:hideMark/>
                    <w:tcPrChange w:id="7109" w:author="TRAN THI LY LY" w:date="2019-06-15T14:17:00Z">
                      <w:tcPr>
                        <w:tcW w:w="252" w:type="pct"/>
                        <w:hideMark/>
                      </w:tcPr>
                    </w:tcPrChange>
                  </w:tcPr>
                  <w:p w14:paraId="4018E12B" w14:textId="77777777" w:rsidR="00404505" w:rsidRPr="007B6812" w:rsidRDefault="00404505">
                    <w:pPr>
                      <w:pStyle w:val="DanhmucTailiuThamkhao"/>
                      <w:rPr>
                        <w:rStyle w:val="TiuSach"/>
                        <w:rPrChange w:id="7110" w:author="Ly Tran Thi Ly" w:date="2019-06-14T17:29:00Z">
                          <w:rPr>
                            <w:noProof/>
                            <w:lang w:val="vi-VN"/>
                          </w:rPr>
                        </w:rPrChange>
                      </w:rPr>
                    </w:pPr>
                    <w:r w:rsidRPr="007B6812">
                      <w:rPr>
                        <w:rStyle w:val="TiuSach"/>
                        <w:rPrChange w:id="7111" w:author="Ly Tran Thi Ly" w:date="2019-06-14T17:29:00Z">
                          <w:rPr>
                            <w:noProof/>
                            <w:lang w:val="vi-VN"/>
                          </w:rPr>
                        </w:rPrChange>
                      </w:rPr>
                      <w:t xml:space="preserve">[7] </w:t>
                    </w:r>
                  </w:p>
                </w:tc>
                <w:tc>
                  <w:tcPr>
                    <w:tcW w:w="8541" w:type="dxa"/>
                    <w:hideMark/>
                    <w:tcPrChange w:id="7112" w:author="TRAN THI LY LY" w:date="2019-06-15T14:17:00Z">
                      <w:tcPr>
                        <w:tcW w:w="4709" w:type="pct"/>
                        <w:hideMark/>
                      </w:tcPr>
                    </w:tcPrChange>
                  </w:tcPr>
                  <w:p w14:paraId="15830FF5" w14:textId="77777777" w:rsidR="00404505" w:rsidRPr="007B6812" w:rsidRDefault="00404505" w:rsidP="007B6812">
                    <w:pPr>
                      <w:pStyle w:val="DanhmucTailiuThamkhao"/>
                      <w:rPr>
                        <w:rStyle w:val="TiuSach"/>
                        <w:rPrChange w:id="7113" w:author="Ly Tran Thi Ly" w:date="2019-06-14T17:29:00Z">
                          <w:rPr>
                            <w:noProof/>
                            <w:lang w:val="vi-VN"/>
                          </w:rPr>
                        </w:rPrChange>
                      </w:rPr>
                    </w:pPr>
                    <w:r w:rsidRPr="007B6812">
                      <w:rPr>
                        <w:rStyle w:val="TiuSach"/>
                        <w:rPrChange w:id="7114" w:author="Ly Tran Thi Ly" w:date="2019-06-14T17:29:00Z">
                          <w:rPr>
                            <w:noProof/>
                            <w:lang w:val="vi-VN"/>
                          </w:rPr>
                        </w:rPrChange>
                      </w:rPr>
                      <w:t>“Chatbot,” [Trực tuyến]. Available: https://en.wikipedia.org/wiki/Chatbot</w:t>
                    </w:r>
                    <w:del w:id="7115" w:author="Ly Tran Thi Ly" w:date="2019-06-14T17:31:00Z">
                      <w:r w:rsidRPr="007B6812" w:rsidDel="007B6812">
                        <w:rPr>
                          <w:rStyle w:val="TiuSach"/>
                          <w:rPrChange w:id="7116" w:author="Ly Tran Thi Ly" w:date="2019-06-14T17:29:00Z">
                            <w:rPr>
                              <w:noProof/>
                              <w:lang w:val="vi-VN"/>
                            </w:rPr>
                          </w:rPrChange>
                        </w:rPr>
                        <w:delText>.</w:delText>
                      </w:r>
                    </w:del>
                    <w:r w:rsidRPr="007B6812">
                      <w:rPr>
                        <w:rStyle w:val="TiuSach"/>
                        <w:rPrChange w:id="7117" w:author="Ly Tran Thi Ly" w:date="2019-06-14T17:29:00Z">
                          <w:rPr>
                            <w:noProof/>
                            <w:lang w:val="vi-VN"/>
                          </w:rPr>
                        </w:rPrChange>
                      </w:rPr>
                      <w:t>.</w:t>
                    </w:r>
                  </w:p>
                </w:tc>
              </w:tr>
              <w:tr w:rsidR="00404505" w14:paraId="5949D1EF" w14:textId="77777777" w:rsidTr="00F33E84">
                <w:trPr>
                  <w:divId w:val="1234123130"/>
                  <w:tblCellSpacing w:w="15" w:type="dxa"/>
                  <w:trPrChange w:id="7118" w:author="TRAN THI LY LY" w:date="2019-06-15T14:17:00Z">
                    <w:trPr>
                      <w:divId w:val="1234123130"/>
                      <w:tblCellSpacing w:w="15" w:type="dxa"/>
                    </w:trPr>
                  </w:trPrChange>
                </w:trPr>
                <w:tc>
                  <w:tcPr>
                    <w:tcW w:w="369" w:type="dxa"/>
                    <w:hideMark/>
                    <w:tcPrChange w:id="7119" w:author="TRAN THI LY LY" w:date="2019-06-15T14:17:00Z">
                      <w:tcPr>
                        <w:tcW w:w="252" w:type="pct"/>
                        <w:hideMark/>
                      </w:tcPr>
                    </w:tcPrChange>
                  </w:tcPr>
                  <w:p w14:paraId="2880AC97" w14:textId="77777777" w:rsidR="00404505" w:rsidRPr="007B6812" w:rsidRDefault="00404505">
                    <w:pPr>
                      <w:pStyle w:val="DanhmucTailiuThamkhao"/>
                      <w:rPr>
                        <w:rStyle w:val="TiuSach"/>
                        <w:rPrChange w:id="7120" w:author="Ly Tran Thi Ly" w:date="2019-06-14T17:29:00Z">
                          <w:rPr>
                            <w:noProof/>
                            <w:lang w:val="vi-VN"/>
                          </w:rPr>
                        </w:rPrChange>
                      </w:rPr>
                    </w:pPr>
                    <w:r w:rsidRPr="007B6812">
                      <w:rPr>
                        <w:rStyle w:val="TiuSach"/>
                        <w:rPrChange w:id="7121" w:author="Ly Tran Thi Ly" w:date="2019-06-14T17:29:00Z">
                          <w:rPr>
                            <w:noProof/>
                            <w:lang w:val="vi-VN"/>
                          </w:rPr>
                        </w:rPrChange>
                      </w:rPr>
                      <w:t xml:space="preserve">[8] </w:t>
                    </w:r>
                  </w:p>
                </w:tc>
                <w:tc>
                  <w:tcPr>
                    <w:tcW w:w="8541" w:type="dxa"/>
                    <w:hideMark/>
                    <w:tcPrChange w:id="7122" w:author="TRAN THI LY LY" w:date="2019-06-15T14:17:00Z">
                      <w:tcPr>
                        <w:tcW w:w="4709" w:type="pct"/>
                        <w:hideMark/>
                      </w:tcPr>
                    </w:tcPrChange>
                  </w:tcPr>
                  <w:p w14:paraId="6B69EA2E" w14:textId="77777777" w:rsidR="00404505" w:rsidRPr="007B6812" w:rsidRDefault="00404505">
                    <w:pPr>
                      <w:pStyle w:val="DanhmucTailiuThamkhao"/>
                      <w:rPr>
                        <w:rStyle w:val="TiuSach"/>
                        <w:rPrChange w:id="7123" w:author="Ly Tran Thi Ly" w:date="2019-06-14T17:29:00Z">
                          <w:rPr>
                            <w:noProof/>
                            <w:lang w:val="vi-VN"/>
                          </w:rPr>
                        </w:rPrChange>
                      </w:rPr>
                    </w:pPr>
                    <w:r w:rsidRPr="007B6812">
                      <w:rPr>
                        <w:rStyle w:val="TiuSach"/>
                        <w:rPrChange w:id="7124" w:author="Ly Tran Thi Ly" w:date="2019-06-14T17:29:00Z">
                          <w:rPr>
                            <w:noProof/>
                            <w:lang w:val="vi-VN"/>
                          </w:rPr>
                        </w:rPrChange>
                      </w:rPr>
                      <w:t>M. Sanjeevi, “Chapter 11: ChatBots to Question &amp; Answer systems.</w:t>
                    </w:r>
                    <w:del w:id="7125" w:author="Ly Tran Thi Ly" w:date="2019-06-14T17:31:00Z">
                      <w:r w:rsidRPr="007B6812" w:rsidDel="007B6812">
                        <w:rPr>
                          <w:rStyle w:val="TiuSach"/>
                          <w:rPrChange w:id="7126" w:author="Ly Tran Thi Ly" w:date="2019-06-14T17:29:00Z">
                            <w:rPr>
                              <w:noProof/>
                              <w:lang w:val="vi-VN"/>
                            </w:rPr>
                          </w:rPrChange>
                        </w:rPr>
                        <w:delText>,</w:delText>
                      </w:r>
                    </w:del>
                    <w:r w:rsidRPr="007B6812">
                      <w:rPr>
                        <w:rStyle w:val="TiuSach"/>
                        <w:rPrChange w:id="7127" w:author="Ly Tran Thi Ly" w:date="2019-06-14T17:29:00Z">
                          <w:rPr>
                            <w:noProof/>
                            <w:lang w:val="vi-VN"/>
                          </w:rPr>
                        </w:rPrChange>
                      </w:rPr>
                      <w:t>” [Trực tuyến]. Available: https://medium.com/deep-math-machine-learning-ai/chapter-11-chatbots-to-question-answer-systems-e06c648ac22a.</w:t>
                    </w:r>
                  </w:p>
                </w:tc>
              </w:tr>
              <w:tr w:rsidR="00404505" w14:paraId="6EB23F49" w14:textId="77777777" w:rsidTr="00F33E84">
                <w:trPr>
                  <w:divId w:val="1234123130"/>
                  <w:tblCellSpacing w:w="15" w:type="dxa"/>
                  <w:trPrChange w:id="7128" w:author="TRAN THI LY LY" w:date="2019-06-15T14:17:00Z">
                    <w:trPr>
                      <w:divId w:val="1234123130"/>
                      <w:tblCellSpacing w:w="15" w:type="dxa"/>
                    </w:trPr>
                  </w:trPrChange>
                </w:trPr>
                <w:tc>
                  <w:tcPr>
                    <w:tcW w:w="369" w:type="dxa"/>
                    <w:hideMark/>
                    <w:tcPrChange w:id="7129" w:author="TRAN THI LY LY" w:date="2019-06-15T14:17:00Z">
                      <w:tcPr>
                        <w:tcW w:w="252" w:type="pct"/>
                        <w:hideMark/>
                      </w:tcPr>
                    </w:tcPrChange>
                  </w:tcPr>
                  <w:p w14:paraId="000794F8" w14:textId="77777777" w:rsidR="00404505" w:rsidRPr="007B6812" w:rsidRDefault="00404505">
                    <w:pPr>
                      <w:pStyle w:val="DanhmucTailiuThamkhao"/>
                      <w:rPr>
                        <w:rStyle w:val="TiuSach"/>
                        <w:rPrChange w:id="7130" w:author="Ly Tran Thi Ly" w:date="2019-06-14T17:29:00Z">
                          <w:rPr>
                            <w:noProof/>
                            <w:lang w:val="vi-VN"/>
                          </w:rPr>
                        </w:rPrChange>
                      </w:rPr>
                    </w:pPr>
                    <w:r w:rsidRPr="007B6812">
                      <w:rPr>
                        <w:rStyle w:val="TiuSach"/>
                        <w:rPrChange w:id="7131" w:author="Ly Tran Thi Ly" w:date="2019-06-14T17:29:00Z">
                          <w:rPr>
                            <w:noProof/>
                            <w:lang w:val="vi-VN"/>
                          </w:rPr>
                        </w:rPrChange>
                      </w:rPr>
                      <w:t xml:space="preserve">[9] </w:t>
                    </w:r>
                  </w:p>
                </w:tc>
                <w:tc>
                  <w:tcPr>
                    <w:tcW w:w="8541" w:type="dxa"/>
                    <w:hideMark/>
                    <w:tcPrChange w:id="7132" w:author="TRAN THI LY LY" w:date="2019-06-15T14:17:00Z">
                      <w:tcPr>
                        <w:tcW w:w="4709" w:type="pct"/>
                        <w:hideMark/>
                      </w:tcPr>
                    </w:tcPrChange>
                  </w:tcPr>
                  <w:p w14:paraId="3DEAAB16" w14:textId="77777777" w:rsidR="00404505" w:rsidRPr="007B6812" w:rsidRDefault="00404505">
                    <w:pPr>
                      <w:pStyle w:val="DanhmucTailiuThamkhao"/>
                      <w:rPr>
                        <w:rStyle w:val="TiuSach"/>
                        <w:rPrChange w:id="7133" w:author="Ly Tran Thi Ly" w:date="2019-06-14T17:29:00Z">
                          <w:rPr>
                            <w:noProof/>
                            <w:lang w:val="vi-VN"/>
                          </w:rPr>
                        </w:rPrChange>
                      </w:rPr>
                    </w:pPr>
                    <w:r w:rsidRPr="007B6812">
                      <w:rPr>
                        <w:rStyle w:val="TiuSach"/>
                        <w:rPrChange w:id="7134" w:author="Ly Tran Thi Ly" w:date="2019-06-14T17:29:00Z">
                          <w:rPr>
                            <w:noProof/>
                            <w:lang w:val="vi-VN"/>
                          </w:rPr>
                        </w:rPrChange>
                      </w:rPr>
                      <w:t>A. Mohite, “What are the differences between a question answering system and a chatbot?</w:t>
                    </w:r>
                    <w:del w:id="7135" w:author="Ly Tran Thi Ly" w:date="2019-06-14T17:31:00Z">
                      <w:r w:rsidRPr="007B6812" w:rsidDel="007B6812">
                        <w:rPr>
                          <w:rStyle w:val="TiuSach"/>
                          <w:rPrChange w:id="7136" w:author="Ly Tran Thi Ly" w:date="2019-06-14T17:29:00Z">
                            <w:rPr>
                              <w:noProof/>
                              <w:lang w:val="vi-VN"/>
                            </w:rPr>
                          </w:rPrChange>
                        </w:rPr>
                        <w:delText>,</w:delText>
                      </w:r>
                    </w:del>
                    <w:r w:rsidRPr="007B6812">
                      <w:rPr>
                        <w:rStyle w:val="TiuSach"/>
                        <w:rPrChange w:id="7137" w:author="Ly Tran Thi Ly" w:date="2019-06-14T17:29:00Z">
                          <w:rPr>
                            <w:noProof/>
                            <w:lang w:val="vi-VN"/>
                          </w:rPr>
                        </w:rPrChange>
                      </w:rPr>
                      <w:t>” [Trực tuyến]. Available: https://www.quora.com/What-are-the-differences-between-a-question-answering-system-and-a-chatbot.</w:t>
                    </w:r>
                  </w:p>
                </w:tc>
              </w:tr>
              <w:tr w:rsidR="00404505" w14:paraId="6F03D498" w14:textId="77777777" w:rsidTr="00F33E84">
                <w:trPr>
                  <w:divId w:val="1234123130"/>
                  <w:tblCellSpacing w:w="15" w:type="dxa"/>
                  <w:trPrChange w:id="7138" w:author="TRAN THI LY LY" w:date="2019-06-15T14:17:00Z">
                    <w:trPr>
                      <w:divId w:val="1234123130"/>
                      <w:tblCellSpacing w:w="15" w:type="dxa"/>
                    </w:trPr>
                  </w:trPrChange>
                </w:trPr>
                <w:tc>
                  <w:tcPr>
                    <w:tcW w:w="369" w:type="dxa"/>
                    <w:hideMark/>
                    <w:tcPrChange w:id="7139" w:author="TRAN THI LY LY" w:date="2019-06-15T14:17:00Z">
                      <w:tcPr>
                        <w:tcW w:w="252" w:type="pct"/>
                        <w:hideMark/>
                      </w:tcPr>
                    </w:tcPrChange>
                  </w:tcPr>
                  <w:p w14:paraId="4732C842" w14:textId="77777777" w:rsidR="00404505" w:rsidRPr="007B6812" w:rsidRDefault="00404505">
                    <w:pPr>
                      <w:pStyle w:val="DanhmucTailiuThamkhao"/>
                      <w:rPr>
                        <w:rStyle w:val="TiuSach"/>
                        <w:rPrChange w:id="7140" w:author="Ly Tran Thi Ly" w:date="2019-06-14T17:29:00Z">
                          <w:rPr>
                            <w:noProof/>
                            <w:lang w:val="vi-VN"/>
                          </w:rPr>
                        </w:rPrChange>
                      </w:rPr>
                    </w:pPr>
                    <w:r w:rsidRPr="007B6812">
                      <w:rPr>
                        <w:rStyle w:val="TiuSach"/>
                        <w:rPrChange w:id="7141" w:author="Ly Tran Thi Ly" w:date="2019-06-14T17:29:00Z">
                          <w:rPr>
                            <w:noProof/>
                            <w:lang w:val="vi-VN"/>
                          </w:rPr>
                        </w:rPrChange>
                      </w:rPr>
                      <w:t xml:space="preserve">[10] </w:t>
                    </w:r>
                  </w:p>
                </w:tc>
                <w:tc>
                  <w:tcPr>
                    <w:tcW w:w="8541" w:type="dxa"/>
                    <w:hideMark/>
                    <w:tcPrChange w:id="7142" w:author="TRAN THI LY LY" w:date="2019-06-15T14:17:00Z">
                      <w:tcPr>
                        <w:tcW w:w="4709" w:type="pct"/>
                        <w:hideMark/>
                      </w:tcPr>
                    </w:tcPrChange>
                  </w:tcPr>
                  <w:p w14:paraId="023965D2" w14:textId="77777777" w:rsidR="00404505" w:rsidRPr="007B6812" w:rsidRDefault="00404505">
                    <w:pPr>
                      <w:pStyle w:val="DanhmucTailiuThamkhao"/>
                      <w:rPr>
                        <w:rStyle w:val="TiuSach"/>
                        <w:rPrChange w:id="7143" w:author="Ly Tran Thi Ly" w:date="2019-06-14T17:29:00Z">
                          <w:rPr>
                            <w:noProof/>
                            <w:lang w:val="vi-VN"/>
                          </w:rPr>
                        </w:rPrChange>
                      </w:rPr>
                    </w:pPr>
                    <w:r w:rsidRPr="007B6812">
                      <w:rPr>
                        <w:rStyle w:val="TiuSach"/>
                        <w:rPrChange w:id="7144" w:author="Ly Tran Thi Ly" w:date="2019-06-14T17:29:00Z">
                          <w:rPr>
                            <w:noProof/>
                            <w:lang w:val="vi-VN"/>
                          </w:rPr>
                        </w:rPrChange>
                      </w:rPr>
                      <w:t xml:space="preserve">T. L. D. W. C. T. B. D. S. K. M. C. V. S. K. Andrei Dulceanu, PhotoshopQuiA: A Corpus of Non-Factoid Questions and Answers for Why-Question Answering. </w:t>
                    </w:r>
                  </w:p>
                </w:tc>
              </w:tr>
              <w:tr w:rsidR="00404505" w14:paraId="4739FDA0" w14:textId="77777777" w:rsidTr="00F33E84">
                <w:trPr>
                  <w:divId w:val="1234123130"/>
                  <w:tblCellSpacing w:w="15" w:type="dxa"/>
                  <w:trPrChange w:id="7145" w:author="TRAN THI LY LY" w:date="2019-06-15T14:17:00Z">
                    <w:trPr>
                      <w:divId w:val="1234123130"/>
                      <w:tblCellSpacing w:w="15" w:type="dxa"/>
                    </w:trPr>
                  </w:trPrChange>
                </w:trPr>
                <w:tc>
                  <w:tcPr>
                    <w:tcW w:w="369" w:type="dxa"/>
                    <w:hideMark/>
                    <w:tcPrChange w:id="7146" w:author="TRAN THI LY LY" w:date="2019-06-15T14:17:00Z">
                      <w:tcPr>
                        <w:tcW w:w="252" w:type="pct"/>
                        <w:hideMark/>
                      </w:tcPr>
                    </w:tcPrChange>
                  </w:tcPr>
                  <w:p w14:paraId="00FFCAFA" w14:textId="77777777" w:rsidR="00404505" w:rsidRPr="007B6812" w:rsidRDefault="00404505">
                    <w:pPr>
                      <w:pStyle w:val="DanhmucTailiuThamkhao"/>
                      <w:rPr>
                        <w:rStyle w:val="TiuSach"/>
                        <w:rPrChange w:id="7147" w:author="Ly Tran Thi Ly" w:date="2019-06-14T17:29:00Z">
                          <w:rPr>
                            <w:noProof/>
                            <w:lang w:val="vi-VN"/>
                          </w:rPr>
                        </w:rPrChange>
                      </w:rPr>
                    </w:pPr>
                    <w:r w:rsidRPr="007B6812">
                      <w:rPr>
                        <w:rStyle w:val="TiuSach"/>
                        <w:rPrChange w:id="7148" w:author="Ly Tran Thi Ly" w:date="2019-06-14T17:29:00Z">
                          <w:rPr>
                            <w:noProof/>
                            <w:lang w:val="vi-VN"/>
                          </w:rPr>
                        </w:rPrChange>
                      </w:rPr>
                      <w:lastRenderedPageBreak/>
                      <w:t xml:space="preserve">[11] </w:t>
                    </w:r>
                  </w:p>
                </w:tc>
                <w:tc>
                  <w:tcPr>
                    <w:tcW w:w="8541" w:type="dxa"/>
                    <w:hideMark/>
                    <w:tcPrChange w:id="7149" w:author="TRAN THI LY LY" w:date="2019-06-15T14:17:00Z">
                      <w:tcPr>
                        <w:tcW w:w="4709" w:type="pct"/>
                        <w:hideMark/>
                      </w:tcPr>
                    </w:tcPrChange>
                  </w:tcPr>
                  <w:p w14:paraId="701A97AF" w14:textId="77777777" w:rsidR="00404505" w:rsidRPr="007B6812" w:rsidRDefault="00404505">
                    <w:pPr>
                      <w:pStyle w:val="DanhmucTailiuThamkhao"/>
                      <w:rPr>
                        <w:rStyle w:val="TiuSach"/>
                        <w:rPrChange w:id="7150" w:author="Ly Tran Thi Ly" w:date="2019-06-14T17:29:00Z">
                          <w:rPr>
                            <w:noProof/>
                            <w:lang w:val="vi-VN"/>
                          </w:rPr>
                        </w:rPrChange>
                      </w:rPr>
                    </w:pPr>
                    <w:r w:rsidRPr="007B6812">
                      <w:rPr>
                        <w:rStyle w:val="TiuSach"/>
                        <w:rPrChange w:id="7151" w:author="Ly Tran Thi Ly" w:date="2019-06-14T17:29:00Z">
                          <w:rPr>
                            <w:noProof/>
                            <w:lang w:val="vi-VN"/>
                          </w:rPr>
                        </w:rPrChange>
                      </w:rPr>
                      <w:t>T. L. D. W. C. T. B. D. S. K. M. C. V. S. K. Andrei Dulceanu, “PhotoshopQuiA: A Corpus of Non-Factoid Questions and Answers for Why-Question Answering,” Adobe Research, California, United States.</w:t>
                    </w:r>
                  </w:p>
                </w:tc>
              </w:tr>
              <w:tr w:rsidR="00404505" w14:paraId="69CEFFFE" w14:textId="77777777" w:rsidTr="00F33E84">
                <w:trPr>
                  <w:divId w:val="1234123130"/>
                  <w:tblCellSpacing w:w="15" w:type="dxa"/>
                  <w:trPrChange w:id="7152" w:author="TRAN THI LY LY" w:date="2019-06-15T14:17:00Z">
                    <w:trPr>
                      <w:divId w:val="1234123130"/>
                      <w:tblCellSpacing w:w="15" w:type="dxa"/>
                    </w:trPr>
                  </w:trPrChange>
                </w:trPr>
                <w:tc>
                  <w:tcPr>
                    <w:tcW w:w="369" w:type="dxa"/>
                    <w:hideMark/>
                    <w:tcPrChange w:id="7153" w:author="TRAN THI LY LY" w:date="2019-06-15T14:17:00Z">
                      <w:tcPr>
                        <w:tcW w:w="252" w:type="pct"/>
                        <w:hideMark/>
                      </w:tcPr>
                    </w:tcPrChange>
                  </w:tcPr>
                  <w:p w14:paraId="16C3BB78" w14:textId="77777777" w:rsidR="00404505" w:rsidRPr="007B6812" w:rsidRDefault="00404505">
                    <w:pPr>
                      <w:pStyle w:val="DanhmucTailiuThamkhao"/>
                      <w:rPr>
                        <w:rStyle w:val="TiuSach"/>
                        <w:rPrChange w:id="7154" w:author="Ly Tran Thi Ly" w:date="2019-06-14T17:29:00Z">
                          <w:rPr>
                            <w:noProof/>
                            <w:lang w:val="vi-VN"/>
                          </w:rPr>
                        </w:rPrChange>
                      </w:rPr>
                    </w:pPr>
                    <w:r w:rsidRPr="007B6812">
                      <w:rPr>
                        <w:rStyle w:val="TiuSach"/>
                        <w:rPrChange w:id="7155" w:author="Ly Tran Thi Ly" w:date="2019-06-14T17:29:00Z">
                          <w:rPr>
                            <w:noProof/>
                            <w:lang w:val="vi-VN"/>
                          </w:rPr>
                        </w:rPrChange>
                      </w:rPr>
                      <w:t xml:space="preserve">[12] </w:t>
                    </w:r>
                  </w:p>
                </w:tc>
                <w:tc>
                  <w:tcPr>
                    <w:tcW w:w="8541" w:type="dxa"/>
                    <w:hideMark/>
                    <w:tcPrChange w:id="7156" w:author="TRAN THI LY LY" w:date="2019-06-15T14:17:00Z">
                      <w:tcPr>
                        <w:tcW w:w="4709" w:type="pct"/>
                        <w:hideMark/>
                      </w:tcPr>
                    </w:tcPrChange>
                  </w:tcPr>
                  <w:p w14:paraId="6DFBA3FD" w14:textId="77777777" w:rsidR="00404505" w:rsidRPr="007B6812" w:rsidRDefault="00404505">
                    <w:pPr>
                      <w:pStyle w:val="DanhmucTailiuThamkhao"/>
                      <w:rPr>
                        <w:rStyle w:val="TiuSach"/>
                        <w:rPrChange w:id="7157" w:author="Ly Tran Thi Ly" w:date="2019-06-14T17:29:00Z">
                          <w:rPr>
                            <w:noProof/>
                            <w:lang w:val="vi-VN"/>
                          </w:rPr>
                        </w:rPrChange>
                      </w:rPr>
                    </w:pPr>
                    <w:r w:rsidRPr="007B6812">
                      <w:rPr>
                        <w:rStyle w:val="TiuSach"/>
                        <w:rPrChange w:id="7158" w:author="Ly Tran Thi Ly" w:date="2019-06-14T17:29:00Z">
                          <w:rPr>
                            <w:noProof/>
                            <w:lang w:val="vi-VN"/>
                          </w:rPr>
                        </w:rPrChange>
                      </w:rPr>
                      <w:t>“AdobePhotoshop Guide,” [Trực tuyến]. Available: https://helpx.adobe.com/photoshop/.</w:t>
                    </w:r>
                  </w:p>
                </w:tc>
              </w:tr>
              <w:tr w:rsidR="00404505" w14:paraId="1C827970" w14:textId="77777777" w:rsidTr="00F33E84">
                <w:trPr>
                  <w:divId w:val="1234123130"/>
                  <w:tblCellSpacing w:w="15" w:type="dxa"/>
                  <w:trPrChange w:id="7159" w:author="TRAN THI LY LY" w:date="2019-06-15T14:17:00Z">
                    <w:trPr>
                      <w:divId w:val="1234123130"/>
                      <w:tblCellSpacing w:w="15" w:type="dxa"/>
                    </w:trPr>
                  </w:trPrChange>
                </w:trPr>
                <w:tc>
                  <w:tcPr>
                    <w:tcW w:w="369" w:type="dxa"/>
                    <w:hideMark/>
                    <w:tcPrChange w:id="7160" w:author="TRAN THI LY LY" w:date="2019-06-15T14:17:00Z">
                      <w:tcPr>
                        <w:tcW w:w="252" w:type="pct"/>
                        <w:hideMark/>
                      </w:tcPr>
                    </w:tcPrChange>
                  </w:tcPr>
                  <w:p w14:paraId="453FA072" w14:textId="77777777" w:rsidR="00404505" w:rsidRPr="007B6812" w:rsidRDefault="00404505">
                    <w:pPr>
                      <w:pStyle w:val="DanhmucTailiuThamkhao"/>
                      <w:rPr>
                        <w:rStyle w:val="TiuSach"/>
                        <w:rPrChange w:id="7161" w:author="Ly Tran Thi Ly" w:date="2019-06-14T17:29:00Z">
                          <w:rPr>
                            <w:noProof/>
                            <w:lang w:val="vi-VN"/>
                          </w:rPr>
                        </w:rPrChange>
                      </w:rPr>
                    </w:pPr>
                    <w:r w:rsidRPr="007B6812">
                      <w:rPr>
                        <w:rStyle w:val="TiuSach"/>
                        <w:rPrChange w:id="7162" w:author="Ly Tran Thi Ly" w:date="2019-06-14T17:29:00Z">
                          <w:rPr>
                            <w:noProof/>
                            <w:lang w:val="vi-VN"/>
                          </w:rPr>
                        </w:rPrChange>
                      </w:rPr>
                      <w:t xml:space="preserve">[13] </w:t>
                    </w:r>
                  </w:p>
                </w:tc>
                <w:tc>
                  <w:tcPr>
                    <w:tcW w:w="8541" w:type="dxa"/>
                    <w:hideMark/>
                    <w:tcPrChange w:id="7163" w:author="TRAN THI LY LY" w:date="2019-06-15T14:17:00Z">
                      <w:tcPr>
                        <w:tcW w:w="4709" w:type="pct"/>
                        <w:hideMark/>
                      </w:tcPr>
                    </w:tcPrChange>
                  </w:tcPr>
                  <w:p w14:paraId="34FB01D8" w14:textId="77777777" w:rsidR="00404505" w:rsidRPr="007B6812" w:rsidRDefault="00404505">
                    <w:pPr>
                      <w:pStyle w:val="DanhmucTailiuThamkhao"/>
                      <w:rPr>
                        <w:rStyle w:val="TiuSach"/>
                        <w:rPrChange w:id="7164" w:author="Ly Tran Thi Ly" w:date="2019-06-14T17:29:00Z">
                          <w:rPr>
                            <w:noProof/>
                            <w:lang w:val="vi-VN"/>
                          </w:rPr>
                        </w:rPrChange>
                      </w:rPr>
                    </w:pPr>
                    <w:r w:rsidRPr="007B6812">
                      <w:rPr>
                        <w:rStyle w:val="TiuSach"/>
                        <w:rPrChange w:id="7165" w:author="Ly Tran Thi Ly" w:date="2019-06-14T17:29:00Z">
                          <w:rPr>
                            <w:noProof/>
                            <w:lang w:val="vi-VN"/>
                          </w:rPr>
                        </w:rPrChange>
                      </w:rPr>
                      <w:t>“Mạng ngữ nghĩa,” [Trực tuyến]. Available: https://vi.wikipedia.org/wiki/M%E1%BA%A1ng_ng%E1%BB%AF_ngh%C4%A9a.</w:t>
                    </w:r>
                  </w:p>
                </w:tc>
              </w:tr>
              <w:tr w:rsidR="00404505" w14:paraId="629852B6" w14:textId="77777777" w:rsidTr="00F33E84">
                <w:trPr>
                  <w:divId w:val="1234123130"/>
                  <w:tblCellSpacing w:w="15" w:type="dxa"/>
                  <w:trPrChange w:id="7166" w:author="TRAN THI LY LY" w:date="2019-06-15T14:17:00Z">
                    <w:trPr>
                      <w:divId w:val="1234123130"/>
                      <w:tblCellSpacing w:w="15" w:type="dxa"/>
                    </w:trPr>
                  </w:trPrChange>
                </w:trPr>
                <w:tc>
                  <w:tcPr>
                    <w:tcW w:w="369" w:type="dxa"/>
                    <w:hideMark/>
                    <w:tcPrChange w:id="7167" w:author="TRAN THI LY LY" w:date="2019-06-15T14:17:00Z">
                      <w:tcPr>
                        <w:tcW w:w="252" w:type="pct"/>
                        <w:hideMark/>
                      </w:tcPr>
                    </w:tcPrChange>
                  </w:tcPr>
                  <w:p w14:paraId="5479797B" w14:textId="77777777" w:rsidR="00404505" w:rsidRPr="007B6812" w:rsidRDefault="00404505">
                    <w:pPr>
                      <w:pStyle w:val="DanhmucTailiuThamkhao"/>
                      <w:rPr>
                        <w:rStyle w:val="TiuSach"/>
                        <w:rPrChange w:id="7168" w:author="Ly Tran Thi Ly" w:date="2019-06-14T17:29:00Z">
                          <w:rPr>
                            <w:noProof/>
                            <w:lang w:val="vi-VN"/>
                          </w:rPr>
                        </w:rPrChange>
                      </w:rPr>
                    </w:pPr>
                    <w:r w:rsidRPr="007B6812">
                      <w:rPr>
                        <w:rStyle w:val="TiuSach"/>
                        <w:rPrChange w:id="7169" w:author="Ly Tran Thi Ly" w:date="2019-06-14T17:29:00Z">
                          <w:rPr>
                            <w:noProof/>
                            <w:lang w:val="vi-VN"/>
                          </w:rPr>
                        </w:rPrChange>
                      </w:rPr>
                      <w:t xml:space="preserve">[14] </w:t>
                    </w:r>
                  </w:p>
                </w:tc>
                <w:tc>
                  <w:tcPr>
                    <w:tcW w:w="8541" w:type="dxa"/>
                    <w:hideMark/>
                    <w:tcPrChange w:id="7170" w:author="TRAN THI LY LY" w:date="2019-06-15T14:17:00Z">
                      <w:tcPr>
                        <w:tcW w:w="4709" w:type="pct"/>
                        <w:hideMark/>
                      </w:tcPr>
                    </w:tcPrChange>
                  </w:tcPr>
                  <w:p w14:paraId="53363B93" w14:textId="77777777" w:rsidR="00404505" w:rsidRPr="007B6812" w:rsidRDefault="00404505">
                    <w:pPr>
                      <w:pStyle w:val="DanhmucTailiuThamkhao"/>
                      <w:rPr>
                        <w:rStyle w:val="TiuSach"/>
                        <w:rPrChange w:id="7171" w:author="Ly Tran Thi Ly" w:date="2019-06-14T17:29:00Z">
                          <w:rPr>
                            <w:noProof/>
                            <w:lang w:val="vi-VN"/>
                          </w:rPr>
                        </w:rPrChange>
                      </w:rPr>
                    </w:pPr>
                    <w:r w:rsidRPr="007B6812">
                      <w:rPr>
                        <w:rStyle w:val="TiuSach"/>
                        <w:rPrChange w:id="7172" w:author="Ly Tran Thi Ly" w:date="2019-06-14T17:29:00Z">
                          <w:rPr>
                            <w:noProof/>
                            <w:lang w:val="vi-VN"/>
                          </w:rPr>
                        </w:rPrChange>
                      </w:rPr>
                      <w:t xml:space="preserve">“http://ontology-study.blogspot.com/2011/09/ontology-la-gi.html,” [Trực tuyến]. </w:t>
                    </w:r>
                  </w:p>
                </w:tc>
              </w:tr>
              <w:tr w:rsidR="00404505" w14:paraId="39C79381" w14:textId="77777777" w:rsidTr="00F33E84">
                <w:trPr>
                  <w:divId w:val="1234123130"/>
                  <w:tblCellSpacing w:w="15" w:type="dxa"/>
                  <w:trPrChange w:id="7173" w:author="TRAN THI LY LY" w:date="2019-06-15T14:17:00Z">
                    <w:trPr>
                      <w:divId w:val="1234123130"/>
                      <w:tblCellSpacing w:w="15" w:type="dxa"/>
                    </w:trPr>
                  </w:trPrChange>
                </w:trPr>
                <w:tc>
                  <w:tcPr>
                    <w:tcW w:w="369" w:type="dxa"/>
                    <w:hideMark/>
                    <w:tcPrChange w:id="7174" w:author="TRAN THI LY LY" w:date="2019-06-15T14:17:00Z">
                      <w:tcPr>
                        <w:tcW w:w="252" w:type="pct"/>
                        <w:hideMark/>
                      </w:tcPr>
                    </w:tcPrChange>
                  </w:tcPr>
                  <w:p w14:paraId="08AA07EE" w14:textId="77777777" w:rsidR="00404505" w:rsidRPr="007B6812" w:rsidRDefault="00404505">
                    <w:pPr>
                      <w:pStyle w:val="DanhmucTailiuThamkhao"/>
                      <w:rPr>
                        <w:rStyle w:val="TiuSach"/>
                        <w:rPrChange w:id="7175" w:author="Ly Tran Thi Ly" w:date="2019-06-14T17:29:00Z">
                          <w:rPr>
                            <w:noProof/>
                            <w:lang w:val="vi-VN"/>
                          </w:rPr>
                        </w:rPrChange>
                      </w:rPr>
                    </w:pPr>
                    <w:r w:rsidRPr="007B6812">
                      <w:rPr>
                        <w:rStyle w:val="TiuSach"/>
                        <w:rPrChange w:id="7176" w:author="Ly Tran Thi Ly" w:date="2019-06-14T17:29:00Z">
                          <w:rPr>
                            <w:noProof/>
                            <w:lang w:val="vi-VN"/>
                          </w:rPr>
                        </w:rPrChange>
                      </w:rPr>
                      <w:t xml:space="preserve">[15] </w:t>
                    </w:r>
                  </w:p>
                </w:tc>
                <w:tc>
                  <w:tcPr>
                    <w:tcW w:w="8541" w:type="dxa"/>
                    <w:hideMark/>
                    <w:tcPrChange w:id="7177" w:author="TRAN THI LY LY" w:date="2019-06-15T14:17:00Z">
                      <w:tcPr>
                        <w:tcW w:w="4709" w:type="pct"/>
                        <w:hideMark/>
                      </w:tcPr>
                    </w:tcPrChange>
                  </w:tcPr>
                  <w:p w14:paraId="7DFEF9F1" w14:textId="77777777" w:rsidR="00404505" w:rsidRPr="007B6812" w:rsidRDefault="00404505">
                    <w:pPr>
                      <w:pStyle w:val="DanhmucTailiuThamkhao"/>
                      <w:rPr>
                        <w:rStyle w:val="TiuSach"/>
                        <w:rPrChange w:id="7178" w:author="Ly Tran Thi Ly" w:date="2019-06-14T17:29:00Z">
                          <w:rPr>
                            <w:noProof/>
                            <w:lang w:val="vi-VN"/>
                          </w:rPr>
                        </w:rPrChange>
                      </w:rPr>
                    </w:pPr>
                    <w:r w:rsidRPr="007B6812">
                      <w:rPr>
                        <w:rStyle w:val="TiuSach"/>
                        <w:rPrChange w:id="7179" w:author="Ly Tran Thi Ly" w:date="2019-06-14T17:29:00Z">
                          <w:rPr>
                            <w:noProof/>
                            <w:lang w:val="vi-VN"/>
                          </w:rPr>
                        </w:rPrChange>
                      </w:rPr>
                      <w:t>“github</w:t>
                    </w:r>
                    <w:del w:id="7180" w:author="Ly Tran Thi Ly" w:date="2019-06-14T17:31:00Z">
                      <w:r w:rsidRPr="007B6812" w:rsidDel="007B6812">
                        <w:rPr>
                          <w:rStyle w:val="TiuSach"/>
                          <w:rPrChange w:id="7181" w:author="Ly Tran Thi Ly" w:date="2019-06-14T17:29:00Z">
                            <w:rPr>
                              <w:noProof/>
                              <w:lang w:val="vi-VN"/>
                            </w:rPr>
                          </w:rPrChange>
                        </w:rPr>
                        <w:delText>,</w:delText>
                      </w:r>
                    </w:del>
                    <w:r w:rsidRPr="007B6812">
                      <w:rPr>
                        <w:rStyle w:val="TiuSach"/>
                        <w:rPrChange w:id="7182" w:author="Ly Tran Thi Ly" w:date="2019-06-14T17:29:00Z">
                          <w:rPr>
                            <w:noProof/>
                            <w:lang w:val="vi-VN"/>
                          </w:rPr>
                        </w:rPrChange>
                      </w:rPr>
                      <w:t>” [Trực tuyến]. Available: https://github.com/hyperopt/hyperopt/wiki/FMin#21-parameter-expressions.</w:t>
                    </w:r>
                  </w:p>
                </w:tc>
              </w:tr>
              <w:tr w:rsidR="00404505" w14:paraId="720E6D49" w14:textId="77777777" w:rsidTr="00F33E84">
                <w:trPr>
                  <w:divId w:val="1234123130"/>
                  <w:tblCellSpacing w:w="15" w:type="dxa"/>
                  <w:trPrChange w:id="7183" w:author="TRAN THI LY LY" w:date="2019-06-15T14:17:00Z">
                    <w:trPr>
                      <w:divId w:val="1234123130"/>
                      <w:tblCellSpacing w:w="15" w:type="dxa"/>
                    </w:trPr>
                  </w:trPrChange>
                </w:trPr>
                <w:tc>
                  <w:tcPr>
                    <w:tcW w:w="369" w:type="dxa"/>
                    <w:hideMark/>
                    <w:tcPrChange w:id="7184" w:author="TRAN THI LY LY" w:date="2019-06-15T14:17:00Z">
                      <w:tcPr>
                        <w:tcW w:w="252" w:type="pct"/>
                        <w:hideMark/>
                      </w:tcPr>
                    </w:tcPrChange>
                  </w:tcPr>
                  <w:p w14:paraId="38728691" w14:textId="77777777" w:rsidR="00404505" w:rsidRPr="007B6812" w:rsidRDefault="00404505">
                    <w:pPr>
                      <w:pStyle w:val="DanhmucTailiuThamkhao"/>
                      <w:rPr>
                        <w:rStyle w:val="TiuSach"/>
                        <w:rPrChange w:id="7185" w:author="Ly Tran Thi Ly" w:date="2019-06-14T17:29:00Z">
                          <w:rPr>
                            <w:noProof/>
                            <w:lang w:val="vi-VN"/>
                          </w:rPr>
                        </w:rPrChange>
                      </w:rPr>
                    </w:pPr>
                    <w:r w:rsidRPr="007B6812">
                      <w:rPr>
                        <w:rStyle w:val="TiuSach"/>
                        <w:rPrChange w:id="7186" w:author="Ly Tran Thi Ly" w:date="2019-06-14T17:29:00Z">
                          <w:rPr>
                            <w:noProof/>
                            <w:lang w:val="vi-VN"/>
                          </w:rPr>
                        </w:rPrChange>
                      </w:rPr>
                      <w:t xml:space="preserve">[16] </w:t>
                    </w:r>
                  </w:p>
                </w:tc>
                <w:tc>
                  <w:tcPr>
                    <w:tcW w:w="8541" w:type="dxa"/>
                    <w:hideMark/>
                    <w:tcPrChange w:id="7187" w:author="TRAN THI LY LY" w:date="2019-06-15T14:17:00Z">
                      <w:tcPr>
                        <w:tcW w:w="4709" w:type="pct"/>
                        <w:hideMark/>
                      </w:tcPr>
                    </w:tcPrChange>
                  </w:tcPr>
                  <w:p w14:paraId="1CA14630" w14:textId="77777777" w:rsidR="00404505" w:rsidRPr="007B6812" w:rsidRDefault="00404505">
                    <w:pPr>
                      <w:pStyle w:val="DanhmucTailiuThamkhao"/>
                      <w:rPr>
                        <w:rStyle w:val="TiuSach"/>
                        <w:rPrChange w:id="7188" w:author="Ly Tran Thi Ly" w:date="2019-06-14T17:29:00Z">
                          <w:rPr>
                            <w:noProof/>
                            <w:lang w:val="vi-VN"/>
                          </w:rPr>
                        </w:rPrChange>
                      </w:rPr>
                    </w:pPr>
                    <w:r w:rsidRPr="007B6812">
                      <w:rPr>
                        <w:rStyle w:val="TiuSach"/>
                        <w:rPrChange w:id="7189" w:author="Ly Tran Thi Ly" w:date="2019-06-14T17:29:00Z">
                          <w:rPr>
                            <w:noProof/>
                            <w:lang w:val="vi-VN"/>
                          </w:rPr>
                        </w:rPrChange>
                      </w:rPr>
                      <w:t>PaulBrown, “blog,” [Trực tuyến]. Available: http://www.paulbrownmagic.com/blog/flask_foaf.html.</w:t>
                    </w:r>
                  </w:p>
                </w:tc>
              </w:tr>
              <w:tr w:rsidR="00404505" w14:paraId="190DB14A" w14:textId="77777777" w:rsidTr="00F33E84">
                <w:trPr>
                  <w:divId w:val="1234123130"/>
                  <w:tblCellSpacing w:w="15" w:type="dxa"/>
                  <w:trPrChange w:id="7190" w:author="TRAN THI LY LY" w:date="2019-06-15T14:17:00Z">
                    <w:trPr>
                      <w:divId w:val="1234123130"/>
                      <w:tblCellSpacing w:w="15" w:type="dxa"/>
                    </w:trPr>
                  </w:trPrChange>
                </w:trPr>
                <w:tc>
                  <w:tcPr>
                    <w:tcW w:w="369" w:type="dxa"/>
                    <w:hideMark/>
                    <w:tcPrChange w:id="7191" w:author="TRAN THI LY LY" w:date="2019-06-15T14:17:00Z">
                      <w:tcPr>
                        <w:tcW w:w="252" w:type="pct"/>
                        <w:hideMark/>
                      </w:tcPr>
                    </w:tcPrChange>
                  </w:tcPr>
                  <w:p w14:paraId="2E837F29" w14:textId="77777777" w:rsidR="00404505" w:rsidRPr="007B6812" w:rsidRDefault="00404505">
                    <w:pPr>
                      <w:pStyle w:val="DanhmucTailiuThamkhao"/>
                      <w:rPr>
                        <w:rStyle w:val="TiuSach"/>
                        <w:rPrChange w:id="7192" w:author="Ly Tran Thi Ly" w:date="2019-06-14T17:29:00Z">
                          <w:rPr>
                            <w:noProof/>
                            <w:lang w:val="vi-VN"/>
                          </w:rPr>
                        </w:rPrChange>
                      </w:rPr>
                    </w:pPr>
                    <w:r w:rsidRPr="007B6812">
                      <w:rPr>
                        <w:rStyle w:val="TiuSach"/>
                        <w:rPrChange w:id="7193" w:author="Ly Tran Thi Ly" w:date="2019-06-14T17:29:00Z">
                          <w:rPr>
                            <w:noProof/>
                            <w:lang w:val="vi-VN"/>
                          </w:rPr>
                        </w:rPrChange>
                      </w:rPr>
                      <w:t xml:space="preserve">[17] </w:t>
                    </w:r>
                  </w:p>
                </w:tc>
                <w:tc>
                  <w:tcPr>
                    <w:tcW w:w="8541" w:type="dxa"/>
                    <w:hideMark/>
                    <w:tcPrChange w:id="7194" w:author="TRAN THI LY LY" w:date="2019-06-15T14:17:00Z">
                      <w:tcPr>
                        <w:tcW w:w="4709" w:type="pct"/>
                        <w:hideMark/>
                      </w:tcPr>
                    </w:tcPrChange>
                  </w:tcPr>
                  <w:p w14:paraId="05B20244" w14:textId="77777777" w:rsidR="00404505" w:rsidRPr="007B6812" w:rsidRDefault="00404505">
                    <w:pPr>
                      <w:pStyle w:val="DanhmucTailiuThamkhao"/>
                      <w:rPr>
                        <w:rStyle w:val="TiuSach"/>
                        <w:rPrChange w:id="7195" w:author="Ly Tran Thi Ly" w:date="2019-06-14T17:29:00Z">
                          <w:rPr>
                            <w:noProof/>
                            <w:lang w:val="vi-VN"/>
                          </w:rPr>
                        </w:rPrChange>
                      </w:rPr>
                    </w:pPr>
                    <w:r w:rsidRPr="007B6812">
                      <w:rPr>
                        <w:rStyle w:val="TiuSach"/>
                        <w:rPrChange w:id="7196" w:author="Ly Tran Thi Ly" w:date="2019-06-14T17:29:00Z">
                          <w:rPr>
                            <w:noProof/>
                            <w:lang w:val="vi-VN"/>
                          </w:rPr>
                        </w:rPrChange>
                      </w:rPr>
                      <w:t>“VueJS,” [Trực tuyến]. Available: https://vi.wikipedia.org/wiki/Vue.js.</w:t>
                    </w:r>
                  </w:p>
                </w:tc>
              </w:tr>
              <w:tr w:rsidR="00404505" w14:paraId="47F32634" w14:textId="77777777" w:rsidTr="00F33E84">
                <w:trPr>
                  <w:divId w:val="1234123130"/>
                  <w:tblCellSpacing w:w="15" w:type="dxa"/>
                  <w:trPrChange w:id="7197" w:author="TRAN THI LY LY" w:date="2019-06-15T14:17:00Z">
                    <w:trPr>
                      <w:divId w:val="1234123130"/>
                      <w:tblCellSpacing w:w="15" w:type="dxa"/>
                    </w:trPr>
                  </w:trPrChange>
                </w:trPr>
                <w:tc>
                  <w:tcPr>
                    <w:tcW w:w="369" w:type="dxa"/>
                    <w:hideMark/>
                    <w:tcPrChange w:id="7198" w:author="TRAN THI LY LY" w:date="2019-06-15T14:17:00Z">
                      <w:tcPr>
                        <w:tcW w:w="252" w:type="pct"/>
                        <w:hideMark/>
                      </w:tcPr>
                    </w:tcPrChange>
                  </w:tcPr>
                  <w:p w14:paraId="3D571B68" w14:textId="77777777" w:rsidR="00404505" w:rsidRPr="007B6812" w:rsidRDefault="00404505">
                    <w:pPr>
                      <w:pStyle w:val="DanhmucTailiuThamkhao"/>
                      <w:rPr>
                        <w:rStyle w:val="TiuSach"/>
                        <w:rPrChange w:id="7199" w:author="Ly Tran Thi Ly" w:date="2019-06-14T17:29:00Z">
                          <w:rPr>
                            <w:noProof/>
                            <w:lang w:val="vi-VN"/>
                          </w:rPr>
                        </w:rPrChange>
                      </w:rPr>
                    </w:pPr>
                    <w:r w:rsidRPr="007B6812">
                      <w:rPr>
                        <w:rStyle w:val="TiuSach"/>
                        <w:rPrChange w:id="7200" w:author="Ly Tran Thi Ly" w:date="2019-06-14T17:29:00Z">
                          <w:rPr>
                            <w:noProof/>
                            <w:lang w:val="vi-VN"/>
                          </w:rPr>
                        </w:rPrChange>
                      </w:rPr>
                      <w:t xml:space="preserve">[18] </w:t>
                    </w:r>
                  </w:p>
                </w:tc>
                <w:tc>
                  <w:tcPr>
                    <w:tcW w:w="8541" w:type="dxa"/>
                    <w:hideMark/>
                    <w:tcPrChange w:id="7201" w:author="TRAN THI LY LY" w:date="2019-06-15T14:17:00Z">
                      <w:tcPr>
                        <w:tcW w:w="4709" w:type="pct"/>
                        <w:hideMark/>
                      </w:tcPr>
                    </w:tcPrChange>
                  </w:tcPr>
                  <w:p w14:paraId="51C32F1C" w14:textId="77777777" w:rsidR="00404505" w:rsidRPr="007B6812" w:rsidRDefault="00404505">
                    <w:pPr>
                      <w:pStyle w:val="DanhmucTailiuThamkhao"/>
                      <w:rPr>
                        <w:rStyle w:val="TiuSach"/>
                        <w:rPrChange w:id="7202" w:author="Ly Tran Thi Ly" w:date="2019-06-14T17:29:00Z">
                          <w:rPr>
                            <w:noProof/>
                            <w:lang w:val="vi-VN"/>
                          </w:rPr>
                        </w:rPrChange>
                      </w:rPr>
                    </w:pPr>
                    <w:r w:rsidRPr="007B6812">
                      <w:rPr>
                        <w:rStyle w:val="TiuSach"/>
                        <w:rPrChange w:id="7203" w:author="Ly Tran Thi Ly" w:date="2019-06-14T17:29:00Z">
                          <w:rPr>
                            <w:noProof/>
                            <w:lang w:val="vi-VN"/>
                          </w:rPr>
                        </w:rPrChange>
                      </w:rPr>
                      <w:t>Guide. [Trực tuyến]. Available: https://vi.vuejs.org/v2/guide/.</w:t>
                    </w:r>
                  </w:p>
                </w:tc>
              </w:tr>
              <w:tr w:rsidR="00404505" w14:paraId="1E3E4220" w14:textId="77777777" w:rsidTr="00F33E84">
                <w:trPr>
                  <w:divId w:val="1234123130"/>
                  <w:tblCellSpacing w:w="15" w:type="dxa"/>
                  <w:trPrChange w:id="7204" w:author="TRAN THI LY LY" w:date="2019-06-15T14:17:00Z">
                    <w:trPr>
                      <w:divId w:val="1234123130"/>
                      <w:tblCellSpacing w:w="15" w:type="dxa"/>
                    </w:trPr>
                  </w:trPrChange>
                </w:trPr>
                <w:tc>
                  <w:tcPr>
                    <w:tcW w:w="369" w:type="dxa"/>
                    <w:hideMark/>
                    <w:tcPrChange w:id="7205" w:author="TRAN THI LY LY" w:date="2019-06-15T14:17:00Z">
                      <w:tcPr>
                        <w:tcW w:w="252" w:type="pct"/>
                        <w:hideMark/>
                      </w:tcPr>
                    </w:tcPrChange>
                  </w:tcPr>
                  <w:p w14:paraId="560D7B58" w14:textId="77777777" w:rsidR="00404505" w:rsidRPr="007B6812" w:rsidRDefault="00404505">
                    <w:pPr>
                      <w:pStyle w:val="DanhmucTailiuThamkhao"/>
                      <w:rPr>
                        <w:rStyle w:val="TiuSach"/>
                        <w:rPrChange w:id="7206" w:author="Ly Tran Thi Ly" w:date="2019-06-14T17:29:00Z">
                          <w:rPr>
                            <w:noProof/>
                            <w:lang w:val="vi-VN"/>
                          </w:rPr>
                        </w:rPrChange>
                      </w:rPr>
                    </w:pPr>
                    <w:r w:rsidRPr="007B6812">
                      <w:rPr>
                        <w:rStyle w:val="TiuSach"/>
                        <w:rPrChange w:id="7207" w:author="Ly Tran Thi Ly" w:date="2019-06-14T17:29:00Z">
                          <w:rPr>
                            <w:noProof/>
                            <w:lang w:val="vi-VN"/>
                          </w:rPr>
                        </w:rPrChange>
                      </w:rPr>
                      <w:t xml:space="preserve">[19] </w:t>
                    </w:r>
                  </w:p>
                </w:tc>
                <w:tc>
                  <w:tcPr>
                    <w:tcW w:w="8541" w:type="dxa"/>
                    <w:hideMark/>
                    <w:tcPrChange w:id="7208" w:author="TRAN THI LY LY" w:date="2019-06-15T14:17:00Z">
                      <w:tcPr>
                        <w:tcW w:w="4709" w:type="pct"/>
                        <w:hideMark/>
                      </w:tcPr>
                    </w:tcPrChange>
                  </w:tcPr>
                  <w:p w14:paraId="5E41D2BB" w14:textId="77777777" w:rsidR="00404505" w:rsidRPr="007B6812" w:rsidRDefault="00404505">
                    <w:pPr>
                      <w:pStyle w:val="DanhmucTailiuThamkhao"/>
                      <w:rPr>
                        <w:rStyle w:val="TiuSach"/>
                        <w:rPrChange w:id="7209" w:author="Ly Tran Thi Ly" w:date="2019-06-14T17:29:00Z">
                          <w:rPr>
                            <w:noProof/>
                            <w:lang w:val="vi-VN"/>
                          </w:rPr>
                        </w:rPrChange>
                      </w:rPr>
                    </w:pPr>
                    <w:r w:rsidRPr="007B6812">
                      <w:rPr>
                        <w:rStyle w:val="TiuSach"/>
                        <w:rPrChange w:id="7210" w:author="Ly Tran Thi Ly" w:date="2019-06-14T17:29:00Z">
                          <w:rPr>
                            <w:noProof/>
                            <w:lang w:val="vi-VN"/>
                          </w:rPr>
                        </w:rPrChange>
                      </w:rPr>
                      <w:t>D. Garijo, “How to (properly) publish a vocabulary or ontology in the web,” [Trực tuyến]. Available: https://figshare.com/articles/How_to_properly_publish_a_vocabulary_or_ontology_in_the_web/881824.</w:t>
                    </w:r>
                  </w:p>
                </w:tc>
              </w:tr>
              <w:tr w:rsidR="00404505" w14:paraId="641A8E5D" w14:textId="77777777" w:rsidTr="00F33E84">
                <w:trPr>
                  <w:divId w:val="1234123130"/>
                  <w:tblCellSpacing w:w="15" w:type="dxa"/>
                  <w:trPrChange w:id="7211" w:author="TRAN THI LY LY" w:date="2019-06-15T14:17:00Z">
                    <w:trPr>
                      <w:divId w:val="1234123130"/>
                      <w:tblCellSpacing w:w="15" w:type="dxa"/>
                    </w:trPr>
                  </w:trPrChange>
                </w:trPr>
                <w:tc>
                  <w:tcPr>
                    <w:tcW w:w="369" w:type="dxa"/>
                    <w:hideMark/>
                    <w:tcPrChange w:id="7212" w:author="TRAN THI LY LY" w:date="2019-06-15T14:17:00Z">
                      <w:tcPr>
                        <w:tcW w:w="252" w:type="pct"/>
                        <w:hideMark/>
                      </w:tcPr>
                    </w:tcPrChange>
                  </w:tcPr>
                  <w:p w14:paraId="557B9892" w14:textId="77777777" w:rsidR="00404505" w:rsidRPr="007B6812" w:rsidRDefault="00404505">
                    <w:pPr>
                      <w:pStyle w:val="DanhmucTailiuThamkhao"/>
                      <w:rPr>
                        <w:rStyle w:val="TiuSach"/>
                        <w:rPrChange w:id="7213" w:author="Ly Tran Thi Ly" w:date="2019-06-14T17:29:00Z">
                          <w:rPr>
                            <w:noProof/>
                            <w:lang w:val="vi-VN"/>
                          </w:rPr>
                        </w:rPrChange>
                      </w:rPr>
                    </w:pPr>
                    <w:r w:rsidRPr="007B6812">
                      <w:rPr>
                        <w:rStyle w:val="TiuSach"/>
                        <w:rPrChange w:id="7214" w:author="Ly Tran Thi Ly" w:date="2019-06-14T17:29:00Z">
                          <w:rPr>
                            <w:noProof/>
                            <w:lang w:val="vi-VN"/>
                          </w:rPr>
                        </w:rPrChange>
                      </w:rPr>
                      <w:t xml:space="preserve">[20] </w:t>
                    </w:r>
                  </w:p>
                </w:tc>
                <w:tc>
                  <w:tcPr>
                    <w:tcW w:w="8541" w:type="dxa"/>
                    <w:hideMark/>
                    <w:tcPrChange w:id="7215" w:author="TRAN THI LY LY" w:date="2019-06-15T14:17:00Z">
                      <w:tcPr>
                        <w:tcW w:w="4709" w:type="pct"/>
                        <w:hideMark/>
                      </w:tcPr>
                    </w:tcPrChange>
                  </w:tcPr>
                  <w:p w14:paraId="0198F5CE" w14:textId="77777777" w:rsidR="00404505" w:rsidRPr="007B6812" w:rsidRDefault="00404505">
                    <w:pPr>
                      <w:pStyle w:val="DanhmucTailiuThamkhao"/>
                      <w:rPr>
                        <w:rStyle w:val="TiuSach"/>
                        <w:rPrChange w:id="7216" w:author="Ly Tran Thi Ly" w:date="2019-06-14T17:29:00Z">
                          <w:rPr>
                            <w:noProof/>
                            <w:lang w:val="vi-VN"/>
                          </w:rPr>
                        </w:rPrChange>
                      </w:rPr>
                    </w:pPr>
                    <w:r w:rsidRPr="007B6812">
                      <w:rPr>
                        <w:rStyle w:val="TiuSach"/>
                        <w:rPrChange w:id="7217" w:author="Ly Tran Thi Ly" w:date="2019-06-14T17:29:00Z">
                          <w:rPr>
                            <w:noProof/>
                            <w:lang w:val="vi-VN"/>
                          </w:rPr>
                        </w:rPrChange>
                      </w:rPr>
                      <w:t>“Best Practice Recipes for Publishing RDF Vocabularies,” [Trực tuyến]. Available: https://www.w3.org/TR/swbp-vocab-pub</w:t>
                    </w:r>
                    <w:del w:id="7218" w:author="Ly Tran Thi Ly" w:date="2019-06-14T17:31:00Z">
                      <w:r w:rsidRPr="007B6812" w:rsidDel="007B6812">
                        <w:rPr>
                          <w:rStyle w:val="TiuSach"/>
                          <w:rPrChange w:id="7219" w:author="Ly Tran Thi Ly" w:date="2019-06-14T17:29:00Z">
                            <w:rPr>
                              <w:noProof/>
                              <w:lang w:val="vi-VN"/>
                            </w:rPr>
                          </w:rPrChange>
                        </w:rPr>
                        <w:delText>/ .</w:delText>
                      </w:r>
                    </w:del>
                  </w:p>
                </w:tc>
              </w:tr>
              <w:tr w:rsidR="00404505" w14:paraId="60C3BAFE" w14:textId="77777777" w:rsidTr="00F33E84">
                <w:trPr>
                  <w:divId w:val="1234123130"/>
                  <w:tblCellSpacing w:w="15" w:type="dxa"/>
                  <w:trPrChange w:id="7220" w:author="TRAN THI LY LY" w:date="2019-06-15T14:17:00Z">
                    <w:trPr>
                      <w:divId w:val="1234123130"/>
                      <w:tblCellSpacing w:w="15" w:type="dxa"/>
                    </w:trPr>
                  </w:trPrChange>
                </w:trPr>
                <w:tc>
                  <w:tcPr>
                    <w:tcW w:w="369" w:type="dxa"/>
                    <w:hideMark/>
                    <w:tcPrChange w:id="7221" w:author="TRAN THI LY LY" w:date="2019-06-15T14:17:00Z">
                      <w:tcPr>
                        <w:tcW w:w="252" w:type="pct"/>
                        <w:hideMark/>
                      </w:tcPr>
                    </w:tcPrChange>
                  </w:tcPr>
                  <w:p w14:paraId="69D47E45" w14:textId="77777777" w:rsidR="00404505" w:rsidRPr="007B6812" w:rsidRDefault="00404505">
                    <w:pPr>
                      <w:pStyle w:val="DanhmucTailiuThamkhao"/>
                      <w:rPr>
                        <w:rStyle w:val="TiuSach"/>
                        <w:rPrChange w:id="7222" w:author="Ly Tran Thi Ly" w:date="2019-06-14T17:29:00Z">
                          <w:rPr>
                            <w:noProof/>
                            <w:lang w:val="vi-VN"/>
                          </w:rPr>
                        </w:rPrChange>
                      </w:rPr>
                    </w:pPr>
                    <w:r w:rsidRPr="007B6812">
                      <w:rPr>
                        <w:rStyle w:val="TiuSach"/>
                        <w:rPrChange w:id="7223" w:author="Ly Tran Thi Ly" w:date="2019-06-14T17:29:00Z">
                          <w:rPr>
                            <w:noProof/>
                            <w:lang w:val="vi-VN"/>
                          </w:rPr>
                        </w:rPrChange>
                      </w:rPr>
                      <w:t xml:space="preserve">[21] </w:t>
                    </w:r>
                  </w:p>
                </w:tc>
                <w:tc>
                  <w:tcPr>
                    <w:tcW w:w="8541" w:type="dxa"/>
                    <w:hideMark/>
                    <w:tcPrChange w:id="7224" w:author="TRAN THI LY LY" w:date="2019-06-15T14:17:00Z">
                      <w:tcPr>
                        <w:tcW w:w="4709" w:type="pct"/>
                        <w:hideMark/>
                      </w:tcPr>
                    </w:tcPrChange>
                  </w:tcPr>
                  <w:p w14:paraId="17FD055F" w14:textId="77777777" w:rsidR="00404505" w:rsidRPr="007B6812" w:rsidRDefault="00404505">
                    <w:pPr>
                      <w:pStyle w:val="DanhmucTailiuThamkhao"/>
                      <w:rPr>
                        <w:rStyle w:val="TiuSach"/>
                        <w:rPrChange w:id="7225" w:author="Ly Tran Thi Ly" w:date="2019-06-14T17:29:00Z">
                          <w:rPr>
                            <w:noProof/>
                            <w:lang w:val="vi-VN"/>
                          </w:rPr>
                        </w:rPrChange>
                      </w:rPr>
                    </w:pPr>
                    <w:r w:rsidRPr="007B6812">
                      <w:rPr>
                        <w:rStyle w:val="TiuSach"/>
                        <w:rPrChange w:id="7226" w:author="Ly Tran Thi Ly" w:date="2019-06-14T17:29:00Z">
                          <w:rPr>
                            <w:noProof/>
                            <w:lang w:val="vi-VN"/>
                          </w:rPr>
                        </w:rPrChange>
                      </w:rPr>
                      <w:t>“Top 14 Web Hosting miễn phí tốt nhất, không chứa quảng cáo 2018,” [Trực tuyến]. Available: http://thuthuat.taimienphi.vn/top-14-web-hosting-mien-phi-tot-nhat-2018-33470n.aspx.</w:t>
                    </w:r>
                  </w:p>
                </w:tc>
              </w:tr>
              <w:tr w:rsidR="00404505" w14:paraId="0D739853" w14:textId="77777777" w:rsidTr="00F33E84">
                <w:trPr>
                  <w:divId w:val="1234123130"/>
                  <w:tblCellSpacing w:w="15" w:type="dxa"/>
                  <w:trPrChange w:id="7227" w:author="TRAN THI LY LY" w:date="2019-06-15T14:17:00Z">
                    <w:trPr>
                      <w:divId w:val="1234123130"/>
                      <w:tblCellSpacing w:w="15" w:type="dxa"/>
                    </w:trPr>
                  </w:trPrChange>
                </w:trPr>
                <w:tc>
                  <w:tcPr>
                    <w:tcW w:w="369" w:type="dxa"/>
                    <w:hideMark/>
                    <w:tcPrChange w:id="7228" w:author="TRAN THI LY LY" w:date="2019-06-15T14:17:00Z">
                      <w:tcPr>
                        <w:tcW w:w="252" w:type="pct"/>
                        <w:hideMark/>
                      </w:tcPr>
                    </w:tcPrChange>
                  </w:tcPr>
                  <w:p w14:paraId="4FE985ED" w14:textId="77777777" w:rsidR="00404505" w:rsidRPr="007B6812" w:rsidRDefault="00404505">
                    <w:pPr>
                      <w:pStyle w:val="DanhmucTailiuThamkhao"/>
                      <w:rPr>
                        <w:rStyle w:val="TiuSach"/>
                        <w:rPrChange w:id="7229" w:author="Ly Tran Thi Ly" w:date="2019-06-14T17:29:00Z">
                          <w:rPr>
                            <w:noProof/>
                            <w:lang w:val="vi-VN"/>
                          </w:rPr>
                        </w:rPrChange>
                      </w:rPr>
                    </w:pPr>
                    <w:r w:rsidRPr="007B6812">
                      <w:rPr>
                        <w:rStyle w:val="TiuSach"/>
                        <w:rPrChange w:id="7230" w:author="Ly Tran Thi Ly" w:date="2019-06-14T17:29:00Z">
                          <w:rPr>
                            <w:noProof/>
                            <w:lang w:val="vi-VN"/>
                          </w:rPr>
                        </w:rPrChange>
                      </w:rPr>
                      <w:t xml:space="preserve">[22] </w:t>
                    </w:r>
                  </w:p>
                </w:tc>
                <w:tc>
                  <w:tcPr>
                    <w:tcW w:w="8541" w:type="dxa"/>
                    <w:hideMark/>
                    <w:tcPrChange w:id="7231" w:author="TRAN THI LY LY" w:date="2019-06-15T14:17:00Z">
                      <w:tcPr>
                        <w:tcW w:w="4709" w:type="pct"/>
                        <w:hideMark/>
                      </w:tcPr>
                    </w:tcPrChange>
                  </w:tcPr>
                  <w:p w14:paraId="4CC3C544" w14:textId="77777777" w:rsidR="00404505" w:rsidRPr="007B6812" w:rsidRDefault="00404505">
                    <w:pPr>
                      <w:pStyle w:val="DanhmucTailiuThamkhao"/>
                      <w:rPr>
                        <w:rStyle w:val="TiuSach"/>
                        <w:rPrChange w:id="7232" w:author="Ly Tran Thi Ly" w:date="2019-06-14T17:29:00Z">
                          <w:rPr>
                            <w:noProof/>
                            <w:lang w:val="vi-VN"/>
                          </w:rPr>
                        </w:rPrChange>
                      </w:rPr>
                    </w:pPr>
                    <w:r w:rsidRPr="007B6812">
                      <w:rPr>
                        <w:rStyle w:val="TiuSach"/>
                        <w:rPrChange w:id="7233" w:author="Ly Tran Thi Ly" w:date="2019-06-14T17:29:00Z">
                          <w:rPr>
                            <w:noProof/>
                            <w:lang w:val="vi-VN"/>
                          </w:rPr>
                        </w:rPrChange>
                      </w:rPr>
                      <w:t>[Trực tuyến]. Available: https://archive.org/services/purl/.</w:t>
                    </w:r>
                  </w:p>
                </w:tc>
              </w:tr>
              <w:tr w:rsidR="00404505" w14:paraId="14B36499" w14:textId="77777777" w:rsidTr="00F33E84">
                <w:trPr>
                  <w:divId w:val="1234123130"/>
                  <w:tblCellSpacing w:w="15" w:type="dxa"/>
                  <w:trPrChange w:id="7234" w:author="TRAN THI LY LY" w:date="2019-06-15T14:17:00Z">
                    <w:trPr>
                      <w:divId w:val="1234123130"/>
                      <w:tblCellSpacing w:w="15" w:type="dxa"/>
                    </w:trPr>
                  </w:trPrChange>
                </w:trPr>
                <w:tc>
                  <w:tcPr>
                    <w:tcW w:w="369" w:type="dxa"/>
                    <w:hideMark/>
                    <w:tcPrChange w:id="7235" w:author="TRAN THI LY LY" w:date="2019-06-15T14:17:00Z">
                      <w:tcPr>
                        <w:tcW w:w="252" w:type="pct"/>
                        <w:hideMark/>
                      </w:tcPr>
                    </w:tcPrChange>
                  </w:tcPr>
                  <w:p w14:paraId="26A75ABB" w14:textId="77777777" w:rsidR="00404505" w:rsidRPr="007B6812" w:rsidRDefault="00404505">
                    <w:pPr>
                      <w:pStyle w:val="DanhmucTailiuThamkhao"/>
                      <w:rPr>
                        <w:rStyle w:val="TiuSach"/>
                        <w:rPrChange w:id="7236" w:author="Ly Tran Thi Ly" w:date="2019-06-14T17:29:00Z">
                          <w:rPr>
                            <w:noProof/>
                            <w:lang w:val="vi-VN"/>
                          </w:rPr>
                        </w:rPrChange>
                      </w:rPr>
                    </w:pPr>
                    <w:r w:rsidRPr="007B6812">
                      <w:rPr>
                        <w:rStyle w:val="TiuSach"/>
                        <w:rPrChange w:id="7237" w:author="Ly Tran Thi Ly" w:date="2019-06-14T17:29:00Z">
                          <w:rPr>
                            <w:noProof/>
                            <w:lang w:val="vi-VN"/>
                          </w:rPr>
                        </w:rPrChange>
                      </w:rPr>
                      <w:lastRenderedPageBreak/>
                      <w:t xml:space="preserve">[23] </w:t>
                    </w:r>
                  </w:p>
                </w:tc>
                <w:tc>
                  <w:tcPr>
                    <w:tcW w:w="8541" w:type="dxa"/>
                    <w:hideMark/>
                    <w:tcPrChange w:id="7238" w:author="TRAN THI LY LY" w:date="2019-06-15T14:17:00Z">
                      <w:tcPr>
                        <w:tcW w:w="4709" w:type="pct"/>
                        <w:hideMark/>
                      </w:tcPr>
                    </w:tcPrChange>
                  </w:tcPr>
                  <w:p w14:paraId="7D5082B5" w14:textId="77777777" w:rsidR="00404505" w:rsidRPr="007B6812" w:rsidRDefault="00404505">
                    <w:pPr>
                      <w:pStyle w:val="DanhmucTailiuThamkhao"/>
                      <w:rPr>
                        <w:rStyle w:val="TiuSach"/>
                        <w:rPrChange w:id="7239" w:author="Ly Tran Thi Ly" w:date="2019-06-14T17:29:00Z">
                          <w:rPr>
                            <w:noProof/>
                            <w:lang w:val="vi-VN"/>
                          </w:rPr>
                        </w:rPrChange>
                      </w:rPr>
                    </w:pPr>
                    <w:r w:rsidRPr="007B6812">
                      <w:rPr>
                        <w:rStyle w:val="TiuSach"/>
                        <w:rPrChange w:id="7240" w:author="Ly Tran Thi Ly" w:date="2019-06-14T17:29:00Z">
                          <w:rPr>
                            <w:noProof/>
                            <w:lang w:val="vi-VN"/>
                          </w:rPr>
                        </w:rPrChange>
                      </w:rPr>
                      <w:t>“5 ví dụ về Rewrite URL dùng htaccess thông dụng,” [Trực tuyến]. Available: https://vietcoding.com/5-vi-du-ve-rewrite-url-dung-htaccess-thong-dung/.</w:t>
                    </w:r>
                  </w:p>
                </w:tc>
              </w:tr>
              <w:tr w:rsidR="00404505" w14:paraId="3F7F4C12" w14:textId="77777777" w:rsidTr="00F33E84">
                <w:trPr>
                  <w:divId w:val="1234123130"/>
                  <w:tblCellSpacing w:w="15" w:type="dxa"/>
                  <w:trPrChange w:id="7241" w:author="TRAN THI LY LY" w:date="2019-06-15T14:17:00Z">
                    <w:trPr>
                      <w:divId w:val="1234123130"/>
                      <w:tblCellSpacing w:w="15" w:type="dxa"/>
                    </w:trPr>
                  </w:trPrChange>
                </w:trPr>
                <w:tc>
                  <w:tcPr>
                    <w:tcW w:w="369" w:type="dxa"/>
                    <w:hideMark/>
                    <w:tcPrChange w:id="7242" w:author="TRAN THI LY LY" w:date="2019-06-15T14:17:00Z">
                      <w:tcPr>
                        <w:tcW w:w="252" w:type="pct"/>
                        <w:hideMark/>
                      </w:tcPr>
                    </w:tcPrChange>
                  </w:tcPr>
                  <w:p w14:paraId="41270B63" w14:textId="77777777" w:rsidR="00404505" w:rsidRPr="007B6812" w:rsidRDefault="00404505">
                    <w:pPr>
                      <w:pStyle w:val="DanhmucTailiuThamkhao"/>
                      <w:rPr>
                        <w:rStyle w:val="TiuSach"/>
                        <w:rPrChange w:id="7243" w:author="Ly Tran Thi Ly" w:date="2019-06-14T17:29:00Z">
                          <w:rPr>
                            <w:noProof/>
                            <w:lang w:val="vi-VN"/>
                          </w:rPr>
                        </w:rPrChange>
                      </w:rPr>
                    </w:pPr>
                    <w:r w:rsidRPr="007B6812">
                      <w:rPr>
                        <w:rStyle w:val="TiuSach"/>
                        <w:rPrChange w:id="7244" w:author="Ly Tran Thi Ly" w:date="2019-06-14T17:29:00Z">
                          <w:rPr>
                            <w:noProof/>
                            <w:lang w:val="vi-VN"/>
                          </w:rPr>
                        </w:rPrChange>
                      </w:rPr>
                      <w:t xml:space="preserve">[24] </w:t>
                    </w:r>
                  </w:p>
                </w:tc>
                <w:tc>
                  <w:tcPr>
                    <w:tcW w:w="8541" w:type="dxa"/>
                    <w:hideMark/>
                    <w:tcPrChange w:id="7245" w:author="TRAN THI LY LY" w:date="2019-06-15T14:17:00Z">
                      <w:tcPr>
                        <w:tcW w:w="4709" w:type="pct"/>
                        <w:hideMark/>
                      </w:tcPr>
                    </w:tcPrChange>
                  </w:tcPr>
                  <w:p w14:paraId="11ECAB96" w14:textId="77777777" w:rsidR="00404505" w:rsidRPr="007B6812" w:rsidRDefault="00404505">
                    <w:pPr>
                      <w:pStyle w:val="DanhmucTailiuThamkhao"/>
                      <w:rPr>
                        <w:rStyle w:val="TiuSach"/>
                        <w:rPrChange w:id="7246" w:author="Ly Tran Thi Ly" w:date="2019-06-14T17:29:00Z">
                          <w:rPr>
                            <w:noProof/>
                            <w:lang w:val="vi-VN"/>
                          </w:rPr>
                        </w:rPrChange>
                      </w:rPr>
                    </w:pPr>
                    <w:r w:rsidRPr="007B6812">
                      <w:rPr>
                        <w:rStyle w:val="TiuSach"/>
                        <w:rPrChange w:id="7247" w:author="Ly Tran Thi Ly" w:date="2019-06-14T17:29:00Z">
                          <w:rPr>
                            <w:noProof/>
                            <w:lang w:val="vi-VN"/>
                          </w:rPr>
                        </w:rPrChange>
                      </w:rPr>
                      <w:t>“Các thuật ngữ trong xử lí ngôn ngữ tự nhiên,” [Trực tuyến]. Available: https://techtalk.vn/cac-thuat-ngu-trong-xu-ly-ngon-ngu-tu-nhien.html.</w:t>
                    </w:r>
                  </w:p>
                </w:tc>
              </w:tr>
              <w:tr w:rsidR="00404505" w14:paraId="709FBA02" w14:textId="77777777" w:rsidTr="00F33E84">
                <w:trPr>
                  <w:divId w:val="1234123130"/>
                  <w:tblCellSpacing w:w="15" w:type="dxa"/>
                  <w:trPrChange w:id="7248" w:author="TRAN THI LY LY" w:date="2019-06-15T14:17:00Z">
                    <w:trPr>
                      <w:divId w:val="1234123130"/>
                      <w:tblCellSpacing w:w="15" w:type="dxa"/>
                    </w:trPr>
                  </w:trPrChange>
                </w:trPr>
                <w:tc>
                  <w:tcPr>
                    <w:tcW w:w="369" w:type="dxa"/>
                    <w:hideMark/>
                    <w:tcPrChange w:id="7249" w:author="TRAN THI LY LY" w:date="2019-06-15T14:17:00Z">
                      <w:tcPr>
                        <w:tcW w:w="252" w:type="pct"/>
                        <w:hideMark/>
                      </w:tcPr>
                    </w:tcPrChange>
                  </w:tcPr>
                  <w:p w14:paraId="11961952" w14:textId="77777777" w:rsidR="00404505" w:rsidRPr="007B6812" w:rsidRDefault="00404505">
                    <w:pPr>
                      <w:pStyle w:val="DanhmucTailiuThamkhao"/>
                      <w:rPr>
                        <w:rStyle w:val="TiuSach"/>
                        <w:rPrChange w:id="7250" w:author="Ly Tran Thi Ly" w:date="2019-06-14T17:29:00Z">
                          <w:rPr>
                            <w:noProof/>
                            <w:lang w:val="vi-VN"/>
                          </w:rPr>
                        </w:rPrChange>
                      </w:rPr>
                    </w:pPr>
                    <w:r w:rsidRPr="007B6812">
                      <w:rPr>
                        <w:rStyle w:val="TiuSach"/>
                        <w:rPrChange w:id="7251" w:author="Ly Tran Thi Ly" w:date="2019-06-14T17:29:00Z">
                          <w:rPr>
                            <w:noProof/>
                            <w:lang w:val="vi-VN"/>
                          </w:rPr>
                        </w:rPrChange>
                      </w:rPr>
                      <w:t xml:space="preserve">[25] </w:t>
                    </w:r>
                  </w:p>
                </w:tc>
                <w:tc>
                  <w:tcPr>
                    <w:tcW w:w="8541" w:type="dxa"/>
                    <w:hideMark/>
                    <w:tcPrChange w:id="7252" w:author="TRAN THI LY LY" w:date="2019-06-15T14:17:00Z">
                      <w:tcPr>
                        <w:tcW w:w="4709" w:type="pct"/>
                        <w:hideMark/>
                      </w:tcPr>
                    </w:tcPrChange>
                  </w:tcPr>
                  <w:p w14:paraId="46561CE8" w14:textId="77777777" w:rsidR="00404505" w:rsidRPr="007B6812" w:rsidRDefault="00404505">
                    <w:pPr>
                      <w:pStyle w:val="DanhmucTailiuThamkhao"/>
                      <w:rPr>
                        <w:rStyle w:val="TiuSach"/>
                        <w:rPrChange w:id="7253" w:author="Ly Tran Thi Ly" w:date="2019-06-14T17:29:00Z">
                          <w:rPr>
                            <w:noProof/>
                            <w:lang w:val="vi-VN"/>
                          </w:rPr>
                        </w:rPrChange>
                      </w:rPr>
                    </w:pPr>
                    <w:r w:rsidRPr="007B6812">
                      <w:rPr>
                        <w:rStyle w:val="TiuSach"/>
                        <w:rPrChange w:id="7254" w:author="Ly Tran Thi Ly" w:date="2019-06-14T17:29:00Z">
                          <w:rPr>
                            <w:noProof/>
                            <w:lang w:val="vi-VN"/>
                          </w:rPr>
                        </w:rPrChange>
                      </w:rPr>
                      <w:t xml:space="preserve">A. S. m. Drift, </w:t>
                    </w:r>
                    <w:r w:rsidRPr="007B6812">
                      <w:rPr>
                        <w:rStyle w:val="TiuSach"/>
                        <w:rPrChange w:id="7255" w:author="Ly Tran Thi Ly" w:date="2019-06-14T17:29:00Z">
                          <w:rPr>
                            <w:i/>
                            <w:iCs/>
                            <w:noProof/>
                            <w:lang w:val="vi-VN"/>
                          </w:rPr>
                        </w:rPrChange>
                      </w:rPr>
                      <w:t>The 2018 State of Chatbots Report.</w:t>
                    </w:r>
                    <w:r w:rsidRPr="007B6812">
                      <w:rPr>
                        <w:rStyle w:val="TiuSach"/>
                        <w:rPrChange w:id="7256" w:author="Ly Tran Thi Ly" w:date="2019-06-14T17:29:00Z">
                          <w:rPr>
                            <w:noProof/>
                            <w:lang w:val="vi-VN"/>
                          </w:rPr>
                        </w:rPrChange>
                      </w:rPr>
                      <w:t xml:space="preserve"> </w:t>
                    </w:r>
                  </w:p>
                </w:tc>
              </w:tr>
            </w:tbl>
            <w:p w14:paraId="3AAFD4BD" w14:textId="77777777" w:rsidR="00404505" w:rsidRDefault="00404505">
              <w:pPr>
                <w:divId w:val="1234123130"/>
                <w:rPr>
                  <w:rFonts w:eastAsia="Times New Roman"/>
                  <w:noProof/>
                </w:rPr>
              </w:pPr>
            </w:p>
            <w:p w14:paraId="7B1DC7DF" w14:textId="3D3D1B66" w:rsidR="0059729A" w:rsidRPr="00A60A16" w:rsidRDefault="00C36969" w:rsidP="00BB357D">
              <w:pPr>
                <w:rPr>
                  <w:rFonts w:ascii="Times New Roman" w:hAnsi="Times New Roman" w:cs="Times New Roman"/>
                </w:rPr>
              </w:pPr>
            </w:p>
            <w:customXmlDelRangeStart w:id="7257" w:author="Ly Tran Thi Ly" w:date="2019-06-14T17:24:00Z"/>
          </w:sdtContent>
        </w:sdt>
        <w:customXmlDelRangeEnd w:id="7257"/>
      </w:sdtContent>
    </w:sdt>
    <w:sectPr w:rsidR="0059729A" w:rsidRPr="00A60A16" w:rsidSect="00744FD2">
      <w:footerReference w:type="default" r:id="rId110"/>
      <w:pgSz w:w="12240" w:h="15840"/>
      <w:pgMar w:top="1701" w:right="1260" w:bottom="1985" w:left="19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41" w:author="Cuong, Pham Nguyen" w:date="2019-05-27T12:49:00Z" w:initials="CPN">
    <w:p w14:paraId="276001F0" w14:textId="77777777" w:rsidR="009E4E78" w:rsidRDefault="009E4E78">
      <w:pPr>
        <w:pStyle w:val="VnbanChuthich"/>
      </w:pPr>
      <w:r>
        <w:rPr>
          <w:rStyle w:val="ThamchiuChuthich"/>
        </w:rPr>
        <w:annotationRef/>
      </w:r>
      <w:r>
        <w:t>Thiếu trích dẫn nguồn tham khảo</w:t>
      </w:r>
    </w:p>
  </w:comment>
  <w:comment w:id="3380" w:author="Cuong, Pham Nguyen" w:date="2019-06-10T12:03:00Z" w:initials="CPN">
    <w:p w14:paraId="5FEADE8C" w14:textId="4EB47936" w:rsidR="009E4E78" w:rsidRDefault="009E4E78">
      <w:pPr>
        <w:pStyle w:val="VnbanChuthich"/>
      </w:pPr>
      <w:r>
        <w:rPr>
          <w:rStyle w:val="ThamchiuChuthich"/>
        </w:rPr>
        <w:annotationRef/>
      </w:r>
      <w:r>
        <w:t>Không cần đưa vào chi tiết tham khảo như thế này</w:t>
      </w:r>
    </w:p>
  </w:comment>
  <w:comment w:id="3460" w:author="Cuong, Pham Nguyen" w:date="2019-06-16T18:09:00Z" w:initials="CPN">
    <w:p w14:paraId="437DF916" w14:textId="52C98B8C" w:rsidR="009E4E78" w:rsidRDefault="009E4E78">
      <w:pPr>
        <w:pStyle w:val="VnbanChuthich"/>
      </w:pPr>
      <w:r>
        <w:rPr>
          <w:rStyle w:val="ThamchiuChuthich"/>
        </w:rPr>
        <w:annotationRef/>
      </w:r>
      <w:r>
        <w:rPr>
          <w:noProof/>
        </w:rPr>
        <w:t>Chử in hoa</w:t>
      </w:r>
    </w:p>
  </w:comment>
  <w:comment w:id="3474" w:author="Cuong, Pham Nguyen" w:date="2019-06-16T18:12:00Z" w:initials="CPN">
    <w:p w14:paraId="3A67A6E2" w14:textId="0FD61454" w:rsidR="009E4E78" w:rsidRDefault="009E4E78">
      <w:pPr>
        <w:pStyle w:val="VnbanChuthich"/>
      </w:pPr>
      <w:r>
        <w:rPr>
          <w:rStyle w:val="ThamchiuChuthich"/>
        </w:rPr>
        <w:annotationRef/>
      </w:r>
      <w:r>
        <w:rPr>
          <w:noProof/>
        </w:rPr>
        <w:t xml:space="preserve">Theo tôi hiểu chatbot bao gồm luôn các phần thực hiện tác vụ. VD: nhắc nhở, đăng ký, ... QAS chỉ trả lời câu hỏi chỉ là 1 tác vụ của chatbot. Việc đặt r khác nhau ở đây vô tình làm cho người đọc đồng nghĩa chatbot với QAS? </w:t>
      </w:r>
    </w:p>
  </w:comment>
  <w:comment w:id="3544" w:author="Cuong, Pham Nguyen" w:date="2019-06-10T12:42:00Z" w:initials="CPN">
    <w:p w14:paraId="1C5A224B" w14:textId="6CEDEFDE" w:rsidR="009E4E78" w:rsidRDefault="009E4E78">
      <w:pPr>
        <w:pStyle w:val="VnbanChuthich"/>
      </w:pPr>
      <w:r>
        <w:rPr>
          <w:rStyle w:val="ThamchiuChuthich"/>
        </w:rPr>
        <w:annotationRef/>
      </w:r>
      <w:r>
        <w:t>Vẫn chưa làm rõ được các thành phần bên dưới liên kết với nhau như thế nào để hình thành NLP?</w:t>
      </w:r>
    </w:p>
  </w:comment>
  <w:comment w:id="3598" w:author="Cuong, Pham Nguyen" w:date="2019-06-16T18:10:00Z" w:initials="CPN">
    <w:p w14:paraId="5387F508" w14:textId="21D0062E" w:rsidR="009E4E78" w:rsidRDefault="009E4E78">
      <w:pPr>
        <w:pStyle w:val="VnbanChuthich"/>
      </w:pPr>
      <w:r>
        <w:rPr>
          <w:rStyle w:val="ThamchiuChuthich"/>
        </w:rPr>
        <w:annotationRef/>
      </w:r>
      <w:r>
        <w:rPr>
          <w:noProof/>
        </w:rPr>
        <w:t>Tiêu đề này trùng với 2.1</w:t>
      </w:r>
    </w:p>
  </w:comment>
  <w:comment w:id="3599" w:author="Cuong, Pham Nguyen" w:date="2019-06-16T18:22:00Z" w:initials="CPN">
    <w:p w14:paraId="5AA98ACF" w14:textId="00BAF2D3" w:rsidR="009E4E78" w:rsidRDefault="009E4E78">
      <w:pPr>
        <w:pStyle w:val="VnbanChuthich"/>
      </w:pPr>
      <w:r>
        <w:rPr>
          <w:rStyle w:val="ThamchiuChuthich"/>
        </w:rPr>
        <w:annotationRef/>
      </w:r>
      <w:r>
        <w:rPr>
          <w:noProof/>
        </w:rPr>
        <w:t>Câu hỏi: tại sao lại định nghĩa và phân tích QAS? nó có được tái sử dụng trong chatbot không?</w:t>
      </w:r>
    </w:p>
  </w:comment>
  <w:comment w:id="3600" w:author="Ly Tran Thi Ly" w:date="2019-06-18T11:06:00Z" w:initials="LTTL">
    <w:p w14:paraId="1A67DB03" w14:textId="1D49D3B0" w:rsidR="009E4E78" w:rsidRDefault="009E4E78">
      <w:pPr>
        <w:pStyle w:val="VnbanChuthich"/>
      </w:pPr>
      <w:r>
        <w:rPr>
          <w:rStyle w:val="ThamchiuChuthich"/>
        </w:rPr>
        <w:annotationRef/>
      </w:r>
    </w:p>
  </w:comment>
  <w:comment w:id="3818" w:author="Cuong, Pham Nguyen" w:date="2019-06-17T11:10:00Z" w:initials="CPN">
    <w:p w14:paraId="14F019F8" w14:textId="547A833D" w:rsidR="009E4E78" w:rsidRDefault="009E4E78">
      <w:pPr>
        <w:pStyle w:val="VnbanChuthich"/>
      </w:pPr>
      <w:r>
        <w:rPr>
          <w:rStyle w:val="ThamchiuChuthich"/>
        </w:rPr>
        <w:annotationRef/>
      </w:r>
      <w:r>
        <w:t>Cần phân tích thêm liên kết thế nào từ nỗi dung đề tài đến phân loại này???</w:t>
      </w:r>
    </w:p>
  </w:comment>
  <w:comment w:id="3904" w:author="Cuong, Pham Nguyen" w:date="2019-06-17T11:12:00Z" w:initials="CPN">
    <w:p w14:paraId="1B51A5DC" w14:textId="25DFFF84" w:rsidR="009E4E78" w:rsidRDefault="009E4E78">
      <w:pPr>
        <w:pStyle w:val="VnbanChuthich"/>
      </w:pPr>
      <w:r>
        <w:rPr>
          <w:rStyle w:val="ThamchiuChuthich"/>
        </w:rPr>
        <w:annotationRef/>
      </w:r>
      <w:r>
        <w:t>Dịch sang tiếng Việt, mở ngoặc tiếng Anh với tất cả từ tiếng Anh bên dưới</w:t>
      </w:r>
    </w:p>
  </w:comment>
  <w:comment w:id="3908" w:author="Cuong, Pham Nguyen" w:date="2019-06-10T12:56:00Z" w:initials="CPN">
    <w:p w14:paraId="3DEDB248" w14:textId="10018AE9" w:rsidR="009E4E78" w:rsidRDefault="009E4E78">
      <w:pPr>
        <w:pStyle w:val="VnbanChuthich"/>
      </w:pPr>
      <w:r>
        <w:rPr>
          <w:rStyle w:val="ThamchiuChuthich"/>
        </w:rPr>
        <w:annotationRef/>
      </w:r>
      <w:r>
        <w:t>Stemming là gì? Có định nghĩa phía trên không?</w:t>
      </w:r>
    </w:p>
  </w:comment>
  <w:comment w:id="3916" w:author="Cuong, Pham Nguyen" w:date="2019-06-10T12:56:00Z" w:initials="CPN">
    <w:p w14:paraId="2D81DBEF" w14:textId="77777777" w:rsidR="009E4E78" w:rsidRDefault="009E4E78" w:rsidP="0063510B">
      <w:pPr>
        <w:pStyle w:val="VnbanChuthich"/>
      </w:pPr>
      <w:r>
        <w:rPr>
          <w:rStyle w:val="ThamchiuChuthich"/>
        </w:rPr>
        <w:annotationRef/>
      </w:r>
      <w:r>
        <w:t>Stemming là gì? Có định nghĩa phía trên không?</w:t>
      </w:r>
    </w:p>
  </w:comment>
  <w:comment w:id="3920" w:author="Cuong, Pham Nguyen" w:date="2019-06-10T12:56:00Z" w:initials="CPN">
    <w:p w14:paraId="2F710293" w14:textId="77777777" w:rsidR="009E4E78" w:rsidRDefault="009E4E78" w:rsidP="0063510B">
      <w:pPr>
        <w:pStyle w:val="VnbanChuthich"/>
      </w:pPr>
      <w:r>
        <w:rPr>
          <w:rStyle w:val="ThamchiuChuthich"/>
        </w:rPr>
        <w:annotationRef/>
      </w:r>
      <w:r>
        <w:t>Stemming là gì? Có định nghĩa phía trên không?</w:t>
      </w:r>
    </w:p>
  </w:comment>
  <w:comment w:id="3979" w:author="Cuong, Pham Nguyen" w:date="2019-06-10T13:04:00Z" w:initials="CPN">
    <w:p w14:paraId="6071A127" w14:textId="43B698C2" w:rsidR="009E4E78" w:rsidRDefault="009E4E78">
      <w:pPr>
        <w:pStyle w:val="VnbanChuthich"/>
      </w:pPr>
      <w:r>
        <w:rPr>
          <w:rStyle w:val="ThamchiuChuthich"/>
        </w:rPr>
        <w:annotationRef/>
      </w:r>
      <w:r>
        <w:t>Tiếng Việt trước, tiếng Anh sau</w:t>
      </w:r>
    </w:p>
  </w:comment>
  <w:comment w:id="4042" w:author="Cuong, Pham Nguyen" w:date="2019-06-17T11:13:00Z" w:initials="CPN">
    <w:p w14:paraId="5DAE1440" w14:textId="6CE508A8" w:rsidR="009E4E78" w:rsidRDefault="009E4E78">
      <w:pPr>
        <w:pStyle w:val="VnbanChuthich"/>
      </w:pPr>
      <w:r>
        <w:rPr>
          <w:rStyle w:val="ThamchiuChuthich"/>
        </w:rPr>
        <w:annotationRef/>
      </w:r>
      <w:r>
        <w:t>Dữ liệu nguồn có cấu trúc (structured data source)</w:t>
      </w:r>
    </w:p>
  </w:comment>
  <w:comment w:id="4148" w:author="Cuong, Pham Nguyen" w:date="2019-06-10T13:07:00Z" w:initials="CPN">
    <w:p w14:paraId="137A8E00" w14:textId="5C5F288B" w:rsidR="009E4E78" w:rsidRDefault="009E4E78">
      <w:pPr>
        <w:pStyle w:val="VnbanChuthich"/>
      </w:pPr>
      <w:r>
        <w:rPr>
          <w:rStyle w:val="ThamchiuChuthich"/>
        </w:rPr>
        <w:annotationRef/>
      </w:r>
      <w:r>
        <w:t>Nên có phần “Kết luận chương” tổng kết lại những mô tả trên và nhấn mạnh lại luận văn tập trung vào những phần nào</w:t>
      </w:r>
    </w:p>
  </w:comment>
  <w:comment w:id="4242" w:author="Cuong, Pham Nguyen" w:date="2019-06-10T13:11:00Z" w:initials="CPN">
    <w:p w14:paraId="49A6B6C7" w14:textId="77777777" w:rsidR="009E4E78" w:rsidRDefault="009E4E78" w:rsidP="00C11961">
      <w:pPr>
        <w:pStyle w:val="VnbanChuthich"/>
      </w:pPr>
      <w:r>
        <w:rPr>
          <w:rStyle w:val="ThamchiuChuthich"/>
        </w:rPr>
        <w:annotationRef/>
      </w:r>
      <w:r>
        <w:t>Phần này rất quan trọng nhưng tụi em phân tích sơ sài quá, nên đi sâu vào các forum, site mà các em đang sử dụng làm các thống kê (có bao nhiêu câu hỏi how, what…), phân loại và phân tích thêm độ khó của các câu hỏi (có thể dữa trên phân loại câu hỏi ở chương 2 để phân loại…)</w:t>
      </w:r>
    </w:p>
  </w:comment>
  <w:comment w:id="4393" w:author="Cuong, Pham Nguyen" w:date="2019-06-17T11:17:00Z" w:initials="CPN">
    <w:p w14:paraId="1FBE88D8" w14:textId="5BC9ECA8" w:rsidR="009E4E78" w:rsidRDefault="009E4E78">
      <w:pPr>
        <w:pStyle w:val="VnbanChuthich"/>
      </w:pPr>
      <w:r>
        <w:rPr>
          <w:rStyle w:val="ThamchiuChuthich"/>
        </w:rPr>
        <w:annotationRef/>
      </w:r>
      <w:r>
        <w:t>Nên đi sâu vào ví dụ và phân tích các dạng thức câu hỏi how và what để suy ra bao nhiều intent về các câu hỏi này. Không nên nói về ontology ở đây</w:t>
      </w:r>
    </w:p>
  </w:comment>
  <w:comment w:id="4444" w:author="Cuong, Pham Nguyen" w:date="2019-06-10T13:37:00Z" w:initials="CPN">
    <w:p w14:paraId="7B9F8373" w14:textId="17BA0046" w:rsidR="009E4E78" w:rsidRDefault="009E4E78">
      <w:pPr>
        <w:pStyle w:val="VnbanChuthich"/>
      </w:pPr>
      <w:r>
        <w:rPr>
          <w:rStyle w:val="ThamchiuChuthich"/>
        </w:rPr>
        <w:annotationRef/>
      </w:r>
      <w:r>
        <w:t>“Phân tích yêu cầu đề tài” để thành 1 mục lớn, không nằm trong Tổng quan ứng dụng</w:t>
      </w:r>
    </w:p>
  </w:comment>
  <w:comment w:id="4439" w:author="Cuong, Pham Nguyen" w:date="2019-06-17T11:28:00Z" w:initials="CPN">
    <w:p w14:paraId="06629714" w14:textId="47BBFE23" w:rsidR="009E4E78" w:rsidRDefault="009E4E78">
      <w:pPr>
        <w:pStyle w:val="VnbanChuthich"/>
      </w:pPr>
      <w:r>
        <w:rPr>
          <w:rStyle w:val="ThamchiuChuthich"/>
        </w:rPr>
        <w:annotationRef/>
      </w:r>
      <w:r>
        <w:t>Tôi thấy phần này có vẽ không hợp lý khi nằm ở đây vì nó liên quan đến thiết kế và cài đặt, trong khi phần này đang ở nội dung phân tích</w:t>
      </w:r>
    </w:p>
  </w:comment>
  <w:comment w:id="4474" w:author="Cuong, Pham Nguyen" w:date="2019-06-10T13:14:00Z" w:initials="CPN">
    <w:p w14:paraId="722B2F2F" w14:textId="6ADE85A3" w:rsidR="009E4E78" w:rsidRDefault="009E4E78">
      <w:pPr>
        <w:pStyle w:val="VnbanChuthich"/>
      </w:pPr>
      <w:r>
        <w:rPr>
          <w:rStyle w:val="ThamchiuChuthich"/>
        </w:rPr>
        <w:annotationRef/>
      </w:r>
      <w:r>
        <w:t>???</w:t>
      </w:r>
    </w:p>
  </w:comment>
  <w:comment w:id="4487" w:author="Cuong, Pham Nguyen" w:date="2019-06-10T13:15:00Z" w:initials="CPN">
    <w:p w14:paraId="1F845EC0" w14:textId="23138A3D" w:rsidR="009E4E78" w:rsidRDefault="009E4E78">
      <w:pPr>
        <w:pStyle w:val="VnbanChuthich"/>
      </w:pPr>
      <w:r>
        <w:rPr>
          <w:rStyle w:val="ThamchiuChuthich"/>
        </w:rPr>
        <w:annotationRef/>
      </w:r>
      <w:r>
        <w:t>Đoan này chưa cần thiết ở đây</w:t>
      </w:r>
    </w:p>
  </w:comment>
  <w:comment w:id="4491" w:author="Cuong, Pham Nguyen" w:date="2019-06-10T13:38:00Z" w:initials="CPN">
    <w:p w14:paraId="5A76B0B0" w14:textId="0A2E321D" w:rsidR="009E4E78" w:rsidRDefault="009E4E78">
      <w:pPr>
        <w:pStyle w:val="VnbanChuthich"/>
      </w:pPr>
      <w:r>
        <w:rPr>
          <w:rStyle w:val="ThamchiuChuthich"/>
        </w:rPr>
        <w:annotationRef/>
      </w:r>
      <w:r>
        <w:t>Phần này nằm ở đây không có ý nghĩa???</w:t>
      </w:r>
    </w:p>
  </w:comment>
  <w:comment w:id="4561" w:author="Cuong, Pham Nguyen" w:date="2019-06-16T18:34:00Z" w:initials="CPN">
    <w:p w14:paraId="6CFF2828" w14:textId="23D11526" w:rsidR="009E4E78" w:rsidRDefault="009E4E78">
      <w:pPr>
        <w:pStyle w:val="VnbanChuthich"/>
      </w:pPr>
      <w:r>
        <w:rPr>
          <w:rStyle w:val="ThamchiuChuthich"/>
        </w:rPr>
        <w:annotationRef/>
      </w:r>
      <w:r>
        <w:rPr>
          <w:noProof/>
        </w:rPr>
        <w:t>Vẫn chưa trả lời được câu hỏi: tại sao xây dựng cơ sở tri thức dựa và ontology? Tham khảo luận văn của Khánh mà tôi gửi để trả lởi</w:t>
      </w:r>
    </w:p>
  </w:comment>
  <w:comment w:id="4597" w:author="Cuong, Pham Nguyen" w:date="2019-06-17T11:24:00Z" w:initials="CPN">
    <w:p w14:paraId="7C13EAFE" w14:textId="44CCC79F" w:rsidR="009E4E78" w:rsidRDefault="009E4E78">
      <w:pPr>
        <w:pStyle w:val="VnbanChuthich"/>
      </w:pPr>
      <w:r>
        <w:rPr>
          <w:rStyle w:val="ThamchiuChuthich"/>
        </w:rPr>
        <w:annotationRef/>
      </w:r>
      <w:r>
        <w:t>Tránh dùng tên tiếng Anh mà không có tiếng Việt</w:t>
      </w:r>
    </w:p>
  </w:comment>
  <w:comment w:id="4677" w:author="Cuong, Pham Nguyen" w:date="2019-06-17T12:30:00Z" w:initials="CPN">
    <w:p w14:paraId="48E94143" w14:textId="26975ABB" w:rsidR="009E4E78" w:rsidRDefault="009E4E78">
      <w:pPr>
        <w:pStyle w:val="VnbanChuthich"/>
      </w:pPr>
      <w:r>
        <w:rPr>
          <w:rStyle w:val="ThamchiuChuthich"/>
        </w:rPr>
        <w:annotationRef/>
      </w:r>
      <w:r>
        <w:t>Co nên thêm 1 section “Phân tích trả lời câu hỏi”? Tham khảo tài liệu của Khánh</w:t>
      </w:r>
    </w:p>
  </w:comment>
  <w:comment w:id="4813" w:author="Ly Tran Thi Ly" w:date="2019-06-06T21:27:00Z" w:initials="LTTL">
    <w:p w14:paraId="5DC99B0B" w14:textId="1A4DF041" w:rsidR="009E4E78" w:rsidRDefault="009E4E78">
      <w:pPr>
        <w:pStyle w:val="VnbanChuthich"/>
      </w:pPr>
      <w:r>
        <w:rPr>
          <w:rStyle w:val="ThamchiuChuthich"/>
        </w:rPr>
        <w:annotationRef/>
      </w:r>
    </w:p>
  </w:comment>
  <w:comment w:id="4843" w:author="Cuong, Pham Nguyen" w:date="2019-06-10T13:42:00Z" w:initials="CPN">
    <w:p w14:paraId="2F5F977C" w14:textId="0FF7D125" w:rsidR="009E4E78" w:rsidRDefault="009E4E78">
      <w:pPr>
        <w:pStyle w:val="VnbanChuthich"/>
      </w:pPr>
      <w:r>
        <w:rPr>
          <w:rStyle w:val="ThamchiuChuthich"/>
        </w:rPr>
        <w:annotationRef/>
      </w:r>
      <w:r>
        <w:t>Mô hình này link thế nào với mô hình tổng quát (Hình 3.1)?</w:t>
      </w:r>
    </w:p>
  </w:comment>
  <w:comment w:id="5213" w:author="Cuong, Pham Nguyen" w:date="2019-06-10T13:21:00Z" w:initials="CPN">
    <w:p w14:paraId="1C728DAC" w14:textId="73A13214" w:rsidR="009E4E78" w:rsidRDefault="009E4E78">
      <w:pPr>
        <w:pStyle w:val="VnbanChuthich"/>
      </w:pPr>
      <w:r>
        <w:rPr>
          <w:rStyle w:val="ThamchiuChuthich"/>
        </w:rPr>
        <w:annotationRef/>
      </w:r>
      <w:r>
        <w:t>Qua trnag mới</w:t>
      </w:r>
    </w:p>
  </w:comment>
  <w:comment w:id="5220" w:author="Cuong, Pham Nguyen" w:date="2019-06-10T13:19:00Z" w:initials="CPN">
    <w:p w14:paraId="32582B4B" w14:textId="7B616FCE" w:rsidR="009E4E78" w:rsidRDefault="009E4E78">
      <w:pPr>
        <w:pStyle w:val="VnbanChuthich"/>
      </w:pPr>
      <w:r>
        <w:rPr>
          <w:rStyle w:val="ThamchiuChuthich"/>
        </w:rPr>
        <w:annotationRef/>
      </w:r>
      <w:r>
        <w:t>Giải thích mô hình??</w:t>
      </w:r>
    </w:p>
  </w:comment>
  <w:comment w:id="5234" w:author="Cuong, Pham Nguyen" w:date="2019-06-10T13:19:00Z" w:initials="CPN">
    <w:p w14:paraId="3E821215" w14:textId="13A747F9" w:rsidR="009E4E78" w:rsidRDefault="009E4E78">
      <w:pPr>
        <w:pStyle w:val="VnbanChuthich"/>
      </w:pPr>
      <w:r>
        <w:rPr>
          <w:rStyle w:val="ThamchiuChuthich"/>
        </w:rPr>
        <w:annotationRef/>
      </w:r>
      <w:r>
        <w:t>Giải thích mô hình??</w:t>
      </w:r>
    </w:p>
  </w:comment>
  <w:comment w:id="5242" w:author="Cuong, Pham Nguyen" w:date="2019-06-10T13:19:00Z" w:initials="CPN">
    <w:p w14:paraId="56DD5CEC" w14:textId="1F814D98" w:rsidR="009E4E78" w:rsidRDefault="009E4E78">
      <w:pPr>
        <w:pStyle w:val="VnbanChuthich"/>
      </w:pPr>
      <w:r>
        <w:rPr>
          <w:rStyle w:val="ThamchiuChuthich"/>
        </w:rPr>
        <w:annotationRef/>
      </w:r>
      <w:r>
        <w:t>Giải thích mô hình</w:t>
      </w:r>
    </w:p>
  </w:comment>
  <w:comment w:id="5249" w:author="Cuong, Pham Nguyen" w:date="2019-06-10T13:19:00Z" w:initials="CPN">
    <w:p w14:paraId="7BF125D2" w14:textId="7EEB6B7F" w:rsidR="009E4E78" w:rsidRDefault="009E4E78">
      <w:pPr>
        <w:pStyle w:val="VnbanChuthich"/>
      </w:pPr>
      <w:r>
        <w:rPr>
          <w:rStyle w:val="ThamchiuChuthich"/>
        </w:rPr>
        <w:annotationRef/>
      </w:r>
      <w:r>
        <w:t>Giải thích mô hình??</w:t>
      </w:r>
    </w:p>
  </w:comment>
  <w:comment w:id="5306" w:author="TRAN THI LY LY" w:date="2019-06-15T23:54:00Z" w:initials="TTLL">
    <w:p w14:paraId="604C3A23" w14:textId="675F29A7" w:rsidR="009E4E78" w:rsidRDefault="009E4E78">
      <w:pPr>
        <w:pStyle w:val="VnbanChuthich"/>
      </w:pPr>
      <w:r>
        <w:rPr>
          <w:rStyle w:val="ThamchiuChuthich"/>
        </w:rPr>
        <w:annotationRef/>
      </w:r>
    </w:p>
  </w:comment>
  <w:comment w:id="5831" w:author="Cuong, Pham Nguyen" w:date="2019-06-16T18:37:00Z" w:initials="CPN">
    <w:p w14:paraId="3526FBF8" w14:textId="339D1DF4" w:rsidR="009E4E78" w:rsidRDefault="009E4E78">
      <w:pPr>
        <w:pStyle w:val="VnbanChuthich"/>
      </w:pPr>
      <w:r>
        <w:rPr>
          <w:rStyle w:val="ThamchiuChuthich"/>
        </w:rPr>
        <w:annotationRef/>
      </w:r>
      <w:r>
        <w:rPr>
          <w:noProof/>
        </w:rPr>
        <w:t>Tiêu đề này không ổn</w:t>
      </w:r>
    </w:p>
  </w:comment>
  <w:comment w:id="6310" w:author="Cuong, Pham Nguyen" w:date="2019-06-17T12:37:00Z" w:initials="CPN">
    <w:p w14:paraId="4F0BF8AC" w14:textId="274507FB" w:rsidR="009E4E78" w:rsidRDefault="009E4E78">
      <w:pPr>
        <w:pStyle w:val="VnbanChuthich"/>
      </w:pPr>
      <w:r>
        <w:rPr>
          <w:rStyle w:val="ThamchiuChuthich"/>
        </w:rPr>
        <w:annotationRef/>
      </w:r>
      <w:r>
        <w:t>Phân tích và giải thích ma trận đánh giá? Tại sao?</w:t>
      </w:r>
    </w:p>
  </w:comment>
  <w:comment w:id="6327" w:author="Cuong, Pham Nguyen" w:date="2019-06-17T12:38:00Z" w:initials="CPN">
    <w:p w14:paraId="263EE2D1" w14:textId="6227DA6E" w:rsidR="009E4E78" w:rsidRDefault="009E4E78">
      <w:pPr>
        <w:pStyle w:val="VnbanChuthich"/>
      </w:pPr>
      <w:r>
        <w:rPr>
          <w:rStyle w:val="ThamchiuChuthich"/>
        </w:rPr>
        <w:annotationRef/>
      </w:r>
      <w:r>
        <w:t>Giải thích? Kết luận là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6001F0" w15:done="1"/>
  <w15:commentEx w15:paraId="5FEADE8C" w15:done="0"/>
  <w15:commentEx w15:paraId="437DF916" w15:done="0"/>
  <w15:commentEx w15:paraId="3A67A6E2" w15:done="0"/>
  <w15:commentEx w15:paraId="1C5A224B" w15:done="0"/>
  <w15:commentEx w15:paraId="5387F508" w15:done="0"/>
  <w15:commentEx w15:paraId="5AA98ACF" w15:done="0"/>
  <w15:commentEx w15:paraId="1A67DB03" w15:paraIdParent="5AA98ACF" w15:done="0"/>
  <w15:commentEx w15:paraId="14F019F8" w15:done="0"/>
  <w15:commentEx w15:paraId="1B51A5DC" w15:done="0"/>
  <w15:commentEx w15:paraId="3DEDB248" w15:done="0"/>
  <w15:commentEx w15:paraId="2D81DBEF" w15:done="0"/>
  <w15:commentEx w15:paraId="2F710293" w15:done="0"/>
  <w15:commentEx w15:paraId="6071A127" w15:done="0"/>
  <w15:commentEx w15:paraId="5DAE1440" w15:done="0"/>
  <w15:commentEx w15:paraId="137A8E00" w15:done="0"/>
  <w15:commentEx w15:paraId="49A6B6C7" w15:done="0"/>
  <w15:commentEx w15:paraId="1FBE88D8" w15:done="0"/>
  <w15:commentEx w15:paraId="7B9F8373" w15:done="0"/>
  <w15:commentEx w15:paraId="06629714" w15:done="0"/>
  <w15:commentEx w15:paraId="722B2F2F" w15:done="0"/>
  <w15:commentEx w15:paraId="1F845EC0" w15:done="0"/>
  <w15:commentEx w15:paraId="5A76B0B0" w15:done="0"/>
  <w15:commentEx w15:paraId="6CFF2828" w15:done="0"/>
  <w15:commentEx w15:paraId="7C13EAFE" w15:done="0"/>
  <w15:commentEx w15:paraId="48E94143" w15:done="0"/>
  <w15:commentEx w15:paraId="5DC99B0B" w15:done="1"/>
  <w15:commentEx w15:paraId="2F5F977C" w15:done="0"/>
  <w15:commentEx w15:paraId="1C728DAC" w15:done="0"/>
  <w15:commentEx w15:paraId="32582B4B" w15:done="0"/>
  <w15:commentEx w15:paraId="3E821215" w15:done="0"/>
  <w15:commentEx w15:paraId="56DD5CEC" w15:done="0"/>
  <w15:commentEx w15:paraId="7BF125D2" w15:done="0"/>
  <w15:commentEx w15:paraId="604C3A23" w15:done="0"/>
  <w15:commentEx w15:paraId="3526FBF8" w15:done="1"/>
  <w15:commentEx w15:paraId="4F0BF8AC" w15:done="0"/>
  <w15:commentEx w15:paraId="263EE2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6001F0" w16cid:durableId="2098EBE7"/>
  <w16cid:commentId w16cid:paraId="5FEADE8C" w16cid:durableId="20AAA088"/>
  <w16cid:commentId w16cid:paraId="437DF916" w16cid:durableId="20B28081"/>
  <w16cid:commentId w16cid:paraId="3A67A6E2" w16cid:durableId="20B28082"/>
  <w16cid:commentId w16cid:paraId="1C5A224B" w16cid:durableId="20AAA08D"/>
  <w16cid:commentId w16cid:paraId="5387F508" w16cid:durableId="20B28084"/>
  <w16cid:commentId w16cid:paraId="5AA98ACF" w16cid:durableId="20B28085"/>
  <w16cid:commentId w16cid:paraId="1A67DB03" w16cid:durableId="20B692FB"/>
  <w16cid:commentId w16cid:paraId="14F019F8" w16cid:durableId="20B28086"/>
  <w16cid:commentId w16cid:paraId="1B51A5DC" w16cid:durableId="20B28087"/>
  <w16cid:commentId w16cid:paraId="3DEDB248" w16cid:durableId="20AAA091"/>
  <w16cid:commentId w16cid:paraId="2D81DBEF" w16cid:durableId="20B293B1"/>
  <w16cid:commentId w16cid:paraId="2F710293" w16cid:durableId="20B293B3"/>
  <w16cid:commentId w16cid:paraId="6071A127" w16cid:durableId="20AAA092"/>
  <w16cid:commentId w16cid:paraId="5DAE1440" w16cid:durableId="20B2808A"/>
  <w16cid:commentId w16cid:paraId="137A8E00" w16cid:durableId="20AAA093"/>
  <w16cid:commentId w16cid:paraId="49A6B6C7" w16cid:durableId="20AAA096"/>
  <w16cid:commentId w16cid:paraId="1FBE88D8" w16cid:durableId="20B2808D"/>
  <w16cid:commentId w16cid:paraId="7B9F8373" w16cid:durableId="20AAA098"/>
  <w16cid:commentId w16cid:paraId="06629714" w16cid:durableId="20B2808F"/>
  <w16cid:commentId w16cid:paraId="722B2F2F" w16cid:durableId="20AAA09A"/>
  <w16cid:commentId w16cid:paraId="1F845EC0" w16cid:durableId="20AAA09B"/>
  <w16cid:commentId w16cid:paraId="5A76B0B0" w16cid:durableId="20AAA09C"/>
  <w16cid:commentId w16cid:paraId="6CFF2828" w16cid:durableId="20B28093"/>
  <w16cid:commentId w16cid:paraId="7C13EAFE" w16cid:durableId="20B28094"/>
  <w16cid:commentId w16cid:paraId="48E94143" w16cid:durableId="20B28095"/>
  <w16cid:commentId w16cid:paraId="5DC99B0B" w16cid:durableId="20A403B2"/>
  <w16cid:commentId w16cid:paraId="2F5F977C" w16cid:durableId="20AAA09E"/>
  <w16cid:commentId w16cid:paraId="1C728DAC" w16cid:durableId="20AAA09F"/>
  <w16cid:commentId w16cid:paraId="32582B4B" w16cid:durableId="20AAA0A0"/>
  <w16cid:commentId w16cid:paraId="3E821215" w16cid:durableId="20AAA0A1"/>
  <w16cid:commentId w16cid:paraId="56DD5CEC" w16cid:durableId="20AAA0A2"/>
  <w16cid:commentId w16cid:paraId="7BF125D2" w16cid:durableId="20AAA0A3"/>
  <w16cid:commentId w16cid:paraId="604C3A23" w16cid:durableId="20B003B6"/>
  <w16cid:commentId w16cid:paraId="3526FBF8" w16cid:durableId="20B2809E"/>
  <w16cid:commentId w16cid:paraId="4F0BF8AC" w16cid:durableId="20B2809F"/>
  <w16cid:commentId w16cid:paraId="263EE2D1" w16cid:durableId="20B28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021C2" w14:textId="77777777" w:rsidR="00617236" w:rsidRDefault="00617236" w:rsidP="00081571">
      <w:pPr>
        <w:spacing w:after="0" w:line="240" w:lineRule="auto"/>
      </w:pPr>
      <w:r>
        <w:separator/>
      </w:r>
    </w:p>
  </w:endnote>
  <w:endnote w:type="continuationSeparator" w:id="0">
    <w:p w14:paraId="7666E073" w14:textId="77777777" w:rsidR="00617236" w:rsidRDefault="00617236" w:rsidP="000815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928387"/>
      <w:docPartObj>
        <w:docPartGallery w:val="Page Numbers (Bottom of Page)"/>
        <w:docPartUnique/>
      </w:docPartObj>
    </w:sdtPr>
    <w:sdtEndPr>
      <w:rPr>
        <w:noProof/>
      </w:rPr>
    </w:sdtEndPr>
    <w:sdtContent>
      <w:p w14:paraId="58EB0384" w14:textId="014EC078" w:rsidR="009E4E78" w:rsidRDefault="009E4E78">
        <w:pPr>
          <w:pStyle w:val="Chntrang"/>
          <w:jc w:val="center"/>
        </w:pPr>
        <w:r>
          <w:fldChar w:fldCharType="begin"/>
        </w:r>
        <w:r>
          <w:instrText xml:space="preserve"> PAGE   \* MERGEFORMAT </w:instrText>
        </w:r>
        <w:r>
          <w:fldChar w:fldCharType="separate"/>
        </w:r>
        <w:r>
          <w:rPr>
            <w:noProof/>
          </w:rPr>
          <w:t>69</w:t>
        </w:r>
        <w:r>
          <w:rPr>
            <w:noProof/>
          </w:rPr>
          <w:fldChar w:fldCharType="end"/>
        </w:r>
      </w:p>
    </w:sdtContent>
  </w:sdt>
  <w:p w14:paraId="4AF2B186" w14:textId="77777777" w:rsidR="009E4E78" w:rsidRDefault="009E4E7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25171" w14:textId="77777777" w:rsidR="00617236" w:rsidRDefault="00617236" w:rsidP="00081571">
      <w:pPr>
        <w:spacing w:after="0" w:line="240" w:lineRule="auto"/>
      </w:pPr>
      <w:r>
        <w:separator/>
      </w:r>
    </w:p>
  </w:footnote>
  <w:footnote w:type="continuationSeparator" w:id="0">
    <w:p w14:paraId="1D37C228" w14:textId="77777777" w:rsidR="00617236" w:rsidRDefault="00617236" w:rsidP="000815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47D5"/>
      </v:shape>
    </w:pict>
  </w:numPicBullet>
  <w:abstractNum w:abstractNumId="0" w15:restartNumberingAfterBreak="0">
    <w:nsid w:val="008D5878"/>
    <w:multiLevelType w:val="hybridMultilevel"/>
    <w:tmpl w:val="DFAECF7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92B481DE">
      <w:numFmt w:val="bullet"/>
      <w:lvlText w:val=""/>
      <w:lvlJc w:val="left"/>
      <w:pPr>
        <w:ind w:left="2160" w:hanging="360"/>
      </w:pPr>
      <w:rPr>
        <w:rFonts w:ascii="Wingdings" w:eastAsiaTheme="minorHAnsi" w:hAnsi="Wingdings"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056EE"/>
    <w:multiLevelType w:val="hybridMultilevel"/>
    <w:tmpl w:val="67EE86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54720F"/>
    <w:multiLevelType w:val="hybridMultilevel"/>
    <w:tmpl w:val="F3FC94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4F19CF"/>
    <w:multiLevelType w:val="hybridMultilevel"/>
    <w:tmpl w:val="E93055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797A1C"/>
    <w:multiLevelType w:val="hybridMultilevel"/>
    <w:tmpl w:val="A50EB3E6"/>
    <w:lvl w:ilvl="0" w:tplc="7974D5C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72F45"/>
    <w:multiLevelType w:val="hybridMultilevel"/>
    <w:tmpl w:val="3536AB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04621F"/>
    <w:multiLevelType w:val="hybridMultilevel"/>
    <w:tmpl w:val="FDFA23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881DAA"/>
    <w:multiLevelType w:val="hybridMultilevel"/>
    <w:tmpl w:val="EF88E40E"/>
    <w:lvl w:ilvl="0" w:tplc="118C7AAE">
      <w:start w:val="12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E05793"/>
    <w:multiLevelType w:val="hybridMultilevel"/>
    <w:tmpl w:val="CFCA2E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44003"/>
    <w:multiLevelType w:val="hybridMultilevel"/>
    <w:tmpl w:val="0722EE98"/>
    <w:lvl w:ilvl="0" w:tplc="ADAE7A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415A0"/>
    <w:multiLevelType w:val="hybridMultilevel"/>
    <w:tmpl w:val="47421DF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B5A4E342">
      <w:start w:val="3"/>
      <w:numFmt w:val="bullet"/>
      <w:lvlText w:val=""/>
      <w:lvlJc w:val="left"/>
      <w:pPr>
        <w:ind w:left="2160" w:hanging="360"/>
      </w:pPr>
      <w:rPr>
        <w:rFonts w:ascii="Times New Roman" w:eastAsiaTheme="minorHAnsi" w:hAnsi="Times New Roman" w:cs="Times New Roman" w:hint="default"/>
      </w:rPr>
    </w:lvl>
    <w:lvl w:ilvl="3" w:tplc="DD20B046">
      <w:start w:val="5"/>
      <w:numFmt w:val="bullet"/>
      <w:lvlText w:val="&gt;"/>
      <w:lvlJc w:val="left"/>
      <w:pPr>
        <w:ind w:left="2880" w:hanging="360"/>
      </w:pPr>
      <w:rPr>
        <w:rFonts w:ascii="Calibri" w:eastAsiaTheme="minorHAnsi" w:hAnsi="Calibri" w:cs="Calibri" w:hint="default"/>
      </w:rPr>
    </w:lvl>
    <w:lvl w:ilvl="4" w:tplc="495A54B4">
      <w:start w:val="5"/>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E4A34"/>
    <w:multiLevelType w:val="multilevel"/>
    <w:tmpl w:val="D8D6411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300FBB"/>
    <w:multiLevelType w:val="hybridMultilevel"/>
    <w:tmpl w:val="C9728DB6"/>
    <w:lvl w:ilvl="0" w:tplc="7BF046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83EBA"/>
    <w:multiLevelType w:val="hybridMultilevel"/>
    <w:tmpl w:val="5D7850B0"/>
    <w:lvl w:ilvl="0" w:tplc="ADAE7A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048C4"/>
    <w:multiLevelType w:val="hybridMultilevel"/>
    <w:tmpl w:val="6A467D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6F6A44"/>
    <w:multiLevelType w:val="multilevel"/>
    <w:tmpl w:val="15967EA0"/>
    <w:lvl w:ilvl="0">
      <w:start w:val="4"/>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BF17FC"/>
    <w:multiLevelType w:val="hybridMultilevel"/>
    <w:tmpl w:val="B582D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82CAD"/>
    <w:multiLevelType w:val="hybridMultilevel"/>
    <w:tmpl w:val="2EC0ECD2"/>
    <w:lvl w:ilvl="0" w:tplc="ADAE7A30">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875B93"/>
    <w:multiLevelType w:val="hybridMultilevel"/>
    <w:tmpl w:val="EFA8ACFC"/>
    <w:lvl w:ilvl="0" w:tplc="ED08D2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D300D1"/>
    <w:multiLevelType w:val="hybridMultilevel"/>
    <w:tmpl w:val="1FC07F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12538"/>
    <w:multiLevelType w:val="hybridMultilevel"/>
    <w:tmpl w:val="DAC6932C"/>
    <w:lvl w:ilvl="0" w:tplc="ADAE7A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D652F2"/>
    <w:multiLevelType w:val="hybridMultilevel"/>
    <w:tmpl w:val="BEC2BB66"/>
    <w:lvl w:ilvl="0" w:tplc="37041960">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03103"/>
    <w:multiLevelType w:val="hybridMultilevel"/>
    <w:tmpl w:val="01348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95E18"/>
    <w:multiLevelType w:val="hybridMultilevel"/>
    <w:tmpl w:val="34F02A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5E2C9D"/>
    <w:multiLevelType w:val="multilevel"/>
    <w:tmpl w:val="FF4CA6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8307286"/>
    <w:multiLevelType w:val="hybridMultilevel"/>
    <w:tmpl w:val="9716A184"/>
    <w:lvl w:ilvl="0" w:tplc="ADAE7A3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84FA9"/>
    <w:multiLevelType w:val="hybridMultilevel"/>
    <w:tmpl w:val="6CDE0A52"/>
    <w:lvl w:ilvl="0" w:tplc="C734C8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53834"/>
    <w:multiLevelType w:val="hybridMultilevel"/>
    <w:tmpl w:val="B7140A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CB28D8"/>
    <w:multiLevelType w:val="hybridMultilevel"/>
    <w:tmpl w:val="3BDE2C30"/>
    <w:lvl w:ilvl="0" w:tplc="ADAE7A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940220"/>
    <w:multiLevelType w:val="hybridMultilevel"/>
    <w:tmpl w:val="5E20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CA1D8D"/>
    <w:multiLevelType w:val="hybridMultilevel"/>
    <w:tmpl w:val="A3B03D06"/>
    <w:lvl w:ilvl="0" w:tplc="ADAE7A3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21618C"/>
    <w:multiLevelType w:val="hybridMultilevel"/>
    <w:tmpl w:val="FCC22D60"/>
    <w:lvl w:ilvl="0" w:tplc="ADAE7A3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6C1C27"/>
    <w:multiLevelType w:val="hybridMultilevel"/>
    <w:tmpl w:val="DBDE5A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7E7208"/>
    <w:multiLevelType w:val="hybridMultilevel"/>
    <w:tmpl w:val="C67C2FE6"/>
    <w:lvl w:ilvl="0" w:tplc="ADAE7A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F001C3"/>
    <w:multiLevelType w:val="hybridMultilevel"/>
    <w:tmpl w:val="3EDCF1B2"/>
    <w:lvl w:ilvl="0" w:tplc="ADAE7A3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EA1977"/>
    <w:multiLevelType w:val="hybridMultilevel"/>
    <w:tmpl w:val="0F22DDC8"/>
    <w:lvl w:ilvl="0" w:tplc="01F45A9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E4091"/>
    <w:multiLevelType w:val="hybridMultilevel"/>
    <w:tmpl w:val="5E1E20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1"/>
  </w:num>
  <w:num w:numId="3">
    <w:abstractNumId w:val="21"/>
  </w:num>
  <w:num w:numId="4">
    <w:abstractNumId w:val="34"/>
  </w:num>
  <w:num w:numId="5">
    <w:abstractNumId w:val="20"/>
  </w:num>
  <w:num w:numId="6">
    <w:abstractNumId w:val="11"/>
  </w:num>
  <w:num w:numId="7">
    <w:abstractNumId w:val="30"/>
  </w:num>
  <w:num w:numId="8">
    <w:abstractNumId w:val="25"/>
  </w:num>
  <w:num w:numId="9">
    <w:abstractNumId w:val="3"/>
  </w:num>
  <w:num w:numId="10">
    <w:abstractNumId w:val="27"/>
  </w:num>
  <w:num w:numId="11">
    <w:abstractNumId w:val="14"/>
  </w:num>
  <w:num w:numId="12">
    <w:abstractNumId w:val="17"/>
  </w:num>
  <w:num w:numId="13">
    <w:abstractNumId w:val="23"/>
  </w:num>
  <w:num w:numId="14">
    <w:abstractNumId w:val="6"/>
  </w:num>
  <w:num w:numId="15">
    <w:abstractNumId w:val="1"/>
  </w:num>
  <w:num w:numId="16">
    <w:abstractNumId w:val="0"/>
  </w:num>
  <w:num w:numId="17">
    <w:abstractNumId w:val="8"/>
  </w:num>
  <w:num w:numId="18">
    <w:abstractNumId w:val="19"/>
  </w:num>
  <w:num w:numId="19">
    <w:abstractNumId w:val="10"/>
  </w:num>
  <w:num w:numId="20">
    <w:abstractNumId w:val="36"/>
  </w:num>
  <w:num w:numId="21">
    <w:abstractNumId w:val="2"/>
  </w:num>
  <w:num w:numId="22">
    <w:abstractNumId w:val="35"/>
  </w:num>
  <w:num w:numId="23">
    <w:abstractNumId w:val="32"/>
  </w:num>
  <w:num w:numId="24">
    <w:abstractNumId w:val="33"/>
  </w:num>
  <w:num w:numId="25">
    <w:abstractNumId w:val="13"/>
  </w:num>
  <w:num w:numId="26">
    <w:abstractNumId w:val="9"/>
  </w:num>
  <w:num w:numId="27">
    <w:abstractNumId w:val="28"/>
  </w:num>
  <w:num w:numId="28">
    <w:abstractNumId w:val="12"/>
  </w:num>
  <w:num w:numId="29">
    <w:abstractNumId w:val="26"/>
  </w:num>
  <w:num w:numId="30">
    <w:abstractNumId w:val="22"/>
  </w:num>
  <w:num w:numId="31">
    <w:abstractNumId w:val="4"/>
  </w:num>
  <w:num w:numId="32">
    <w:abstractNumId w:val="7"/>
  </w:num>
  <w:num w:numId="33">
    <w:abstractNumId w:val="18"/>
  </w:num>
  <w:num w:numId="34">
    <w:abstractNumId w:val="15"/>
  </w:num>
  <w:num w:numId="35">
    <w:abstractNumId w:val="29"/>
  </w:num>
  <w:num w:numId="36">
    <w:abstractNumId w:val="16"/>
  </w:num>
  <w:num w:numId="37">
    <w:abstractNumId w:val="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THI LY LY">
    <w15:presenceInfo w15:providerId="None" w15:userId="TRAN THI LY LY"/>
  </w15:person>
  <w15:person w15:author="Cuong, Pham Nguyen">
    <w15:presenceInfo w15:providerId="AD" w15:userId="S-1-5-21-1727136300-965935467-7473742-36260"/>
  </w15:person>
  <w15:person w15:author="Ly Tran Thi Ly">
    <w15:presenceInfo w15:providerId="None" w15:userId="Ly Tran Thi Ly"/>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38"/>
    <w:rsid w:val="00007B35"/>
    <w:rsid w:val="00010627"/>
    <w:rsid w:val="00014423"/>
    <w:rsid w:val="00016652"/>
    <w:rsid w:val="00017572"/>
    <w:rsid w:val="00020263"/>
    <w:rsid w:val="0002058A"/>
    <w:rsid w:val="00020D82"/>
    <w:rsid w:val="00021C10"/>
    <w:rsid w:val="0002395F"/>
    <w:rsid w:val="000250CC"/>
    <w:rsid w:val="0003139D"/>
    <w:rsid w:val="0003197A"/>
    <w:rsid w:val="00032A0C"/>
    <w:rsid w:val="00032F38"/>
    <w:rsid w:val="000346AC"/>
    <w:rsid w:val="00036A66"/>
    <w:rsid w:val="00037E73"/>
    <w:rsid w:val="000424D9"/>
    <w:rsid w:val="0004576B"/>
    <w:rsid w:val="000518BF"/>
    <w:rsid w:val="000530A7"/>
    <w:rsid w:val="00060118"/>
    <w:rsid w:val="000622A2"/>
    <w:rsid w:val="00064650"/>
    <w:rsid w:val="000649C9"/>
    <w:rsid w:val="000661FE"/>
    <w:rsid w:val="00073388"/>
    <w:rsid w:val="000747B4"/>
    <w:rsid w:val="00074F6B"/>
    <w:rsid w:val="000772F0"/>
    <w:rsid w:val="00080BE1"/>
    <w:rsid w:val="00081571"/>
    <w:rsid w:val="00081C84"/>
    <w:rsid w:val="000820CF"/>
    <w:rsid w:val="000824C2"/>
    <w:rsid w:val="0008365E"/>
    <w:rsid w:val="000843E9"/>
    <w:rsid w:val="00085E1C"/>
    <w:rsid w:val="000907E5"/>
    <w:rsid w:val="000914F8"/>
    <w:rsid w:val="00093B4F"/>
    <w:rsid w:val="000954BC"/>
    <w:rsid w:val="00095EA9"/>
    <w:rsid w:val="000A02B4"/>
    <w:rsid w:val="000A6EA8"/>
    <w:rsid w:val="000B53D2"/>
    <w:rsid w:val="000B69C3"/>
    <w:rsid w:val="000B797C"/>
    <w:rsid w:val="000B7D86"/>
    <w:rsid w:val="000C0F60"/>
    <w:rsid w:val="000C466B"/>
    <w:rsid w:val="000C6832"/>
    <w:rsid w:val="000D47E1"/>
    <w:rsid w:val="000D5123"/>
    <w:rsid w:val="000E36B1"/>
    <w:rsid w:val="000E3D81"/>
    <w:rsid w:val="000E3EE5"/>
    <w:rsid w:val="000E489A"/>
    <w:rsid w:val="000F3098"/>
    <w:rsid w:val="000F568D"/>
    <w:rsid w:val="00101B5A"/>
    <w:rsid w:val="00110D03"/>
    <w:rsid w:val="0011559A"/>
    <w:rsid w:val="00120AF0"/>
    <w:rsid w:val="00123497"/>
    <w:rsid w:val="00125D7C"/>
    <w:rsid w:val="00126101"/>
    <w:rsid w:val="001359E4"/>
    <w:rsid w:val="00136CB4"/>
    <w:rsid w:val="00137DCC"/>
    <w:rsid w:val="00143400"/>
    <w:rsid w:val="0014418A"/>
    <w:rsid w:val="00147106"/>
    <w:rsid w:val="00156240"/>
    <w:rsid w:val="001607A0"/>
    <w:rsid w:val="0016112B"/>
    <w:rsid w:val="00161B9D"/>
    <w:rsid w:val="00164CDB"/>
    <w:rsid w:val="001653F3"/>
    <w:rsid w:val="00165F7F"/>
    <w:rsid w:val="00166907"/>
    <w:rsid w:val="001729EE"/>
    <w:rsid w:val="001734D6"/>
    <w:rsid w:val="00175C97"/>
    <w:rsid w:val="00185795"/>
    <w:rsid w:val="00186E8E"/>
    <w:rsid w:val="00187C81"/>
    <w:rsid w:val="00192C04"/>
    <w:rsid w:val="001958E5"/>
    <w:rsid w:val="0019725D"/>
    <w:rsid w:val="0019744A"/>
    <w:rsid w:val="001A0EA4"/>
    <w:rsid w:val="001A1A99"/>
    <w:rsid w:val="001A3956"/>
    <w:rsid w:val="001A6143"/>
    <w:rsid w:val="001B2E1A"/>
    <w:rsid w:val="001C195F"/>
    <w:rsid w:val="001C5675"/>
    <w:rsid w:val="001D37C3"/>
    <w:rsid w:val="001D6EC6"/>
    <w:rsid w:val="001E1EDB"/>
    <w:rsid w:val="001E3619"/>
    <w:rsid w:val="001E45A8"/>
    <w:rsid w:val="001E6613"/>
    <w:rsid w:val="001F16D2"/>
    <w:rsid w:val="001F1BA3"/>
    <w:rsid w:val="001F3782"/>
    <w:rsid w:val="001F505F"/>
    <w:rsid w:val="001F6D79"/>
    <w:rsid w:val="002002CE"/>
    <w:rsid w:val="00204248"/>
    <w:rsid w:val="0020598C"/>
    <w:rsid w:val="00210634"/>
    <w:rsid w:val="00211499"/>
    <w:rsid w:val="00212324"/>
    <w:rsid w:val="00214CA8"/>
    <w:rsid w:val="00214D57"/>
    <w:rsid w:val="00216BBB"/>
    <w:rsid w:val="00217997"/>
    <w:rsid w:val="00221F6E"/>
    <w:rsid w:val="00231DE7"/>
    <w:rsid w:val="00234E63"/>
    <w:rsid w:val="00236D66"/>
    <w:rsid w:val="0023779D"/>
    <w:rsid w:val="00240CB4"/>
    <w:rsid w:val="00246963"/>
    <w:rsid w:val="00252D2F"/>
    <w:rsid w:val="002531C1"/>
    <w:rsid w:val="00256813"/>
    <w:rsid w:val="0026127D"/>
    <w:rsid w:val="0026454F"/>
    <w:rsid w:val="00264C2C"/>
    <w:rsid w:val="00265102"/>
    <w:rsid w:val="00267113"/>
    <w:rsid w:val="00277FB6"/>
    <w:rsid w:val="00281E46"/>
    <w:rsid w:val="002832B5"/>
    <w:rsid w:val="002843C4"/>
    <w:rsid w:val="0028472E"/>
    <w:rsid w:val="00285B07"/>
    <w:rsid w:val="0029627E"/>
    <w:rsid w:val="0029656C"/>
    <w:rsid w:val="002A3B59"/>
    <w:rsid w:val="002B087E"/>
    <w:rsid w:val="002B3259"/>
    <w:rsid w:val="002C1F1D"/>
    <w:rsid w:val="002D0A27"/>
    <w:rsid w:val="002D364E"/>
    <w:rsid w:val="002E545C"/>
    <w:rsid w:val="002E5677"/>
    <w:rsid w:val="002E6189"/>
    <w:rsid w:val="002F055E"/>
    <w:rsid w:val="002F1200"/>
    <w:rsid w:val="00301093"/>
    <w:rsid w:val="0030403C"/>
    <w:rsid w:val="00304556"/>
    <w:rsid w:val="00305C8D"/>
    <w:rsid w:val="00307AF3"/>
    <w:rsid w:val="003164FA"/>
    <w:rsid w:val="0031729C"/>
    <w:rsid w:val="00317B41"/>
    <w:rsid w:val="00322424"/>
    <w:rsid w:val="00322ECF"/>
    <w:rsid w:val="0032617E"/>
    <w:rsid w:val="003301E1"/>
    <w:rsid w:val="00333618"/>
    <w:rsid w:val="00333E6A"/>
    <w:rsid w:val="00334568"/>
    <w:rsid w:val="00340145"/>
    <w:rsid w:val="00341A3E"/>
    <w:rsid w:val="00344B24"/>
    <w:rsid w:val="00346F9E"/>
    <w:rsid w:val="003503BC"/>
    <w:rsid w:val="00361BF8"/>
    <w:rsid w:val="003628DA"/>
    <w:rsid w:val="00363523"/>
    <w:rsid w:val="00364418"/>
    <w:rsid w:val="0036455A"/>
    <w:rsid w:val="003706D4"/>
    <w:rsid w:val="00377330"/>
    <w:rsid w:val="00381177"/>
    <w:rsid w:val="00385DF6"/>
    <w:rsid w:val="00385DFC"/>
    <w:rsid w:val="003A0EC0"/>
    <w:rsid w:val="003A52D4"/>
    <w:rsid w:val="003B2642"/>
    <w:rsid w:val="003B3FE5"/>
    <w:rsid w:val="003B5E50"/>
    <w:rsid w:val="003B7591"/>
    <w:rsid w:val="003C02AF"/>
    <w:rsid w:val="003C06DE"/>
    <w:rsid w:val="003C15BF"/>
    <w:rsid w:val="003C2A97"/>
    <w:rsid w:val="003C6132"/>
    <w:rsid w:val="003D4C51"/>
    <w:rsid w:val="003D7625"/>
    <w:rsid w:val="003D78D7"/>
    <w:rsid w:val="003E7F08"/>
    <w:rsid w:val="003F0B81"/>
    <w:rsid w:val="003F35E4"/>
    <w:rsid w:val="003F74E6"/>
    <w:rsid w:val="00400702"/>
    <w:rsid w:val="004020DE"/>
    <w:rsid w:val="00403365"/>
    <w:rsid w:val="004042F0"/>
    <w:rsid w:val="004043F6"/>
    <w:rsid w:val="00404505"/>
    <w:rsid w:val="00420799"/>
    <w:rsid w:val="00421AAF"/>
    <w:rsid w:val="00422574"/>
    <w:rsid w:val="00423E46"/>
    <w:rsid w:val="0042591C"/>
    <w:rsid w:val="004266F5"/>
    <w:rsid w:val="00432156"/>
    <w:rsid w:val="004371EF"/>
    <w:rsid w:val="00440925"/>
    <w:rsid w:val="004414B0"/>
    <w:rsid w:val="004415F9"/>
    <w:rsid w:val="004452E1"/>
    <w:rsid w:val="00446585"/>
    <w:rsid w:val="00446D7C"/>
    <w:rsid w:val="00447DCC"/>
    <w:rsid w:val="00450176"/>
    <w:rsid w:val="00452C38"/>
    <w:rsid w:val="00455139"/>
    <w:rsid w:val="0046076C"/>
    <w:rsid w:val="00467924"/>
    <w:rsid w:val="00470F55"/>
    <w:rsid w:val="004805B6"/>
    <w:rsid w:val="004820AB"/>
    <w:rsid w:val="0048782D"/>
    <w:rsid w:val="00487B81"/>
    <w:rsid w:val="00490DEF"/>
    <w:rsid w:val="00492F59"/>
    <w:rsid w:val="004A06F9"/>
    <w:rsid w:val="004A567A"/>
    <w:rsid w:val="004A65C9"/>
    <w:rsid w:val="004A7DFA"/>
    <w:rsid w:val="004B60B8"/>
    <w:rsid w:val="004C2B91"/>
    <w:rsid w:val="004C6674"/>
    <w:rsid w:val="004C7230"/>
    <w:rsid w:val="004C7CB3"/>
    <w:rsid w:val="004D15D0"/>
    <w:rsid w:val="004D4063"/>
    <w:rsid w:val="004E0017"/>
    <w:rsid w:val="004E6B3D"/>
    <w:rsid w:val="004F35F9"/>
    <w:rsid w:val="004F3DB8"/>
    <w:rsid w:val="005027E0"/>
    <w:rsid w:val="0050358E"/>
    <w:rsid w:val="00506D25"/>
    <w:rsid w:val="00511EBC"/>
    <w:rsid w:val="00515062"/>
    <w:rsid w:val="00515636"/>
    <w:rsid w:val="00517C11"/>
    <w:rsid w:val="005312A4"/>
    <w:rsid w:val="005350BE"/>
    <w:rsid w:val="00537FC0"/>
    <w:rsid w:val="00540E59"/>
    <w:rsid w:val="0054259B"/>
    <w:rsid w:val="0054596E"/>
    <w:rsid w:val="005470A1"/>
    <w:rsid w:val="0055525B"/>
    <w:rsid w:val="00555D69"/>
    <w:rsid w:val="0055602E"/>
    <w:rsid w:val="00556E79"/>
    <w:rsid w:val="005575B7"/>
    <w:rsid w:val="005632F5"/>
    <w:rsid w:val="00564F4C"/>
    <w:rsid w:val="00567596"/>
    <w:rsid w:val="00567849"/>
    <w:rsid w:val="00573518"/>
    <w:rsid w:val="0057706D"/>
    <w:rsid w:val="005811E7"/>
    <w:rsid w:val="00581848"/>
    <w:rsid w:val="0058492A"/>
    <w:rsid w:val="0059101F"/>
    <w:rsid w:val="00594097"/>
    <w:rsid w:val="005960B1"/>
    <w:rsid w:val="0059729A"/>
    <w:rsid w:val="005A1D71"/>
    <w:rsid w:val="005A4621"/>
    <w:rsid w:val="005A7767"/>
    <w:rsid w:val="005B1962"/>
    <w:rsid w:val="005B2829"/>
    <w:rsid w:val="005B52B5"/>
    <w:rsid w:val="005B70D1"/>
    <w:rsid w:val="005B7930"/>
    <w:rsid w:val="005C5667"/>
    <w:rsid w:val="005C70F9"/>
    <w:rsid w:val="005D6DAA"/>
    <w:rsid w:val="005E21FB"/>
    <w:rsid w:val="005E3881"/>
    <w:rsid w:val="00604858"/>
    <w:rsid w:val="006049DA"/>
    <w:rsid w:val="00614373"/>
    <w:rsid w:val="00616A75"/>
    <w:rsid w:val="00617236"/>
    <w:rsid w:val="006235BA"/>
    <w:rsid w:val="0062361A"/>
    <w:rsid w:val="00626E2F"/>
    <w:rsid w:val="00632CD8"/>
    <w:rsid w:val="0063510B"/>
    <w:rsid w:val="0064717B"/>
    <w:rsid w:val="00647DAA"/>
    <w:rsid w:val="00652374"/>
    <w:rsid w:val="00653FDB"/>
    <w:rsid w:val="0066048B"/>
    <w:rsid w:val="0066767A"/>
    <w:rsid w:val="0067080E"/>
    <w:rsid w:val="00676EC6"/>
    <w:rsid w:val="00680BE9"/>
    <w:rsid w:val="006817CF"/>
    <w:rsid w:val="00681AE5"/>
    <w:rsid w:val="00684C2F"/>
    <w:rsid w:val="00686B82"/>
    <w:rsid w:val="0069177F"/>
    <w:rsid w:val="006A323B"/>
    <w:rsid w:val="006A5676"/>
    <w:rsid w:val="006A7102"/>
    <w:rsid w:val="006B76EA"/>
    <w:rsid w:val="006C0695"/>
    <w:rsid w:val="006C1E1B"/>
    <w:rsid w:val="006C750A"/>
    <w:rsid w:val="006D1D88"/>
    <w:rsid w:val="006D324D"/>
    <w:rsid w:val="006D642D"/>
    <w:rsid w:val="006E13CB"/>
    <w:rsid w:val="006E4221"/>
    <w:rsid w:val="006F5E8A"/>
    <w:rsid w:val="006F6283"/>
    <w:rsid w:val="006F71CC"/>
    <w:rsid w:val="00700212"/>
    <w:rsid w:val="0070749B"/>
    <w:rsid w:val="007100D6"/>
    <w:rsid w:val="00710500"/>
    <w:rsid w:val="00713AAB"/>
    <w:rsid w:val="00714A58"/>
    <w:rsid w:val="00715B66"/>
    <w:rsid w:val="00722775"/>
    <w:rsid w:val="00723D99"/>
    <w:rsid w:val="007248AE"/>
    <w:rsid w:val="00730F25"/>
    <w:rsid w:val="00733A29"/>
    <w:rsid w:val="00744FD2"/>
    <w:rsid w:val="00751FAC"/>
    <w:rsid w:val="00754AD1"/>
    <w:rsid w:val="00757386"/>
    <w:rsid w:val="007607AB"/>
    <w:rsid w:val="00761849"/>
    <w:rsid w:val="00761AA7"/>
    <w:rsid w:val="00763C9C"/>
    <w:rsid w:val="00772BD7"/>
    <w:rsid w:val="00774C52"/>
    <w:rsid w:val="00776C9B"/>
    <w:rsid w:val="00780C8F"/>
    <w:rsid w:val="00783B7F"/>
    <w:rsid w:val="00786D9C"/>
    <w:rsid w:val="00790A70"/>
    <w:rsid w:val="007915AF"/>
    <w:rsid w:val="007920F4"/>
    <w:rsid w:val="00794F7B"/>
    <w:rsid w:val="007964D0"/>
    <w:rsid w:val="0079667E"/>
    <w:rsid w:val="007A0833"/>
    <w:rsid w:val="007B09DB"/>
    <w:rsid w:val="007B1CF6"/>
    <w:rsid w:val="007B2609"/>
    <w:rsid w:val="007B4307"/>
    <w:rsid w:val="007B6812"/>
    <w:rsid w:val="007C2604"/>
    <w:rsid w:val="007C745D"/>
    <w:rsid w:val="007C77BB"/>
    <w:rsid w:val="007D3873"/>
    <w:rsid w:val="007F5695"/>
    <w:rsid w:val="007F5814"/>
    <w:rsid w:val="00801914"/>
    <w:rsid w:val="00806658"/>
    <w:rsid w:val="008100F3"/>
    <w:rsid w:val="0081131C"/>
    <w:rsid w:val="00811E37"/>
    <w:rsid w:val="0081246E"/>
    <w:rsid w:val="00812728"/>
    <w:rsid w:val="00813935"/>
    <w:rsid w:val="008141F8"/>
    <w:rsid w:val="00817A09"/>
    <w:rsid w:val="00833707"/>
    <w:rsid w:val="0083409A"/>
    <w:rsid w:val="008340DF"/>
    <w:rsid w:val="00835750"/>
    <w:rsid w:val="00835A3F"/>
    <w:rsid w:val="00837540"/>
    <w:rsid w:val="008417A5"/>
    <w:rsid w:val="008464EE"/>
    <w:rsid w:val="00852C88"/>
    <w:rsid w:val="00854971"/>
    <w:rsid w:val="00854BB9"/>
    <w:rsid w:val="00864719"/>
    <w:rsid w:val="00864846"/>
    <w:rsid w:val="0087071B"/>
    <w:rsid w:val="00871506"/>
    <w:rsid w:val="00872307"/>
    <w:rsid w:val="008807DC"/>
    <w:rsid w:val="0088400D"/>
    <w:rsid w:val="00887B15"/>
    <w:rsid w:val="0089047C"/>
    <w:rsid w:val="00891847"/>
    <w:rsid w:val="00891B7C"/>
    <w:rsid w:val="008A06A0"/>
    <w:rsid w:val="008A0D92"/>
    <w:rsid w:val="008A201D"/>
    <w:rsid w:val="008B39AE"/>
    <w:rsid w:val="008B5F77"/>
    <w:rsid w:val="008C06FF"/>
    <w:rsid w:val="008C1450"/>
    <w:rsid w:val="008C312A"/>
    <w:rsid w:val="008C482E"/>
    <w:rsid w:val="008C6F1A"/>
    <w:rsid w:val="008C72F0"/>
    <w:rsid w:val="008D4334"/>
    <w:rsid w:val="008E4EF0"/>
    <w:rsid w:val="008E77D0"/>
    <w:rsid w:val="00907877"/>
    <w:rsid w:val="009106F5"/>
    <w:rsid w:val="00915750"/>
    <w:rsid w:val="00915819"/>
    <w:rsid w:val="00916077"/>
    <w:rsid w:val="00920A7B"/>
    <w:rsid w:val="00920C63"/>
    <w:rsid w:val="00935C33"/>
    <w:rsid w:val="0093657E"/>
    <w:rsid w:val="00944BCE"/>
    <w:rsid w:val="00944F98"/>
    <w:rsid w:val="00946569"/>
    <w:rsid w:val="00950102"/>
    <w:rsid w:val="009802D3"/>
    <w:rsid w:val="00980F87"/>
    <w:rsid w:val="00986BE0"/>
    <w:rsid w:val="00986EB6"/>
    <w:rsid w:val="00992D81"/>
    <w:rsid w:val="0099430A"/>
    <w:rsid w:val="00995AC4"/>
    <w:rsid w:val="009A07B8"/>
    <w:rsid w:val="009A4501"/>
    <w:rsid w:val="009A4686"/>
    <w:rsid w:val="009A4BB2"/>
    <w:rsid w:val="009B13F1"/>
    <w:rsid w:val="009B1804"/>
    <w:rsid w:val="009B2345"/>
    <w:rsid w:val="009B2C36"/>
    <w:rsid w:val="009B3751"/>
    <w:rsid w:val="009B5AAA"/>
    <w:rsid w:val="009C1692"/>
    <w:rsid w:val="009C262A"/>
    <w:rsid w:val="009C3EBA"/>
    <w:rsid w:val="009C3F90"/>
    <w:rsid w:val="009C4DC4"/>
    <w:rsid w:val="009D31B9"/>
    <w:rsid w:val="009D472E"/>
    <w:rsid w:val="009D50F6"/>
    <w:rsid w:val="009D5BB9"/>
    <w:rsid w:val="009E148B"/>
    <w:rsid w:val="009E28AB"/>
    <w:rsid w:val="009E4E78"/>
    <w:rsid w:val="009E7282"/>
    <w:rsid w:val="009F0FDB"/>
    <w:rsid w:val="009F6C68"/>
    <w:rsid w:val="009F6E73"/>
    <w:rsid w:val="00A01B3A"/>
    <w:rsid w:val="00A06569"/>
    <w:rsid w:val="00A07574"/>
    <w:rsid w:val="00A13F57"/>
    <w:rsid w:val="00A15433"/>
    <w:rsid w:val="00A16189"/>
    <w:rsid w:val="00A21DFD"/>
    <w:rsid w:val="00A25FC9"/>
    <w:rsid w:val="00A26867"/>
    <w:rsid w:val="00A46784"/>
    <w:rsid w:val="00A50BB4"/>
    <w:rsid w:val="00A50D2B"/>
    <w:rsid w:val="00A51D9C"/>
    <w:rsid w:val="00A545E0"/>
    <w:rsid w:val="00A565FE"/>
    <w:rsid w:val="00A56821"/>
    <w:rsid w:val="00A575FC"/>
    <w:rsid w:val="00A57A6D"/>
    <w:rsid w:val="00A6058F"/>
    <w:rsid w:val="00A60A16"/>
    <w:rsid w:val="00A64A0F"/>
    <w:rsid w:val="00A65A1D"/>
    <w:rsid w:val="00A66B99"/>
    <w:rsid w:val="00A706C5"/>
    <w:rsid w:val="00A7262F"/>
    <w:rsid w:val="00A7776C"/>
    <w:rsid w:val="00A81A5A"/>
    <w:rsid w:val="00A879A1"/>
    <w:rsid w:val="00A90519"/>
    <w:rsid w:val="00A91DD2"/>
    <w:rsid w:val="00A91F3A"/>
    <w:rsid w:val="00A9201D"/>
    <w:rsid w:val="00AA02C8"/>
    <w:rsid w:val="00AA0E76"/>
    <w:rsid w:val="00AA175C"/>
    <w:rsid w:val="00AA2DB0"/>
    <w:rsid w:val="00AA339F"/>
    <w:rsid w:val="00AA49DE"/>
    <w:rsid w:val="00AA53BA"/>
    <w:rsid w:val="00AB27EF"/>
    <w:rsid w:val="00AC3FB5"/>
    <w:rsid w:val="00AC5779"/>
    <w:rsid w:val="00AD1C51"/>
    <w:rsid w:val="00AD1C84"/>
    <w:rsid w:val="00AD35A1"/>
    <w:rsid w:val="00AD74FB"/>
    <w:rsid w:val="00AE1D0F"/>
    <w:rsid w:val="00AE7E67"/>
    <w:rsid w:val="00AF652F"/>
    <w:rsid w:val="00B0035E"/>
    <w:rsid w:val="00B04530"/>
    <w:rsid w:val="00B10DC6"/>
    <w:rsid w:val="00B11AFE"/>
    <w:rsid w:val="00B2305C"/>
    <w:rsid w:val="00B27690"/>
    <w:rsid w:val="00B30CCB"/>
    <w:rsid w:val="00B31740"/>
    <w:rsid w:val="00B31BBA"/>
    <w:rsid w:val="00B341FD"/>
    <w:rsid w:val="00B34A27"/>
    <w:rsid w:val="00B350D9"/>
    <w:rsid w:val="00B41F79"/>
    <w:rsid w:val="00B500D2"/>
    <w:rsid w:val="00B50257"/>
    <w:rsid w:val="00B50648"/>
    <w:rsid w:val="00B53E17"/>
    <w:rsid w:val="00B61E89"/>
    <w:rsid w:val="00B66411"/>
    <w:rsid w:val="00B75297"/>
    <w:rsid w:val="00B76E6F"/>
    <w:rsid w:val="00B84C26"/>
    <w:rsid w:val="00B867D3"/>
    <w:rsid w:val="00B871EB"/>
    <w:rsid w:val="00B95E91"/>
    <w:rsid w:val="00BA01A0"/>
    <w:rsid w:val="00BA4D0C"/>
    <w:rsid w:val="00BA61DB"/>
    <w:rsid w:val="00BA6A06"/>
    <w:rsid w:val="00BB357D"/>
    <w:rsid w:val="00BB406B"/>
    <w:rsid w:val="00BB63B5"/>
    <w:rsid w:val="00BB6637"/>
    <w:rsid w:val="00BB6865"/>
    <w:rsid w:val="00BB6A4A"/>
    <w:rsid w:val="00BB7E17"/>
    <w:rsid w:val="00BC1593"/>
    <w:rsid w:val="00BC299C"/>
    <w:rsid w:val="00BC71E2"/>
    <w:rsid w:val="00BD07E2"/>
    <w:rsid w:val="00BD636C"/>
    <w:rsid w:val="00BD76F8"/>
    <w:rsid w:val="00BD7823"/>
    <w:rsid w:val="00BE0606"/>
    <w:rsid w:val="00BE7B7F"/>
    <w:rsid w:val="00BF08BD"/>
    <w:rsid w:val="00BF5C64"/>
    <w:rsid w:val="00BF7A7C"/>
    <w:rsid w:val="00C04C4C"/>
    <w:rsid w:val="00C061BB"/>
    <w:rsid w:val="00C069C7"/>
    <w:rsid w:val="00C11961"/>
    <w:rsid w:val="00C1237B"/>
    <w:rsid w:val="00C1410C"/>
    <w:rsid w:val="00C145BA"/>
    <w:rsid w:val="00C237BA"/>
    <w:rsid w:val="00C23CD7"/>
    <w:rsid w:val="00C24D6A"/>
    <w:rsid w:val="00C3204F"/>
    <w:rsid w:val="00C323B8"/>
    <w:rsid w:val="00C33D8D"/>
    <w:rsid w:val="00C36969"/>
    <w:rsid w:val="00C47F05"/>
    <w:rsid w:val="00C51C50"/>
    <w:rsid w:val="00C53C07"/>
    <w:rsid w:val="00C5403A"/>
    <w:rsid w:val="00C564AA"/>
    <w:rsid w:val="00C564D9"/>
    <w:rsid w:val="00C5742B"/>
    <w:rsid w:val="00C6307D"/>
    <w:rsid w:val="00C63DEA"/>
    <w:rsid w:val="00C67503"/>
    <w:rsid w:val="00C71EB7"/>
    <w:rsid w:val="00C73CB7"/>
    <w:rsid w:val="00C81876"/>
    <w:rsid w:val="00C8255E"/>
    <w:rsid w:val="00C83521"/>
    <w:rsid w:val="00C85AB0"/>
    <w:rsid w:val="00C93A92"/>
    <w:rsid w:val="00CA196F"/>
    <w:rsid w:val="00CA4D9B"/>
    <w:rsid w:val="00CB0C5D"/>
    <w:rsid w:val="00CB3AA6"/>
    <w:rsid w:val="00CB4CE0"/>
    <w:rsid w:val="00CB688C"/>
    <w:rsid w:val="00CB69A4"/>
    <w:rsid w:val="00CC08AB"/>
    <w:rsid w:val="00CC15A6"/>
    <w:rsid w:val="00CC5DA1"/>
    <w:rsid w:val="00CD0A0D"/>
    <w:rsid w:val="00CD1AEE"/>
    <w:rsid w:val="00CD3923"/>
    <w:rsid w:val="00CD3A54"/>
    <w:rsid w:val="00CD56BA"/>
    <w:rsid w:val="00CD6A33"/>
    <w:rsid w:val="00CD771C"/>
    <w:rsid w:val="00CD7B10"/>
    <w:rsid w:val="00CE28A7"/>
    <w:rsid w:val="00CE3805"/>
    <w:rsid w:val="00CF24F9"/>
    <w:rsid w:val="00CF623B"/>
    <w:rsid w:val="00D01378"/>
    <w:rsid w:val="00D02FA8"/>
    <w:rsid w:val="00D0490F"/>
    <w:rsid w:val="00D1667F"/>
    <w:rsid w:val="00D2168A"/>
    <w:rsid w:val="00D23BC5"/>
    <w:rsid w:val="00D26A48"/>
    <w:rsid w:val="00D30B9B"/>
    <w:rsid w:val="00D31B9A"/>
    <w:rsid w:val="00D33F98"/>
    <w:rsid w:val="00D443F2"/>
    <w:rsid w:val="00D44974"/>
    <w:rsid w:val="00D52080"/>
    <w:rsid w:val="00D52802"/>
    <w:rsid w:val="00D626C3"/>
    <w:rsid w:val="00D64F0E"/>
    <w:rsid w:val="00D654CC"/>
    <w:rsid w:val="00D728D7"/>
    <w:rsid w:val="00D750C1"/>
    <w:rsid w:val="00D7539F"/>
    <w:rsid w:val="00D75F41"/>
    <w:rsid w:val="00D779D8"/>
    <w:rsid w:val="00D80C98"/>
    <w:rsid w:val="00D82544"/>
    <w:rsid w:val="00D826C2"/>
    <w:rsid w:val="00D86D7B"/>
    <w:rsid w:val="00D93C2A"/>
    <w:rsid w:val="00D94AD2"/>
    <w:rsid w:val="00D97357"/>
    <w:rsid w:val="00DB7B54"/>
    <w:rsid w:val="00DC6155"/>
    <w:rsid w:val="00DD495A"/>
    <w:rsid w:val="00DD4A96"/>
    <w:rsid w:val="00DE3AA9"/>
    <w:rsid w:val="00DE4AEA"/>
    <w:rsid w:val="00DF03D8"/>
    <w:rsid w:val="00DF05B9"/>
    <w:rsid w:val="00DF1B74"/>
    <w:rsid w:val="00E02308"/>
    <w:rsid w:val="00E027BA"/>
    <w:rsid w:val="00E04DDA"/>
    <w:rsid w:val="00E07236"/>
    <w:rsid w:val="00E11B7B"/>
    <w:rsid w:val="00E13290"/>
    <w:rsid w:val="00E1479F"/>
    <w:rsid w:val="00E15B80"/>
    <w:rsid w:val="00E25F1F"/>
    <w:rsid w:val="00E27B5A"/>
    <w:rsid w:val="00E31001"/>
    <w:rsid w:val="00E352FD"/>
    <w:rsid w:val="00E35380"/>
    <w:rsid w:val="00E369B7"/>
    <w:rsid w:val="00E46D9F"/>
    <w:rsid w:val="00E51EF9"/>
    <w:rsid w:val="00E52C0C"/>
    <w:rsid w:val="00E53461"/>
    <w:rsid w:val="00E53795"/>
    <w:rsid w:val="00E54BC2"/>
    <w:rsid w:val="00E54DCF"/>
    <w:rsid w:val="00E54F78"/>
    <w:rsid w:val="00E55F23"/>
    <w:rsid w:val="00E61B0A"/>
    <w:rsid w:val="00E6747B"/>
    <w:rsid w:val="00E70F76"/>
    <w:rsid w:val="00E71D22"/>
    <w:rsid w:val="00E7207E"/>
    <w:rsid w:val="00E80AD8"/>
    <w:rsid w:val="00E8264D"/>
    <w:rsid w:val="00E85B8C"/>
    <w:rsid w:val="00E85E74"/>
    <w:rsid w:val="00E874B5"/>
    <w:rsid w:val="00E877E2"/>
    <w:rsid w:val="00E90ECD"/>
    <w:rsid w:val="00E915D0"/>
    <w:rsid w:val="00E92DAA"/>
    <w:rsid w:val="00E9568A"/>
    <w:rsid w:val="00EA50FD"/>
    <w:rsid w:val="00EB2B77"/>
    <w:rsid w:val="00EB3A89"/>
    <w:rsid w:val="00EC54C5"/>
    <w:rsid w:val="00EC5E70"/>
    <w:rsid w:val="00EC6CCD"/>
    <w:rsid w:val="00ED2A38"/>
    <w:rsid w:val="00ED38BA"/>
    <w:rsid w:val="00ED63E8"/>
    <w:rsid w:val="00EE3806"/>
    <w:rsid w:val="00EE3F7E"/>
    <w:rsid w:val="00EE67AD"/>
    <w:rsid w:val="00EE6FC6"/>
    <w:rsid w:val="00EF3317"/>
    <w:rsid w:val="00F020EA"/>
    <w:rsid w:val="00F02801"/>
    <w:rsid w:val="00F10C53"/>
    <w:rsid w:val="00F11E81"/>
    <w:rsid w:val="00F14BEA"/>
    <w:rsid w:val="00F175CC"/>
    <w:rsid w:val="00F22259"/>
    <w:rsid w:val="00F26E3C"/>
    <w:rsid w:val="00F33C0B"/>
    <w:rsid w:val="00F33E84"/>
    <w:rsid w:val="00F4541D"/>
    <w:rsid w:val="00F46258"/>
    <w:rsid w:val="00F47DCF"/>
    <w:rsid w:val="00F52F0E"/>
    <w:rsid w:val="00F553CB"/>
    <w:rsid w:val="00F63E32"/>
    <w:rsid w:val="00F71844"/>
    <w:rsid w:val="00F80288"/>
    <w:rsid w:val="00F816D2"/>
    <w:rsid w:val="00F9051E"/>
    <w:rsid w:val="00F94EC5"/>
    <w:rsid w:val="00FA0CE2"/>
    <w:rsid w:val="00FA0D6A"/>
    <w:rsid w:val="00FA1C55"/>
    <w:rsid w:val="00FA302D"/>
    <w:rsid w:val="00FA3194"/>
    <w:rsid w:val="00FA3CC5"/>
    <w:rsid w:val="00FA7060"/>
    <w:rsid w:val="00FB16F9"/>
    <w:rsid w:val="00FB42E5"/>
    <w:rsid w:val="00FB5CEF"/>
    <w:rsid w:val="00FC1FA4"/>
    <w:rsid w:val="00FC3343"/>
    <w:rsid w:val="00FC6906"/>
    <w:rsid w:val="00FC6D1B"/>
    <w:rsid w:val="00FC7436"/>
    <w:rsid w:val="00FD42BD"/>
    <w:rsid w:val="00FD6AE3"/>
    <w:rsid w:val="00FD7195"/>
    <w:rsid w:val="00FD7EF6"/>
    <w:rsid w:val="00FE2359"/>
    <w:rsid w:val="00FE5D9F"/>
    <w:rsid w:val="00FF2091"/>
    <w:rsid w:val="00FF2A8D"/>
    <w:rsid w:val="00FF35D0"/>
    <w:rsid w:val="00FF5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08A6B4F0"/>
  <w15:chartTrackingRefBased/>
  <w15:docId w15:val="{B5EED201-E82F-4630-8FB9-340DB708C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403365"/>
    <w:pPr>
      <w:keepNext/>
      <w:keepLines/>
      <w:spacing w:before="360" w:after="120" w:line="360" w:lineRule="auto"/>
      <w:jc w:val="center"/>
      <w:outlineLvl w:val="0"/>
    </w:pPr>
    <w:rPr>
      <w:rFonts w:ascii="Times New Roman" w:eastAsiaTheme="majorEastAsia" w:hAnsi="Times New Roman" w:cstheme="majorBidi"/>
      <w:b/>
      <w:color w:val="000000" w:themeColor="text1"/>
      <w:sz w:val="30"/>
      <w:szCs w:val="32"/>
      <w:u w:val="single"/>
    </w:rPr>
  </w:style>
  <w:style w:type="paragraph" w:styleId="u2">
    <w:name w:val="heading 2"/>
    <w:basedOn w:val="Binhthng"/>
    <w:next w:val="Binhthng"/>
    <w:link w:val="u2Char"/>
    <w:uiPriority w:val="9"/>
    <w:unhideWhenUsed/>
    <w:qFormat/>
    <w:rsid w:val="00FC1FA4"/>
    <w:pPr>
      <w:keepNext/>
      <w:keepLines/>
      <w:spacing w:before="40" w:after="0"/>
      <w:outlineLvl w:val="1"/>
      <w:pPrChange w:id="0" w:author="TRAN THI LY LY" w:date="2019-06-19T16:28:00Z">
        <w:pPr>
          <w:keepNext/>
          <w:keepLines/>
          <w:spacing w:before="40" w:line="259" w:lineRule="auto"/>
          <w:outlineLvl w:val="1"/>
        </w:pPr>
      </w:pPrChange>
    </w:pPr>
    <w:rPr>
      <w:rFonts w:ascii="Times New Roman" w:eastAsiaTheme="majorEastAsia" w:hAnsi="Times New Roman" w:cstheme="majorBidi"/>
      <w:b/>
      <w:sz w:val="26"/>
      <w:szCs w:val="26"/>
      <w:rPrChange w:id="0" w:author="TRAN THI LY LY" w:date="2019-06-19T16:28:00Z">
        <w:rPr>
          <w:rFonts w:eastAsiaTheme="majorEastAsia" w:cstheme="majorBidi"/>
          <w:sz w:val="26"/>
          <w:szCs w:val="26"/>
          <w:lang w:val="en-US" w:eastAsia="en-US" w:bidi="ar-SA"/>
        </w:rPr>
      </w:rPrChange>
    </w:rPr>
  </w:style>
  <w:style w:type="paragraph" w:styleId="u3">
    <w:name w:val="heading 3"/>
    <w:basedOn w:val="Binhthng"/>
    <w:next w:val="Binhthng"/>
    <w:link w:val="u3Char"/>
    <w:uiPriority w:val="9"/>
    <w:unhideWhenUsed/>
    <w:qFormat/>
    <w:rsid w:val="00C71EB7"/>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u4">
    <w:name w:val="heading 4"/>
    <w:basedOn w:val="Binhthng"/>
    <w:next w:val="Binhthng"/>
    <w:link w:val="u4Char"/>
    <w:uiPriority w:val="9"/>
    <w:unhideWhenUsed/>
    <w:qFormat/>
    <w:rsid w:val="00403365"/>
    <w:pPr>
      <w:keepNext/>
      <w:keepLines/>
      <w:spacing w:before="120" w:after="120" w:line="360" w:lineRule="auto"/>
      <w:outlineLvl w:val="3"/>
    </w:pPr>
    <w:rPr>
      <w:rFonts w:ascii="Times New Roman" w:eastAsiaTheme="majorEastAsia" w:hAnsi="Times New Roman" w:cstheme="majorBidi"/>
      <w:b/>
      <w:iCs/>
      <w:color w:val="000000" w:themeColor="text1"/>
      <w:sz w:val="26"/>
    </w:rPr>
  </w:style>
  <w:style w:type="paragraph" w:styleId="u5">
    <w:name w:val="heading 5"/>
    <w:basedOn w:val="Binhthng"/>
    <w:next w:val="Binhthng"/>
    <w:link w:val="u5Char"/>
    <w:uiPriority w:val="9"/>
    <w:unhideWhenUsed/>
    <w:qFormat/>
    <w:rsid w:val="00403365"/>
    <w:pPr>
      <w:keepNext/>
      <w:keepLines/>
      <w:spacing w:before="40" w:after="0" w:line="360" w:lineRule="auto"/>
      <w:outlineLvl w:val="4"/>
    </w:pPr>
    <w:rPr>
      <w:rFonts w:ascii="Times New Roman" w:eastAsiaTheme="majorEastAsia" w:hAnsi="Times New Roman" w:cstheme="majorBidi"/>
      <w:i/>
      <w:color w:val="000000" w:themeColor="text1"/>
      <w:sz w:val="26"/>
      <w:u w:val="single"/>
    </w:rPr>
  </w:style>
  <w:style w:type="paragraph" w:styleId="u6">
    <w:name w:val="heading 6"/>
    <w:basedOn w:val="Binhthng"/>
    <w:next w:val="Binhthng"/>
    <w:link w:val="u6Char"/>
    <w:uiPriority w:val="9"/>
    <w:semiHidden/>
    <w:unhideWhenUsed/>
    <w:qFormat/>
    <w:rsid w:val="00920C6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08157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81571"/>
  </w:style>
  <w:style w:type="paragraph" w:styleId="Chntrang">
    <w:name w:val="footer"/>
    <w:basedOn w:val="Binhthng"/>
    <w:link w:val="ChntrangChar"/>
    <w:uiPriority w:val="99"/>
    <w:unhideWhenUsed/>
    <w:rsid w:val="0008157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81571"/>
  </w:style>
  <w:style w:type="table" w:styleId="LiBang">
    <w:name w:val="Table Grid"/>
    <w:basedOn w:val="BangThngthng"/>
    <w:uiPriority w:val="39"/>
    <w:rsid w:val="00763C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980F87"/>
    <w:pPr>
      <w:ind w:left="720"/>
      <w:contextualSpacing/>
    </w:pPr>
  </w:style>
  <w:style w:type="character" w:customStyle="1" w:styleId="u1Char">
    <w:name w:val="Đầu đề 1 Char"/>
    <w:basedOn w:val="Phngmcinhcuaoanvn"/>
    <w:link w:val="u1"/>
    <w:uiPriority w:val="9"/>
    <w:rsid w:val="00403365"/>
    <w:rPr>
      <w:rFonts w:ascii="Times New Roman" w:eastAsiaTheme="majorEastAsia" w:hAnsi="Times New Roman" w:cstheme="majorBidi"/>
      <w:b/>
      <w:color w:val="000000" w:themeColor="text1"/>
      <w:sz w:val="30"/>
      <w:szCs w:val="32"/>
      <w:u w:val="single"/>
    </w:rPr>
  </w:style>
  <w:style w:type="character" w:customStyle="1" w:styleId="u2Char">
    <w:name w:val="Đầu đề 2 Char"/>
    <w:basedOn w:val="Phngmcinhcuaoanvn"/>
    <w:link w:val="u2"/>
    <w:uiPriority w:val="9"/>
    <w:rsid w:val="00FC1FA4"/>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C71EB7"/>
    <w:rPr>
      <w:rFonts w:ascii="Times New Roman" w:eastAsiaTheme="majorEastAsia" w:hAnsi="Times New Roman" w:cstheme="majorBidi"/>
      <w:b/>
      <w:color w:val="000000" w:themeColor="text1"/>
      <w:sz w:val="26"/>
      <w:szCs w:val="24"/>
    </w:rPr>
  </w:style>
  <w:style w:type="character" w:customStyle="1" w:styleId="u4Char">
    <w:name w:val="Đầu đề 4 Char"/>
    <w:basedOn w:val="Phngmcinhcuaoanvn"/>
    <w:link w:val="u4"/>
    <w:uiPriority w:val="9"/>
    <w:rsid w:val="00403365"/>
    <w:rPr>
      <w:rFonts w:ascii="Times New Roman" w:eastAsiaTheme="majorEastAsia" w:hAnsi="Times New Roman" w:cstheme="majorBidi"/>
      <w:b/>
      <w:iCs/>
      <w:color w:val="000000" w:themeColor="text1"/>
      <w:sz w:val="26"/>
    </w:rPr>
  </w:style>
  <w:style w:type="paragraph" w:styleId="uMucluc">
    <w:name w:val="TOC Heading"/>
    <w:basedOn w:val="u1"/>
    <w:next w:val="Binhthng"/>
    <w:uiPriority w:val="39"/>
    <w:unhideWhenUsed/>
    <w:qFormat/>
    <w:rsid w:val="00487B81"/>
    <w:pPr>
      <w:outlineLvl w:val="9"/>
    </w:pPr>
  </w:style>
  <w:style w:type="paragraph" w:styleId="Mucluc1">
    <w:name w:val="toc 1"/>
    <w:basedOn w:val="Binhthng"/>
    <w:next w:val="Binhthng"/>
    <w:autoRedefine/>
    <w:uiPriority w:val="39"/>
    <w:unhideWhenUsed/>
    <w:rsid w:val="00487B81"/>
    <w:pPr>
      <w:spacing w:after="100"/>
    </w:pPr>
  </w:style>
  <w:style w:type="paragraph" w:styleId="Mucluc2">
    <w:name w:val="toc 2"/>
    <w:basedOn w:val="Binhthng"/>
    <w:next w:val="Binhthng"/>
    <w:autoRedefine/>
    <w:uiPriority w:val="39"/>
    <w:unhideWhenUsed/>
    <w:rsid w:val="00487B81"/>
    <w:pPr>
      <w:spacing w:after="100"/>
      <w:ind w:left="220"/>
    </w:pPr>
  </w:style>
  <w:style w:type="paragraph" w:styleId="Mucluc3">
    <w:name w:val="toc 3"/>
    <w:basedOn w:val="Binhthng"/>
    <w:next w:val="Binhthng"/>
    <w:autoRedefine/>
    <w:uiPriority w:val="39"/>
    <w:unhideWhenUsed/>
    <w:rsid w:val="00487B81"/>
    <w:pPr>
      <w:spacing w:after="100"/>
      <w:ind w:left="440"/>
    </w:pPr>
  </w:style>
  <w:style w:type="character" w:styleId="Siuktni">
    <w:name w:val="Hyperlink"/>
    <w:basedOn w:val="Phngmcinhcuaoanvn"/>
    <w:uiPriority w:val="99"/>
    <w:unhideWhenUsed/>
    <w:rsid w:val="00487B81"/>
    <w:rPr>
      <w:color w:val="0563C1" w:themeColor="hyperlink"/>
      <w:u w:val="single"/>
    </w:rPr>
  </w:style>
  <w:style w:type="character" w:customStyle="1" w:styleId="u5Char">
    <w:name w:val="Đầu đề 5 Char"/>
    <w:basedOn w:val="Phngmcinhcuaoanvn"/>
    <w:link w:val="u5"/>
    <w:uiPriority w:val="9"/>
    <w:rsid w:val="00403365"/>
    <w:rPr>
      <w:rFonts w:ascii="Times New Roman" w:eastAsiaTheme="majorEastAsia" w:hAnsi="Times New Roman" w:cstheme="majorBidi"/>
      <w:i/>
      <w:color w:val="000000" w:themeColor="text1"/>
      <w:sz w:val="26"/>
      <w:u w:val="single"/>
    </w:rPr>
  </w:style>
  <w:style w:type="paragraph" w:styleId="Mucluc4">
    <w:name w:val="toc 4"/>
    <w:basedOn w:val="Binhthng"/>
    <w:next w:val="Binhthng"/>
    <w:autoRedefine/>
    <w:uiPriority w:val="39"/>
    <w:unhideWhenUsed/>
    <w:rsid w:val="00DE4AEA"/>
    <w:pPr>
      <w:spacing w:after="100"/>
      <w:ind w:left="660"/>
    </w:pPr>
  </w:style>
  <w:style w:type="paragraph" w:styleId="Mucluc5">
    <w:name w:val="toc 5"/>
    <w:basedOn w:val="Binhthng"/>
    <w:next w:val="Binhthng"/>
    <w:autoRedefine/>
    <w:uiPriority w:val="39"/>
    <w:unhideWhenUsed/>
    <w:rsid w:val="00DE4AEA"/>
    <w:pPr>
      <w:spacing w:after="100"/>
      <w:ind w:left="880"/>
    </w:pPr>
  </w:style>
  <w:style w:type="paragraph" w:styleId="Bongchuthich">
    <w:name w:val="Balloon Text"/>
    <w:basedOn w:val="Binhthng"/>
    <w:link w:val="BongchuthichChar"/>
    <w:uiPriority w:val="99"/>
    <w:semiHidden/>
    <w:unhideWhenUsed/>
    <w:rsid w:val="003B2642"/>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3B2642"/>
    <w:rPr>
      <w:rFonts w:ascii="Segoe UI" w:hAnsi="Segoe UI" w:cs="Segoe UI"/>
      <w:sz w:val="18"/>
      <w:szCs w:val="18"/>
    </w:rPr>
  </w:style>
  <w:style w:type="table" w:customStyle="1" w:styleId="PlainTable11">
    <w:name w:val="Plain Table 11"/>
    <w:basedOn w:val="BangThngthng"/>
    <w:uiPriority w:val="41"/>
    <w:rsid w:val="009802D3"/>
    <w:pPr>
      <w:spacing w:after="0" w:line="240" w:lineRule="auto"/>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Mausang-Nhnmanh5">
    <w:name w:val="Light Grid Accent 5"/>
    <w:basedOn w:val="BangThngthng"/>
    <w:uiPriority w:val="62"/>
    <w:rsid w:val="009802D3"/>
    <w:pPr>
      <w:spacing w:after="0" w:line="240" w:lineRule="auto"/>
    </w:pPr>
    <w:rPr>
      <w:rFonts w:eastAsiaTheme="minorEastAsia"/>
      <w:sz w:val="24"/>
      <w:szCs w:val="24"/>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customStyle="1" w:styleId="cpChagiiquyt1">
    <w:name w:val="Đề cập Chưa giải quyết1"/>
    <w:basedOn w:val="Phngmcinhcuaoanvn"/>
    <w:uiPriority w:val="99"/>
    <w:semiHidden/>
    <w:unhideWhenUsed/>
    <w:rsid w:val="002A3B59"/>
    <w:rPr>
      <w:color w:val="605E5C"/>
      <w:shd w:val="clear" w:color="auto" w:fill="E1DFDD"/>
    </w:rPr>
  </w:style>
  <w:style w:type="character" w:styleId="Manh">
    <w:name w:val="Strong"/>
    <w:basedOn w:val="Phngmcinhcuaoanvn"/>
    <w:uiPriority w:val="22"/>
    <w:qFormat/>
    <w:rsid w:val="00A51D9C"/>
    <w:rPr>
      <w:b/>
      <w:bCs/>
    </w:rPr>
  </w:style>
  <w:style w:type="paragraph" w:styleId="VnbanCcchu">
    <w:name w:val="footnote text"/>
    <w:basedOn w:val="Binhthng"/>
    <w:link w:val="VnbanCcchuChar"/>
    <w:uiPriority w:val="99"/>
    <w:semiHidden/>
    <w:unhideWhenUsed/>
    <w:rsid w:val="00214D57"/>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214D57"/>
    <w:rPr>
      <w:sz w:val="20"/>
      <w:szCs w:val="20"/>
    </w:rPr>
  </w:style>
  <w:style w:type="character" w:styleId="ThamchiuCcchu">
    <w:name w:val="footnote reference"/>
    <w:basedOn w:val="Phngmcinhcuaoanvn"/>
    <w:uiPriority w:val="99"/>
    <w:semiHidden/>
    <w:unhideWhenUsed/>
    <w:rsid w:val="00214D57"/>
    <w:rPr>
      <w:vertAlign w:val="superscript"/>
    </w:rPr>
  </w:style>
  <w:style w:type="paragraph" w:styleId="DanhmucTailiuThamkhao">
    <w:name w:val="Bibliography"/>
    <w:basedOn w:val="Binhthng"/>
    <w:next w:val="Binhthng"/>
    <w:uiPriority w:val="37"/>
    <w:unhideWhenUsed/>
    <w:rsid w:val="00214D57"/>
  </w:style>
  <w:style w:type="paragraph" w:styleId="Chuthich">
    <w:name w:val="caption"/>
    <w:basedOn w:val="Binhthng"/>
    <w:next w:val="Binhthng"/>
    <w:uiPriority w:val="35"/>
    <w:unhideWhenUsed/>
    <w:qFormat/>
    <w:rsid w:val="00AA175C"/>
    <w:pPr>
      <w:spacing w:after="200" w:line="360" w:lineRule="auto"/>
      <w:jc w:val="center"/>
    </w:pPr>
    <w:rPr>
      <w:rFonts w:ascii="Times New Roman" w:hAnsi="Times New Roman"/>
      <w:i/>
      <w:iCs/>
      <w:color w:val="44546A" w:themeColor="text2"/>
      <w:sz w:val="26"/>
      <w:szCs w:val="18"/>
    </w:rPr>
  </w:style>
  <w:style w:type="paragraph" w:styleId="Banghinhminhhoa">
    <w:name w:val="table of figures"/>
    <w:basedOn w:val="Binhthng"/>
    <w:next w:val="Binhthng"/>
    <w:uiPriority w:val="99"/>
    <w:unhideWhenUsed/>
    <w:rsid w:val="00AA175C"/>
    <w:pPr>
      <w:spacing w:after="0"/>
    </w:pPr>
    <w:rPr>
      <w:rFonts w:ascii="Times New Roman" w:hAnsi="Times New Roman"/>
      <w:i/>
      <w:sz w:val="26"/>
    </w:rPr>
  </w:style>
  <w:style w:type="character" w:styleId="ThamchiuTinht">
    <w:name w:val="Subtle Reference"/>
    <w:basedOn w:val="Phngmcinhcuaoanvn"/>
    <w:uiPriority w:val="31"/>
    <w:qFormat/>
    <w:rsid w:val="00FF2091"/>
    <w:rPr>
      <w:rFonts w:ascii="Times New Roman" w:hAnsi="Times New Roman"/>
      <w:smallCaps/>
      <w:color w:val="5A5A5A" w:themeColor="text1" w:themeTint="A5"/>
      <w:sz w:val="26"/>
    </w:rPr>
  </w:style>
  <w:style w:type="character" w:customStyle="1" w:styleId="cpChagiiquyt2">
    <w:name w:val="Đề cập Chưa giải quyết2"/>
    <w:basedOn w:val="Phngmcinhcuaoanvn"/>
    <w:uiPriority w:val="99"/>
    <w:semiHidden/>
    <w:unhideWhenUsed/>
    <w:rsid w:val="00333618"/>
    <w:rPr>
      <w:color w:val="605E5C"/>
      <w:shd w:val="clear" w:color="auto" w:fill="E1DFDD"/>
    </w:rPr>
  </w:style>
  <w:style w:type="character" w:styleId="TiuSach">
    <w:name w:val="Book Title"/>
    <w:basedOn w:val="Phngmcinhcuaoanvn"/>
    <w:uiPriority w:val="33"/>
    <w:qFormat/>
    <w:rsid w:val="00403365"/>
    <w:rPr>
      <w:rFonts w:ascii="Times New Roman" w:hAnsi="Times New Roman"/>
      <w:b w:val="0"/>
      <w:bCs/>
      <w:i w:val="0"/>
      <w:iCs/>
      <w:spacing w:val="5"/>
      <w:sz w:val="26"/>
    </w:rPr>
  </w:style>
  <w:style w:type="character" w:styleId="NhnmnhThm">
    <w:name w:val="Intense Emphasis"/>
    <w:basedOn w:val="Phngmcinhcuaoanvn"/>
    <w:uiPriority w:val="21"/>
    <w:qFormat/>
    <w:rsid w:val="00403365"/>
    <w:rPr>
      <w:i/>
      <w:iCs/>
      <w:color w:val="5B9BD5" w:themeColor="accent1"/>
    </w:rPr>
  </w:style>
  <w:style w:type="character" w:styleId="ThamchiuNhnmnh">
    <w:name w:val="Intense Reference"/>
    <w:basedOn w:val="Phngmcinhcuaoanvn"/>
    <w:uiPriority w:val="32"/>
    <w:qFormat/>
    <w:rsid w:val="00403365"/>
    <w:rPr>
      <w:b/>
      <w:bCs/>
      <w:smallCaps/>
      <w:color w:val="5B9BD5" w:themeColor="accent1"/>
      <w:spacing w:val="5"/>
    </w:rPr>
  </w:style>
  <w:style w:type="character" w:styleId="ThamchiuChuthich">
    <w:name w:val="annotation reference"/>
    <w:basedOn w:val="Phngmcinhcuaoanvn"/>
    <w:uiPriority w:val="99"/>
    <w:semiHidden/>
    <w:unhideWhenUsed/>
    <w:rsid w:val="00385DFC"/>
    <w:rPr>
      <w:sz w:val="16"/>
      <w:szCs w:val="16"/>
    </w:rPr>
  </w:style>
  <w:style w:type="paragraph" w:styleId="VnbanChuthich">
    <w:name w:val="annotation text"/>
    <w:basedOn w:val="Binhthng"/>
    <w:link w:val="VnbanChuthichChar"/>
    <w:uiPriority w:val="99"/>
    <w:semiHidden/>
    <w:unhideWhenUsed/>
    <w:rsid w:val="00385DFC"/>
    <w:pPr>
      <w:spacing w:line="240" w:lineRule="auto"/>
    </w:pPr>
    <w:rPr>
      <w:sz w:val="20"/>
      <w:szCs w:val="20"/>
    </w:rPr>
  </w:style>
  <w:style w:type="character" w:customStyle="1" w:styleId="VnbanChuthichChar">
    <w:name w:val="Văn bản Chú thích Char"/>
    <w:basedOn w:val="Phngmcinhcuaoanvn"/>
    <w:link w:val="VnbanChuthich"/>
    <w:uiPriority w:val="99"/>
    <w:semiHidden/>
    <w:rsid w:val="00385DFC"/>
    <w:rPr>
      <w:sz w:val="20"/>
      <w:szCs w:val="20"/>
    </w:rPr>
  </w:style>
  <w:style w:type="paragraph" w:styleId="ChuChuthich">
    <w:name w:val="annotation subject"/>
    <w:basedOn w:val="VnbanChuthich"/>
    <w:next w:val="VnbanChuthich"/>
    <w:link w:val="ChuChuthichChar"/>
    <w:uiPriority w:val="99"/>
    <w:semiHidden/>
    <w:unhideWhenUsed/>
    <w:rsid w:val="00385DFC"/>
    <w:rPr>
      <w:b/>
      <w:bCs/>
    </w:rPr>
  </w:style>
  <w:style w:type="character" w:customStyle="1" w:styleId="ChuChuthichChar">
    <w:name w:val="Chủ đề Chú thích Char"/>
    <w:basedOn w:val="VnbanChuthichChar"/>
    <w:link w:val="ChuChuthich"/>
    <w:uiPriority w:val="99"/>
    <w:semiHidden/>
    <w:rsid w:val="00385DFC"/>
    <w:rPr>
      <w:b/>
      <w:bCs/>
      <w:sz w:val="20"/>
      <w:szCs w:val="20"/>
    </w:rPr>
  </w:style>
  <w:style w:type="character" w:styleId="Nhnmanh">
    <w:name w:val="Emphasis"/>
    <w:basedOn w:val="Phngmcinhcuaoanvn"/>
    <w:uiPriority w:val="20"/>
    <w:qFormat/>
    <w:rsid w:val="00CD6A33"/>
    <w:rPr>
      <w:i/>
      <w:iCs/>
    </w:rPr>
  </w:style>
  <w:style w:type="character" w:customStyle="1" w:styleId="cpChagiiquyt3">
    <w:name w:val="Đề cập Chưa giải quyết3"/>
    <w:basedOn w:val="Phngmcinhcuaoanvn"/>
    <w:uiPriority w:val="99"/>
    <w:semiHidden/>
    <w:unhideWhenUsed/>
    <w:rsid w:val="00920C63"/>
    <w:rPr>
      <w:color w:val="605E5C"/>
      <w:shd w:val="clear" w:color="auto" w:fill="E1DFDD"/>
    </w:rPr>
  </w:style>
  <w:style w:type="character" w:customStyle="1" w:styleId="u6Char">
    <w:name w:val="Đầu đề 6 Char"/>
    <w:basedOn w:val="Phngmcinhcuaoanvn"/>
    <w:link w:val="u6"/>
    <w:uiPriority w:val="9"/>
    <w:semiHidden/>
    <w:rsid w:val="00920C63"/>
    <w:rPr>
      <w:rFonts w:asciiTheme="majorHAnsi" w:eastAsiaTheme="majorEastAsia" w:hAnsiTheme="majorHAnsi" w:cstheme="majorBidi"/>
      <w:color w:val="1F4D78" w:themeColor="accent1" w:themeShade="7F"/>
    </w:rPr>
  </w:style>
  <w:style w:type="paragraph" w:styleId="Nhaykepm">
    <w:name w:val="Intense Quote"/>
    <w:basedOn w:val="Binhthng"/>
    <w:next w:val="Binhthng"/>
    <w:link w:val="NhaykepmChar"/>
    <w:uiPriority w:val="30"/>
    <w:qFormat/>
    <w:rsid w:val="00515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NhaykepmChar">
    <w:name w:val="Nháy kép Đậm Char"/>
    <w:basedOn w:val="Phngmcinhcuaoanvn"/>
    <w:link w:val="Nhaykepm"/>
    <w:uiPriority w:val="30"/>
    <w:rsid w:val="00515062"/>
    <w:rPr>
      <w:i/>
      <w:iCs/>
      <w:color w:val="5B9BD5" w:themeColor="accent1"/>
    </w:rPr>
  </w:style>
  <w:style w:type="paragraph" w:styleId="HTMLinhdangtrc">
    <w:name w:val="HTML Preformatted"/>
    <w:basedOn w:val="Binhthng"/>
    <w:link w:val="HTMLinhdangtrcChar"/>
    <w:uiPriority w:val="99"/>
    <w:unhideWhenUsed/>
    <w:rsid w:val="00301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301093"/>
    <w:rPr>
      <w:rFonts w:ascii="Courier New" w:eastAsia="Times New Roman" w:hAnsi="Courier New" w:cs="Courier New"/>
      <w:sz w:val="20"/>
      <w:szCs w:val="20"/>
    </w:rPr>
  </w:style>
  <w:style w:type="paragraph" w:styleId="ThngthngWeb">
    <w:name w:val="Normal (Web)"/>
    <w:basedOn w:val="Binhthng"/>
    <w:uiPriority w:val="99"/>
    <w:semiHidden/>
    <w:unhideWhenUsed/>
    <w:rsid w:val="00653FDB"/>
    <w:pPr>
      <w:spacing w:before="100" w:beforeAutospacing="1" w:after="100" w:afterAutospacing="1" w:line="240" w:lineRule="auto"/>
    </w:pPr>
    <w:rPr>
      <w:rFonts w:ascii="Times New Roman" w:eastAsia="Times New Roman" w:hAnsi="Times New Roman" w:cs="Times New Roman"/>
      <w:sz w:val="24"/>
      <w:szCs w:val="24"/>
    </w:rPr>
  </w:style>
  <w:style w:type="character" w:styleId="NhnmanhTinht">
    <w:name w:val="Subtle Emphasis"/>
    <w:basedOn w:val="Phngmcinhcuaoanvn"/>
    <w:uiPriority w:val="19"/>
    <w:qFormat/>
    <w:rsid w:val="00AD35A1"/>
    <w:rPr>
      <w:rFonts w:ascii="Times New Roman" w:hAnsi="Times New Roman"/>
      <w:i w:val="0"/>
      <w:iCs/>
      <w:color w:val="404040" w:themeColor="text1" w:themeTint="BF"/>
      <w:sz w:val="26"/>
      <w:rPrChange w:id="1" w:author="Cuong, Pham Nguyen" w:date="2019-06-15T14:13:00Z">
        <w:rPr>
          <w:iCs/>
          <w:color w:val="404040" w:themeColor="text1" w:themeTint="BF"/>
        </w:rPr>
      </w:rPrChange>
    </w:rPr>
  </w:style>
  <w:style w:type="paragraph" w:styleId="Duytlai">
    <w:name w:val="Revision"/>
    <w:hidden/>
    <w:uiPriority w:val="99"/>
    <w:semiHidden/>
    <w:rsid w:val="00246963"/>
    <w:pPr>
      <w:spacing w:after="0" w:line="240" w:lineRule="auto"/>
    </w:pPr>
  </w:style>
  <w:style w:type="paragraph" w:customStyle="1" w:styleId="Default">
    <w:name w:val="Default"/>
    <w:rsid w:val="00CC5DA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62">
      <w:bodyDiv w:val="1"/>
      <w:marLeft w:val="0"/>
      <w:marRight w:val="0"/>
      <w:marTop w:val="0"/>
      <w:marBottom w:val="0"/>
      <w:divBdr>
        <w:top w:val="none" w:sz="0" w:space="0" w:color="auto"/>
        <w:left w:val="none" w:sz="0" w:space="0" w:color="auto"/>
        <w:bottom w:val="none" w:sz="0" w:space="0" w:color="auto"/>
        <w:right w:val="none" w:sz="0" w:space="0" w:color="auto"/>
      </w:divBdr>
    </w:div>
    <w:div w:id="14700544">
      <w:bodyDiv w:val="1"/>
      <w:marLeft w:val="0"/>
      <w:marRight w:val="0"/>
      <w:marTop w:val="0"/>
      <w:marBottom w:val="0"/>
      <w:divBdr>
        <w:top w:val="none" w:sz="0" w:space="0" w:color="auto"/>
        <w:left w:val="none" w:sz="0" w:space="0" w:color="auto"/>
        <w:bottom w:val="none" w:sz="0" w:space="0" w:color="auto"/>
        <w:right w:val="none" w:sz="0" w:space="0" w:color="auto"/>
      </w:divBdr>
    </w:div>
    <w:div w:id="19473514">
      <w:bodyDiv w:val="1"/>
      <w:marLeft w:val="0"/>
      <w:marRight w:val="0"/>
      <w:marTop w:val="0"/>
      <w:marBottom w:val="0"/>
      <w:divBdr>
        <w:top w:val="none" w:sz="0" w:space="0" w:color="auto"/>
        <w:left w:val="none" w:sz="0" w:space="0" w:color="auto"/>
        <w:bottom w:val="none" w:sz="0" w:space="0" w:color="auto"/>
        <w:right w:val="none" w:sz="0" w:space="0" w:color="auto"/>
      </w:divBdr>
    </w:div>
    <w:div w:id="26562558">
      <w:bodyDiv w:val="1"/>
      <w:marLeft w:val="0"/>
      <w:marRight w:val="0"/>
      <w:marTop w:val="0"/>
      <w:marBottom w:val="0"/>
      <w:divBdr>
        <w:top w:val="none" w:sz="0" w:space="0" w:color="auto"/>
        <w:left w:val="none" w:sz="0" w:space="0" w:color="auto"/>
        <w:bottom w:val="none" w:sz="0" w:space="0" w:color="auto"/>
        <w:right w:val="none" w:sz="0" w:space="0" w:color="auto"/>
      </w:divBdr>
    </w:div>
    <w:div w:id="29456642">
      <w:bodyDiv w:val="1"/>
      <w:marLeft w:val="0"/>
      <w:marRight w:val="0"/>
      <w:marTop w:val="0"/>
      <w:marBottom w:val="0"/>
      <w:divBdr>
        <w:top w:val="none" w:sz="0" w:space="0" w:color="auto"/>
        <w:left w:val="none" w:sz="0" w:space="0" w:color="auto"/>
        <w:bottom w:val="none" w:sz="0" w:space="0" w:color="auto"/>
        <w:right w:val="none" w:sz="0" w:space="0" w:color="auto"/>
      </w:divBdr>
    </w:div>
    <w:div w:id="33695165">
      <w:bodyDiv w:val="1"/>
      <w:marLeft w:val="0"/>
      <w:marRight w:val="0"/>
      <w:marTop w:val="0"/>
      <w:marBottom w:val="0"/>
      <w:divBdr>
        <w:top w:val="none" w:sz="0" w:space="0" w:color="auto"/>
        <w:left w:val="none" w:sz="0" w:space="0" w:color="auto"/>
        <w:bottom w:val="none" w:sz="0" w:space="0" w:color="auto"/>
        <w:right w:val="none" w:sz="0" w:space="0" w:color="auto"/>
      </w:divBdr>
    </w:div>
    <w:div w:id="37584710">
      <w:bodyDiv w:val="1"/>
      <w:marLeft w:val="0"/>
      <w:marRight w:val="0"/>
      <w:marTop w:val="0"/>
      <w:marBottom w:val="0"/>
      <w:divBdr>
        <w:top w:val="none" w:sz="0" w:space="0" w:color="auto"/>
        <w:left w:val="none" w:sz="0" w:space="0" w:color="auto"/>
        <w:bottom w:val="none" w:sz="0" w:space="0" w:color="auto"/>
        <w:right w:val="none" w:sz="0" w:space="0" w:color="auto"/>
      </w:divBdr>
    </w:div>
    <w:div w:id="38171207">
      <w:bodyDiv w:val="1"/>
      <w:marLeft w:val="0"/>
      <w:marRight w:val="0"/>
      <w:marTop w:val="0"/>
      <w:marBottom w:val="0"/>
      <w:divBdr>
        <w:top w:val="none" w:sz="0" w:space="0" w:color="auto"/>
        <w:left w:val="none" w:sz="0" w:space="0" w:color="auto"/>
        <w:bottom w:val="none" w:sz="0" w:space="0" w:color="auto"/>
        <w:right w:val="none" w:sz="0" w:space="0" w:color="auto"/>
      </w:divBdr>
    </w:div>
    <w:div w:id="41027081">
      <w:bodyDiv w:val="1"/>
      <w:marLeft w:val="0"/>
      <w:marRight w:val="0"/>
      <w:marTop w:val="0"/>
      <w:marBottom w:val="0"/>
      <w:divBdr>
        <w:top w:val="none" w:sz="0" w:space="0" w:color="auto"/>
        <w:left w:val="none" w:sz="0" w:space="0" w:color="auto"/>
        <w:bottom w:val="none" w:sz="0" w:space="0" w:color="auto"/>
        <w:right w:val="none" w:sz="0" w:space="0" w:color="auto"/>
      </w:divBdr>
    </w:div>
    <w:div w:id="47609763">
      <w:bodyDiv w:val="1"/>
      <w:marLeft w:val="0"/>
      <w:marRight w:val="0"/>
      <w:marTop w:val="0"/>
      <w:marBottom w:val="0"/>
      <w:divBdr>
        <w:top w:val="none" w:sz="0" w:space="0" w:color="auto"/>
        <w:left w:val="none" w:sz="0" w:space="0" w:color="auto"/>
        <w:bottom w:val="none" w:sz="0" w:space="0" w:color="auto"/>
        <w:right w:val="none" w:sz="0" w:space="0" w:color="auto"/>
      </w:divBdr>
    </w:div>
    <w:div w:id="51393905">
      <w:bodyDiv w:val="1"/>
      <w:marLeft w:val="0"/>
      <w:marRight w:val="0"/>
      <w:marTop w:val="0"/>
      <w:marBottom w:val="0"/>
      <w:divBdr>
        <w:top w:val="none" w:sz="0" w:space="0" w:color="auto"/>
        <w:left w:val="none" w:sz="0" w:space="0" w:color="auto"/>
        <w:bottom w:val="none" w:sz="0" w:space="0" w:color="auto"/>
        <w:right w:val="none" w:sz="0" w:space="0" w:color="auto"/>
      </w:divBdr>
    </w:div>
    <w:div w:id="53547580">
      <w:bodyDiv w:val="1"/>
      <w:marLeft w:val="0"/>
      <w:marRight w:val="0"/>
      <w:marTop w:val="0"/>
      <w:marBottom w:val="0"/>
      <w:divBdr>
        <w:top w:val="none" w:sz="0" w:space="0" w:color="auto"/>
        <w:left w:val="none" w:sz="0" w:space="0" w:color="auto"/>
        <w:bottom w:val="none" w:sz="0" w:space="0" w:color="auto"/>
        <w:right w:val="none" w:sz="0" w:space="0" w:color="auto"/>
      </w:divBdr>
    </w:div>
    <w:div w:id="55780609">
      <w:bodyDiv w:val="1"/>
      <w:marLeft w:val="0"/>
      <w:marRight w:val="0"/>
      <w:marTop w:val="0"/>
      <w:marBottom w:val="0"/>
      <w:divBdr>
        <w:top w:val="none" w:sz="0" w:space="0" w:color="auto"/>
        <w:left w:val="none" w:sz="0" w:space="0" w:color="auto"/>
        <w:bottom w:val="none" w:sz="0" w:space="0" w:color="auto"/>
        <w:right w:val="none" w:sz="0" w:space="0" w:color="auto"/>
      </w:divBdr>
    </w:div>
    <w:div w:id="56436142">
      <w:bodyDiv w:val="1"/>
      <w:marLeft w:val="0"/>
      <w:marRight w:val="0"/>
      <w:marTop w:val="0"/>
      <w:marBottom w:val="0"/>
      <w:divBdr>
        <w:top w:val="none" w:sz="0" w:space="0" w:color="auto"/>
        <w:left w:val="none" w:sz="0" w:space="0" w:color="auto"/>
        <w:bottom w:val="none" w:sz="0" w:space="0" w:color="auto"/>
        <w:right w:val="none" w:sz="0" w:space="0" w:color="auto"/>
      </w:divBdr>
    </w:div>
    <w:div w:id="60567036">
      <w:bodyDiv w:val="1"/>
      <w:marLeft w:val="0"/>
      <w:marRight w:val="0"/>
      <w:marTop w:val="0"/>
      <w:marBottom w:val="0"/>
      <w:divBdr>
        <w:top w:val="none" w:sz="0" w:space="0" w:color="auto"/>
        <w:left w:val="none" w:sz="0" w:space="0" w:color="auto"/>
        <w:bottom w:val="none" w:sz="0" w:space="0" w:color="auto"/>
        <w:right w:val="none" w:sz="0" w:space="0" w:color="auto"/>
      </w:divBdr>
    </w:div>
    <w:div w:id="72515408">
      <w:bodyDiv w:val="1"/>
      <w:marLeft w:val="0"/>
      <w:marRight w:val="0"/>
      <w:marTop w:val="0"/>
      <w:marBottom w:val="0"/>
      <w:divBdr>
        <w:top w:val="none" w:sz="0" w:space="0" w:color="auto"/>
        <w:left w:val="none" w:sz="0" w:space="0" w:color="auto"/>
        <w:bottom w:val="none" w:sz="0" w:space="0" w:color="auto"/>
        <w:right w:val="none" w:sz="0" w:space="0" w:color="auto"/>
      </w:divBdr>
    </w:div>
    <w:div w:id="73865569">
      <w:bodyDiv w:val="1"/>
      <w:marLeft w:val="0"/>
      <w:marRight w:val="0"/>
      <w:marTop w:val="0"/>
      <w:marBottom w:val="0"/>
      <w:divBdr>
        <w:top w:val="none" w:sz="0" w:space="0" w:color="auto"/>
        <w:left w:val="none" w:sz="0" w:space="0" w:color="auto"/>
        <w:bottom w:val="none" w:sz="0" w:space="0" w:color="auto"/>
        <w:right w:val="none" w:sz="0" w:space="0" w:color="auto"/>
      </w:divBdr>
    </w:div>
    <w:div w:id="82798298">
      <w:bodyDiv w:val="1"/>
      <w:marLeft w:val="0"/>
      <w:marRight w:val="0"/>
      <w:marTop w:val="0"/>
      <w:marBottom w:val="0"/>
      <w:divBdr>
        <w:top w:val="none" w:sz="0" w:space="0" w:color="auto"/>
        <w:left w:val="none" w:sz="0" w:space="0" w:color="auto"/>
        <w:bottom w:val="none" w:sz="0" w:space="0" w:color="auto"/>
        <w:right w:val="none" w:sz="0" w:space="0" w:color="auto"/>
      </w:divBdr>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39655">
      <w:bodyDiv w:val="1"/>
      <w:marLeft w:val="0"/>
      <w:marRight w:val="0"/>
      <w:marTop w:val="0"/>
      <w:marBottom w:val="0"/>
      <w:divBdr>
        <w:top w:val="none" w:sz="0" w:space="0" w:color="auto"/>
        <w:left w:val="none" w:sz="0" w:space="0" w:color="auto"/>
        <w:bottom w:val="none" w:sz="0" w:space="0" w:color="auto"/>
        <w:right w:val="none" w:sz="0" w:space="0" w:color="auto"/>
      </w:divBdr>
    </w:div>
    <w:div w:id="85345093">
      <w:bodyDiv w:val="1"/>
      <w:marLeft w:val="0"/>
      <w:marRight w:val="0"/>
      <w:marTop w:val="0"/>
      <w:marBottom w:val="0"/>
      <w:divBdr>
        <w:top w:val="none" w:sz="0" w:space="0" w:color="auto"/>
        <w:left w:val="none" w:sz="0" w:space="0" w:color="auto"/>
        <w:bottom w:val="none" w:sz="0" w:space="0" w:color="auto"/>
        <w:right w:val="none" w:sz="0" w:space="0" w:color="auto"/>
      </w:divBdr>
    </w:div>
    <w:div w:id="87889954">
      <w:bodyDiv w:val="1"/>
      <w:marLeft w:val="0"/>
      <w:marRight w:val="0"/>
      <w:marTop w:val="0"/>
      <w:marBottom w:val="0"/>
      <w:divBdr>
        <w:top w:val="none" w:sz="0" w:space="0" w:color="auto"/>
        <w:left w:val="none" w:sz="0" w:space="0" w:color="auto"/>
        <w:bottom w:val="none" w:sz="0" w:space="0" w:color="auto"/>
        <w:right w:val="none" w:sz="0" w:space="0" w:color="auto"/>
      </w:divBdr>
    </w:div>
    <w:div w:id="87894612">
      <w:bodyDiv w:val="1"/>
      <w:marLeft w:val="0"/>
      <w:marRight w:val="0"/>
      <w:marTop w:val="0"/>
      <w:marBottom w:val="0"/>
      <w:divBdr>
        <w:top w:val="none" w:sz="0" w:space="0" w:color="auto"/>
        <w:left w:val="none" w:sz="0" w:space="0" w:color="auto"/>
        <w:bottom w:val="none" w:sz="0" w:space="0" w:color="auto"/>
        <w:right w:val="none" w:sz="0" w:space="0" w:color="auto"/>
      </w:divBdr>
    </w:div>
    <w:div w:id="102700534">
      <w:bodyDiv w:val="1"/>
      <w:marLeft w:val="0"/>
      <w:marRight w:val="0"/>
      <w:marTop w:val="0"/>
      <w:marBottom w:val="0"/>
      <w:divBdr>
        <w:top w:val="none" w:sz="0" w:space="0" w:color="auto"/>
        <w:left w:val="none" w:sz="0" w:space="0" w:color="auto"/>
        <w:bottom w:val="none" w:sz="0" w:space="0" w:color="auto"/>
        <w:right w:val="none" w:sz="0" w:space="0" w:color="auto"/>
      </w:divBdr>
    </w:div>
    <w:div w:id="104470600">
      <w:bodyDiv w:val="1"/>
      <w:marLeft w:val="0"/>
      <w:marRight w:val="0"/>
      <w:marTop w:val="0"/>
      <w:marBottom w:val="0"/>
      <w:divBdr>
        <w:top w:val="none" w:sz="0" w:space="0" w:color="auto"/>
        <w:left w:val="none" w:sz="0" w:space="0" w:color="auto"/>
        <w:bottom w:val="none" w:sz="0" w:space="0" w:color="auto"/>
        <w:right w:val="none" w:sz="0" w:space="0" w:color="auto"/>
      </w:divBdr>
    </w:div>
    <w:div w:id="105657521">
      <w:bodyDiv w:val="1"/>
      <w:marLeft w:val="0"/>
      <w:marRight w:val="0"/>
      <w:marTop w:val="0"/>
      <w:marBottom w:val="0"/>
      <w:divBdr>
        <w:top w:val="none" w:sz="0" w:space="0" w:color="auto"/>
        <w:left w:val="none" w:sz="0" w:space="0" w:color="auto"/>
        <w:bottom w:val="none" w:sz="0" w:space="0" w:color="auto"/>
        <w:right w:val="none" w:sz="0" w:space="0" w:color="auto"/>
      </w:divBdr>
    </w:div>
    <w:div w:id="109981065">
      <w:bodyDiv w:val="1"/>
      <w:marLeft w:val="0"/>
      <w:marRight w:val="0"/>
      <w:marTop w:val="0"/>
      <w:marBottom w:val="0"/>
      <w:divBdr>
        <w:top w:val="none" w:sz="0" w:space="0" w:color="auto"/>
        <w:left w:val="none" w:sz="0" w:space="0" w:color="auto"/>
        <w:bottom w:val="none" w:sz="0" w:space="0" w:color="auto"/>
        <w:right w:val="none" w:sz="0" w:space="0" w:color="auto"/>
      </w:divBdr>
    </w:div>
    <w:div w:id="120224643">
      <w:bodyDiv w:val="1"/>
      <w:marLeft w:val="0"/>
      <w:marRight w:val="0"/>
      <w:marTop w:val="0"/>
      <w:marBottom w:val="0"/>
      <w:divBdr>
        <w:top w:val="none" w:sz="0" w:space="0" w:color="auto"/>
        <w:left w:val="none" w:sz="0" w:space="0" w:color="auto"/>
        <w:bottom w:val="none" w:sz="0" w:space="0" w:color="auto"/>
        <w:right w:val="none" w:sz="0" w:space="0" w:color="auto"/>
      </w:divBdr>
    </w:div>
    <w:div w:id="124470822">
      <w:bodyDiv w:val="1"/>
      <w:marLeft w:val="0"/>
      <w:marRight w:val="0"/>
      <w:marTop w:val="0"/>
      <w:marBottom w:val="0"/>
      <w:divBdr>
        <w:top w:val="none" w:sz="0" w:space="0" w:color="auto"/>
        <w:left w:val="none" w:sz="0" w:space="0" w:color="auto"/>
        <w:bottom w:val="none" w:sz="0" w:space="0" w:color="auto"/>
        <w:right w:val="none" w:sz="0" w:space="0" w:color="auto"/>
      </w:divBdr>
    </w:div>
    <w:div w:id="133253922">
      <w:bodyDiv w:val="1"/>
      <w:marLeft w:val="0"/>
      <w:marRight w:val="0"/>
      <w:marTop w:val="0"/>
      <w:marBottom w:val="0"/>
      <w:divBdr>
        <w:top w:val="none" w:sz="0" w:space="0" w:color="auto"/>
        <w:left w:val="none" w:sz="0" w:space="0" w:color="auto"/>
        <w:bottom w:val="none" w:sz="0" w:space="0" w:color="auto"/>
        <w:right w:val="none" w:sz="0" w:space="0" w:color="auto"/>
      </w:divBdr>
    </w:div>
    <w:div w:id="133452548">
      <w:bodyDiv w:val="1"/>
      <w:marLeft w:val="0"/>
      <w:marRight w:val="0"/>
      <w:marTop w:val="0"/>
      <w:marBottom w:val="0"/>
      <w:divBdr>
        <w:top w:val="none" w:sz="0" w:space="0" w:color="auto"/>
        <w:left w:val="none" w:sz="0" w:space="0" w:color="auto"/>
        <w:bottom w:val="none" w:sz="0" w:space="0" w:color="auto"/>
        <w:right w:val="none" w:sz="0" w:space="0" w:color="auto"/>
      </w:divBdr>
    </w:div>
    <w:div w:id="137847119">
      <w:bodyDiv w:val="1"/>
      <w:marLeft w:val="0"/>
      <w:marRight w:val="0"/>
      <w:marTop w:val="0"/>
      <w:marBottom w:val="0"/>
      <w:divBdr>
        <w:top w:val="none" w:sz="0" w:space="0" w:color="auto"/>
        <w:left w:val="none" w:sz="0" w:space="0" w:color="auto"/>
        <w:bottom w:val="none" w:sz="0" w:space="0" w:color="auto"/>
        <w:right w:val="none" w:sz="0" w:space="0" w:color="auto"/>
      </w:divBdr>
    </w:div>
    <w:div w:id="140512504">
      <w:bodyDiv w:val="1"/>
      <w:marLeft w:val="0"/>
      <w:marRight w:val="0"/>
      <w:marTop w:val="0"/>
      <w:marBottom w:val="0"/>
      <w:divBdr>
        <w:top w:val="none" w:sz="0" w:space="0" w:color="auto"/>
        <w:left w:val="none" w:sz="0" w:space="0" w:color="auto"/>
        <w:bottom w:val="none" w:sz="0" w:space="0" w:color="auto"/>
        <w:right w:val="none" w:sz="0" w:space="0" w:color="auto"/>
      </w:divBdr>
    </w:div>
    <w:div w:id="140998462">
      <w:bodyDiv w:val="1"/>
      <w:marLeft w:val="0"/>
      <w:marRight w:val="0"/>
      <w:marTop w:val="0"/>
      <w:marBottom w:val="0"/>
      <w:divBdr>
        <w:top w:val="none" w:sz="0" w:space="0" w:color="auto"/>
        <w:left w:val="none" w:sz="0" w:space="0" w:color="auto"/>
        <w:bottom w:val="none" w:sz="0" w:space="0" w:color="auto"/>
        <w:right w:val="none" w:sz="0" w:space="0" w:color="auto"/>
      </w:divBdr>
    </w:div>
    <w:div w:id="145709516">
      <w:bodyDiv w:val="1"/>
      <w:marLeft w:val="0"/>
      <w:marRight w:val="0"/>
      <w:marTop w:val="0"/>
      <w:marBottom w:val="0"/>
      <w:divBdr>
        <w:top w:val="none" w:sz="0" w:space="0" w:color="auto"/>
        <w:left w:val="none" w:sz="0" w:space="0" w:color="auto"/>
        <w:bottom w:val="none" w:sz="0" w:space="0" w:color="auto"/>
        <w:right w:val="none" w:sz="0" w:space="0" w:color="auto"/>
      </w:divBdr>
    </w:div>
    <w:div w:id="147944207">
      <w:bodyDiv w:val="1"/>
      <w:marLeft w:val="0"/>
      <w:marRight w:val="0"/>
      <w:marTop w:val="0"/>
      <w:marBottom w:val="0"/>
      <w:divBdr>
        <w:top w:val="none" w:sz="0" w:space="0" w:color="auto"/>
        <w:left w:val="none" w:sz="0" w:space="0" w:color="auto"/>
        <w:bottom w:val="none" w:sz="0" w:space="0" w:color="auto"/>
        <w:right w:val="none" w:sz="0" w:space="0" w:color="auto"/>
      </w:divBdr>
    </w:div>
    <w:div w:id="148332225">
      <w:bodyDiv w:val="1"/>
      <w:marLeft w:val="0"/>
      <w:marRight w:val="0"/>
      <w:marTop w:val="0"/>
      <w:marBottom w:val="0"/>
      <w:divBdr>
        <w:top w:val="none" w:sz="0" w:space="0" w:color="auto"/>
        <w:left w:val="none" w:sz="0" w:space="0" w:color="auto"/>
        <w:bottom w:val="none" w:sz="0" w:space="0" w:color="auto"/>
        <w:right w:val="none" w:sz="0" w:space="0" w:color="auto"/>
      </w:divBdr>
    </w:div>
    <w:div w:id="150945929">
      <w:bodyDiv w:val="1"/>
      <w:marLeft w:val="0"/>
      <w:marRight w:val="0"/>
      <w:marTop w:val="0"/>
      <w:marBottom w:val="0"/>
      <w:divBdr>
        <w:top w:val="none" w:sz="0" w:space="0" w:color="auto"/>
        <w:left w:val="none" w:sz="0" w:space="0" w:color="auto"/>
        <w:bottom w:val="none" w:sz="0" w:space="0" w:color="auto"/>
        <w:right w:val="none" w:sz="0" w:space="0" w:color="auto"/>
      </w:divBdr>
    </w:div>
    <w:div w:id="152259577">
      <w:bodyDiv w:val="1"/>
      <w:marLeft w:val="0"/>
      <w:marRight w:val="0"/>
      <w:marTop w:val="0"/>
      <w:marBottom w:val="0"/>
      <w:divBdr>
        <w:top w:val="none" w:sz="0" w:space="0" w:color="auto"/>
        <w:left w:val="none" w:sz="0" w:space="0" w:color="auto"/>
        <w:bottom w:val="none" w:sz="0" w:space="0" w:color="auto"/>
        <w:right w:val="none" w:sz="0" w:space="0" w:color="auto"/>
      </w:divBdr>
    </w:div>
    <w:div w:id="156192030">
      <w:bodyDiv w:val="1"/>
      <w:marLeft w:val="0"/>
      <w:marRight w:val="0"/>
      <w:marTop w:val="0"/>
      <w:marBottom w:val="0"/>
      <w:divBdr>
        <w:top w:val="none" w:sz="0" w:space="0" w:color="auto"/>
        <w:left w:val="none" w:sz="0" w:space="0" w:color="auto"/>
        <w:bottom w:val="none" w:sz="0" w:space="0" w:color="auto"/>
        <w:right w:val="none" w:sz="0" w:space="0" w:color="auto"/>
      </w:divBdr>
    </w:div>
    <w:div w:id="158665490">
      <w:bodyDiv w:val="1"/>
      <w:marLeft w:val="0"/>
      <w:marRight w:val="0"/>
      <w:marTop w:val="0"/>
      <w:marBottom w:val="0"/>
      <w:divBdr>
        <w:top w:val="none" w:sz="0" w:space="0" w:color="auto"/>
        <w:left w:val="none" w:sz="0" w:space="0" w:color="auto"/>
        <w:bottom w:val="none" w:sz="0" w:space="0" w:color="auto"/>
        <w:right w:val="none" w:sz="0" w:space="0" w:color="auto"/>
      </w:divBdr>
    </w:div>
    <w:div w:id="159198445">
      <w:bodyDiv w:val="1"/>
      <w:marLeft w:val="0"/>
      <w:marRight w:val="0"/>
      <w:marTop w:val="0"/>
      <w:marBottom w:val="0"/>
      <w:divBdr>
        <w:top w:val="none" w:sz="0" w:space="0" w:color="auto"/>
        <w:left w:val="none" w:sz="0" w:space="0" w:color="auto"/>
        <w:bottom w:val="none" w:sz="0" w:space="0" w:color="auto"/>
        <w:right w:val="none" w:sz="0" w:space="0" w:color="auto"/>
      </w:divBdr>
    </w:div>
    <w:div w:id="162282163">
      <w:bodyDiv w:val="1"/>
      <w:marLeft w:val="0"/>
      <w:marRight w:val="0"/>
      <w:marTop w:val="0"/>
      <w:marBottom w:val="0"/>
      <w:divBdr>
        <w:top w:val="none" w:sz="0" w:space="0" w:color="auto"/>
        <w:left w:val="none" w:sz="0" w:space="0" w:color="auto"/>
        <w:bottom w:val="none" w:sz="0" w:space="0" w:color="auto"/>
        <w:right w:val="none" w:sz="0" w:space="0" w:color="auto"/>
      </w:divBdr>
    </w:div>
    <w:div w:id="168755651">
      <w:bodyDiv w:val="1"/>
      <w:marLeft w:val="0"/>
      <w:marRight w:val="0"/>
      <w:marTop w:val="0"/>
      <w:marBottom w:val="0"/>
      <w:divBdr>
        <w:top w:val="none" w:sz="0" w:space="0" w:color="auto"/>
        <w:left w:val="none" w:sz="0" w:space="0" w:color="auto"/>
        <w:bottom w:val="none" w:sz="0" w:space="0" w:color="auto"/>
        <w:right w:val="none" w:sz="0" w:space="0" w:color="auto"/>
      </w:divBdr>
    </w:div>
    <w:div w:id="169487045">
      <w:bodyDiv w:val="1"/>
      <w:marLeft w:val="0"/>
      <w:marRight w:val="0"/>
      <w:marTop w:val="0"/>
      <w:marBottom w:val="0"/>
      <w:divBdr>
        <w:top w:val="none" w:sz="0" w:space="0" w:color="auto"/>
        <w:left w:val="none" w:sz="0" w:space="0" w:color="auto"/>
        <w:bottom w:val="none" w:sz="0" w:space="0" w:color="auto"/>
        <w:right w:val="none" w:sz="0" w:space="0" w:color="auto"/>
      </w:divBdr>
    </w:div>
    <w:div w:id="172112025">
      <w:bodyDiv w:val="1"/>
      <w:marLeft w:val="0"/>
      <w:marRight w:val="0"/>
      <w:marTop w:val="0"/>
      <w:marBottom w:val="0"/>
      <w:divBdr>
        <w:top w:val="none" w:sz="0" w:space="0" w:color="auto"/>
        <w:left w:val="none" w:sz="0" w:space="0" w:color="auto"/>
        <w:bottom w:val="none" w:sz="0" w:space="0" w:color="auto"/>
        <w:right w:val="none" w:sz="0" w:space="0" w:color="auto"/>
      </w:divBdr>
    </w:div>
    <w:div w:id="172502873">
      <w:bodyDiv w:val="1"/>
      <w:marLeft w:val="0"/>
      <w:marRight w:val="0"/>
      <w:marTop w:val="0"/>
      <w:marBottom w:val="0"/>
      <w:divBdr>
        <w:top w:val="none" w:sz="0" w:space="0" w:color="auto"/>
        <w:left w:val="none" w:sz="0" w:space="0" w:color="auto"/>
        <w:bottom w:val="none" w:sz="0" w:space="0" w:color="auto"/>
        <w:right w:val="none" w:sz="0" w:space="0" w:color="auto"/>
      </w:divBdr>
    </w:div>
    <w:div w:id="177277925">
      <w:bodyDiv w:val="1"/>
      <w:marLeft w:val="0"/>
      <w:marRight w:val="0"/>
      <w:marTop w:val="0"/>
      <w:marBottom w:val="0"/>
      <w:divBdr>
        <w:top w:val="none" w:sz="0" w:space="0" w:color="auto"/>
        <w:left w:val="none" w:sz="0" w:space="0" w:color="auto"/>
        <w:bottom w:val="none" w:sz="0" w:space="0" w:color="auto"/>
        <w:right w:val="none" w:sz="0" w:space="0" w:color="auto"/>
      </w:divBdr>
    </w:div>
    <w:div w:id="194391110">
      <w:bodyDiv w:val="1"/>
      <w:marLeft w:val="0"/>
      <w:marRight w:val="0"/>
      <w:marTop w:val="0"/>
      <w:marBottom w:val="0"/>
      <w:divBdr>
        <w:top w:val="none" w:sz="0" w:space="0" w:color="auto"/>
        <w:left w:val="none" w:sz="0" w:space="0" w:color="auto"/>
        <w:bottom w:val="none" w:sz="0" w:space="0" w:color="auto"/>
        <w:right w:val="none" w:sz="0" w:space="0" w:color="auto"/>
      </w:divBdr>
    </w:div>
    <w:div w:id="197016082">
      <w:bodyDiv w:val="1"/>
      <w:marLeft w:val="0"/>
      <w:marRight w:val="0"/>
      <w:marTop w:val="0"/>
      <w:marBottom w:val="0"/>
      <w:divBdr>
        <w:top w:val="none" w:sz="0" w:space="0" w:color="auto"/>
        <w:left w:val="none" w:sz="0" w:space="0" w:color="auto"/>
        <w:bottom w:val="none" w:sz="0" w:space="0" w:color="auto"/>
        <w:right w:val="none" w:sz="0" w:space="0" w:color="auto"/>
      </w:divBdr>
    </w:div>
    <w:div w:id="199175412">
      <w:bodyDiv w:val="1"/>
      <w:marLeft w:val="0"/>
      <w:marRight w:val="0"/>
      <w:marTop w:val="0"/>
      <w:marBottom w:val="0"/>
      <w:divBdr>
        <w:top w:val="none" w:sz="0" w:space="0" w:color="auto"/>
        <w:left w:val="none" w:sz="0" w:space="0" w:color="auto"/>
        <w:bottom w:val="none" w:sz="0" w:space="0" w:color="auto"/>
        <w:right w:val="none" w:sz="0" w:space="0" w:color="auto"/>
      </w:divBdr>
    </w:div>
    <w:div w:id="203295236">
      <w:bodyDiv w:val="1"/>
      <w:marLeft w:val="0"/>
      <w:marRight w:val="0"/>
      <w:marTop w:val="0"/>
      <w:marBottom w:val="0"/>
      <w:divBdr>
        <w:top w:val="none" w:sz="0" w:space="0" w:color="auto"/>
        <w:left w:val="none" w:sz="0" w:space="0" w:color="auto"/>
        <w:bottom w:val="none" w:sz="0" w:space="0" w:color="auto"/>
        <w:right w:val="none" w:sz="0" w:space="0" w:color="auto"/>
      </w:divBdr>
    </w:div>
    <w:div w:id="203714353">
      <w:bodyDiv w:val="1"/>
      <w:marLeft w:val="0"/>
      <w:marRight w:val="0"/>
      <w:marTop w:val="0"/>
      <w:marBottom w:val="0"/>
      <w:divBdr>
        <w:top w:val="none" w:sz="0" w:space="0" w:color="auto"/>
        <w:left w:val="none" w:sz="0" w:space="0" w:color="auto"/>
        <w:bottom w:val="none" w:sz="0" w:space="0" w:color="auto"/>
        <w:right w:val="none" w:sz="0" w:space="0" w:color="auto"/>
      </w:divBdr>
    </w:div>
    <w:div w:id="204681330">
      <w:bodyDiv w:val="1"/>
      <w:marLeft w:val="0"/>
      <w:marRight w:val="0"/>
      <w:marTop w:val="0"/>
      <w:marBottom w:val="0"/>
      <w:divBdr>
        <w:top w:val="none" w:sz="0" w:space="0" w:color="auto"/>
        <w:left w:val="none" w:sz="0" w:space="0" w:color="auto"/>
        <w:bottom w:val="none" w:sz="0" w:space="0" w:color="auto"/>
        <w:right w:val="none" w:sz="0" w:space="0" w:color="auto"/>
      </w:divBdr>
    </w:div>
    <w:div w:id="206071246">
      <w:bodyDiv w:val="1"/>
      <w:marLeft w:val="0"/>
      <w:marRight w:val="0"/>
      <w:marTop w:val="0"/>
      <w:marBottom w:val="0"/>
      <w:divBdr>
        <w:top w:val="none" w:sz="0" w:space="0" w:color="auto"/>
        <w:left w:val="none" w:sz="0" w:space="0" w:color="auto"/>
        <w:bottom w:val="none" w:sz="0" w:space="0" w:color="auto"/>
        <w:right w:val="none" w:sz="0" w:space="0" w:color="auto"/>
      </w:divBdr>
    </w:div>
    <w:div w:id="219824120">
      <w:bodyDiv w:val="1"/>
      <w:marLeft w:val="0"/>
      <w:marRight w:val="0"/>
      <w:marTop w:val="0"/>
      <w:marBottom w:val="0"/>
      <w:divBdr>
        <w:top w:val="none" w:sz="0" w:space="0" w:color="auto"/>
        <w:left w:val="none" w:sz="0" w:space="0" w:color="auto"/>
        <w:bottom w:val="none" w:sz="0" w:space="0" w:color="auto"/>
        <w:right w:val="none" w:sz="0" w:space="0" w:color="auto"/>
      </w:divBdr>
    </w:div>
    <w:div w:id="220749429">
      <w:bodyDiv w:val="1"/>
      <w:marLeft w:val="0"/>
      <w:marRight w:val="0"/>
      <w:marTop w:val="0"/>
      <w:marBottom w:val="0"/>
      <w:divBdr>
        <w:top w:val="none" w:sz="0" w:space="0" w:color="auto"/>
        <w:left w:val="none" w:sz="0" w:space="0" w:color="auto"/>
        <w:bottom w:val="none" w:sz="0" w:space="0" w:color="auto"/>
        <w:right w:val="none" w:sz="0" w:space="0" w:color="auto"/>
      </w:divBdr>
    </w:div>
    <w:div w:id="225796311">
      <w:bodyDiv w:val="1"/>
      <w:marLeft w:val="0"/>
      <w:marRight w:val="0"/>
      <w:marTop w:val="0"/>
      <w:marBottom w:val="0"/>
      <w:divBdr>
        <w:top w:val="none" w:sz="0" w:space="0" w:color="auto"/>
        <w:left w:val="none" w:sz="0" w:space="0" w:color="auto"/>
        <w:bottom w:val="none" w:sz="0" w:space="0" w:color="auto"/>
        <w:right w:val="none" w:sz="0" w:space="0" w:color="auto"/>
      </w:divBdr>
    </w:div>
    <w:div w:id="242835047">
      <w:bodyDiv w:val="1"/>
      <w:marLeft w:val="0"/>
      <w:marRight w:val="0"/>
      <w:marTop w:val="0"/>
      <w:marBottom w:val="0"/>
      <w:divBdr>
        <w:top w:val="none" w:sz="0" w:space="0" w:color="auto"/>
        <w:left w:val="none" w:sz="0" w:space="0" w:color="auto"/>
        <w:bottom w:val="none" w:sz="0" w:space="0" w:color="auto"/>
        <w:right w:val="none" w:sz="0" w:space="0" w:color="auto"/>
      </w:divBdr>
    </w:div>
    <w:div w:id="245576751">
      <w:bodyDiv w:val="1"/>
      <w:marLeft w:val="0"/>
      <w:marRight w:val="0"/>
      <w:marTop w:val="0"/>
      <w:marBottom w:val="0"/>
      <w:divBdr>
        <w:top w:val="none" w:sz="0" w:space="0" w:color="auto"/>
        <w:left w:val="none" w:sz="0" w:space="0" w:color="auto"/>
        <w:bottom w:val="none" w:sz="0" w:space="0" w:color="auto"/>
        <w:right w:val="none" w:sz="0" w:space="0" w:color="auto"/>
      </w:divBdr>
    </w:div>
    <w:div w:id="246965030">
      <w:bodyDiv w:val="1"/>
      <w:marLeft w:val="0"/>
      <w:marRight w:val="0"/>
      <w:marTop w:val="0"/>
      <w:marBottom w:val="0"/>
      <w:divBdr>
        <w:top w:val="none" w:sz="0" w:space="0" w:color="auto"/>
        <w:left w:val="none" w:sz="0" w:space="0" w:color="auto"/>
        <w:bottom w:val="none" w:sz="0" w:space="0" w:color="auto"/>
        <w:right w:val="none" w:sz="0" w:space="0" w:color="auto"/>
      </w:divBdr>
    </w:div>
    <w:div w:id="249430997">
      <w:bodyDiv w:val="1"/>
      <w:marLeft w:val="0"/>
      <w:marRight w:val="0"/>
      <w:marTop w:val="0"/>
      <w:marBottom w:val="0"/>
      <w:divBdr>
        <w:top w:val="none" w:sz="0" w:space="0" w:color="auto"/>
        <w:left w:val="none" w:sz="0" w:space="0" w:color="auto"/>
        <w:bottom w:val="none" w:sz="0" w:space="0" w:color="auto"/>
        <w:right w:val="none" w:sz="0" w:space="0" w:color="auto"/>
      </w:divBdr>
      <w:divsChild>
        <w:div w:id="175458773">
          <w:marLeft w:val="0"/>
          <w:marRight w:val="0"/>
          <w:marTop w:val="0"/>
          <w:marBottom w:val="0"/>
          <w:divBdr>
            <w:top w:val="none" w:sz="0" w:space="0" w:color="auto"/>
            <w:left w:val="none" w:sz="0" w:space="0" w:color="auto"/>
            <w:bottom w:val="none" w:sz="0" w:space="0" w:color="auto"/>
            <w:right w:val="none" w:sz="0" w:space="0" w:color="auto"/>
          </w:divBdr>
          <w:divsChild>
            <w:div w:id="10666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9727">
      <w:bodyDiv w:val="1"/>
      <w:marLeft w:val="0"/>
      <w:marRight w:val="0"/>
      <w:marTop w:val="0"/>
      <w:marBottom w:val="0"/>
      <w:divBdr>
        <w:top w:val="none" w:sz="0" w:space="0" w:color="auto"/>
        <w:left w:val="none" w:sz="0" w:space="0" w:color="auto"/>
        <w:bottom w:val="none" w:sz="0" w:space="0" w:color="auto"/>
        <w:right w:val="none" w:sz="0" w:space="0" w:color="auto"/>
      </w:divBdr>
    </w:div>
    <w:div w:id="253437903">
      <w:bodyDiv w:val="1"/>
      <w:marLeft w:val="0"/>
      <w:marRight w:val="0"/>
      <w:marTop w:val="0"/>
      <w:marBottom w:val="0"/>
      <w:divBdr>
        <w:top w:val="none" w:sz="0" w:space="0" w:color="auto"/>
        <w:left w:val="none" w:sz="0" w:space="0" w:color="auto"/>
        <w:bottom w:val="none" w:sz="0" w:space="0" w:color="auto"/>
        <w:right w:val="none" w:sz="0" w:space="0" w:color="auto"/>
      </w:divBdr>
    </w:div>
    <w:div w:id="268054300">
      <w:bodyDiv w:val="1"/>
      <w:marLeft w:val="0"/>
      <w:marRight w:val="0"/>
      <w:marTop w:val="0"/>
      <w:marBottom w:val="0"/>
      <w:divBdr>
        <w:top w:val="none" w:sz="0" w:space="0" w:color="auto"/>
        <w:left w:val="none" w:sz="0" w:space="0" w:color="auto"/>
        <w:bottom w:val="none" w:sz="0" w:space="0" w:color="auto"/>
        <w:right w:val="none" w:sz="0" w:space="0" w:color="auto"/>
      </w:divBdr>
    </w:div>
    <w:div w:id="268588409">
      <w:bodyDiv w:val="1"/>
      <w:marLeft w:val="0"/>
      <w:marRight w:val="0"/>
      <w:marTop w:val="0"/>
      <w:marBottom w:val="0"/>
      <w:divBdr>
        <w:top w:val="none" w:sz="0" w:space="0" w:color="auto"/>
        <w:left w:val="none" w:sz="0" w:space="0" w:color="auto"/>
        <w:bottom w:val="none" w:sz="0" w:space="0" w:color="auto"/>
        <w:right w:val="none" w:sz="0" w:space="0" w:color="auto"/>
      </w:divBdr>
    </w:div>
    <w:div w:id="270210646">
      <w:bodyDiv w:val="1"/>
      <w:marLeft w:val="0"/>
      <w:marRight w:val="0"/>
      <w:marTop w:val="0"/>
      <w:marBottom w:val="0"/>
      <w:divBdr>
        <w:top w:val="none" w:sz="0" w:space="0" w:color="auto"/>
        <w:left w:val="none" w:sz="0" w:space="0" w:color="auto"/>
        <w:bottom w:val="none" w:sz="0" w:space="0" w:color="auto"/>
        <w:right w:val="none" w:sz="0" w:space="0" w:color="auto"/>
      </w:divBdr>
    </w:div>
    <w:div w:id="274485706">
      <w:bodyDiv w:val="1"/>
      <w:marLeft w:val="0"/>
      <w:marRight w:val="0"/>
      <w:marTop w:val="0"/>
      <w:marBottom w:val="0"/>
      <w:divBdr>
        <w:top w:val="none" w:sz="0" w:space="0" w:color="auto"/>
        <w:left w:val="none" w:sz="0" w:space="0" w:color="auto"/>
        <w:bottom w:val="none" w:sz="0" w:space="0" w:color="auto"/>
        <w:right w:val="none" w:sz="0" w:space="0" w:color="auto"/>
      </w:divBdr>
    </w:div>
    <w:div w:id="281621000">
      <w:bodyDiv w:val="1"/>
      <w:marLeft w:val="0"/>
      <w:marRight w:val="0"/>
      <w:marTop w:val="0"/>
      <w:marBottom w:val="0"/>
      <w:divBdr>
        <w:top w:val="none" w:sz="0" w:space="0" w:color="auto"/>
        <w:left w:val="none" w:sz="0" w:space="0" w:color="auto"/>
        <w:bottom w:val="none" w:sz="0" w:space="0" w:color="auto"/>
        <w:right w:val="none" w:sz="0" w:space="0" w:color="auto"/>
      </w:divBdr>
    </w:div>
    <w:div w:id="292947189">
      <w:bodyDiv w:val="1"/>
      <w:marLeft w:val="0"/>
      <w:marRight w:val="0"/>
      <w:marTop w:val="0"/>
      <w:marBottom w:val="0"/>
      <w:divBdr>
        <w:top w:val="none" w:sz="0" w:space="0" w:color="auto"/>
        <w:left w:val="none" w:sz="0" w:space="0" w:color="auto"/>
        <w:bottom w:val="none" w:sz="0" w:space="0" w:color="auto"/>
        <w:right w:val="none" w:sz="0" w:space="0" w:color="auto"/>
      </w:divBdr>
    </w:div>
    <w:div w:id="294454203">
      <w:bodyDiv w:val="1"/>
      <w:marLeft w:val="0"/>
      <w:marRight w:val="0"/>
      <w:marTop w:val="0"/>
      <w:marBottom w:val="0"/>
      <w:divBdr>
        <w:top w:val="none" w:sz="0" w:space="0" w:color="auto"/>
        <w:left w:val="none" w:sz="0" w:space="0" w:color="auto"/>
        <w:bottom w:val="none" w:sz="0" w:space="0" w:color="auto"/>
        <w:right w:val="none" w:sz="0" w:space="0" w:color="auto"/>
      </w:divBdr>
    </w:div>
    <w:div w:id="295333433">
      <w:bodyDiv w:val="1"/>
      <w:marLeft w:val="0"/>
      <w:marRight w:val="0"/>
      <w:marTop w:val="0"/>
      <w:marBottom w:val="0"/>
      <w:divBdr>
        <w:top w:val="none" w:sz="0" w:space="0" w:color="auto"/>
        <w:left w:val="none" w:sz="0" w:space="0" w:color="auto"/>
        <w:bottom w:val="none" w:sz="0" w:space="0" w:color="auto"/>
        <w:right w:val="none" w:sz="0" w:space="0" w:color="auto"/>
      </w:divBdr>
    </w:div>
    <w:div w:id="297145217">
      <w:bodyDiv w:val="1"/>
      <w:marLeft w:val="0"/>
      <w:marRight w:val="0"/>
      <w:marTop w:val="0"/>
      <w:marBottom w:val="0"/>
      <w:divBdr>
        <w:top w:val="none" w:sz="0" w:space="0" w:color="auto"/>
        <w:left w:val="none" w:sz="0" w:space="0" w:color="auto"/>
        <w:bottom w:val="none" w:sz="0" w:space="0" w:color="auto"/>
        <w:right w:val="none" w:sz="0" w:space="0" w:color="auto"/>
      </w:divBdr>
    </w:div>
    <w:div w:id="299119317">
      <w:bodyDiv w:val="1"/>
      <w:marLeft w:val="0"/>
      <w:marRight w:val="0"/>
      <w:marTop w:val="0"/>
      <w:marBottom w:val="0"/>
      <w:divBdr>
        <w:top w:val="none" w:sz="0" w:space="0" w:color="auto"/>
        <w:left w:val="none" w:sz="0" w:space="0" w:color="auto"/>
        <w:bottom w:val="none" w:sz="0" w:space="0" w:color="auto"/>
        <w:right w:val="none" w:sz="0" w:space="0" w:color="auto"/>
      </w:divBdr>
    </w:div>
    <w:div w:id="303510864">
      <w:bodyDiv w:val="1"/>
      <w:marLeft w:val="0"/>
      <w:marRight w:val="0"/>
      <w:marTop w:val="0"/>
      <w:marBottom w:val="0"/>
      <w:divBdr>
        <w:top w:val="none" w:sz="0" w:space="0" w:color="auto"/>
        <w:left w:val="none" w:sz="0" w:space="0" w:color="auto"/>
        <w:bottom w:val="none" w:sz="0" w:space="0" w:color="auto"/>
        <w:right w:val="none" w:sz="0" w:space="0" w:color="auto"/>
      </w:divBdr>
    </w:div>
    <w:div w:id="315839400">
      <w:bodyDiv w:val="1"/>
      <w:marLeft w:val="0"/>
      <w:marRight w:val="0"/>
      <w:marTop w:val="0"/>
      <w:marBottom w:val="0"/>
      <w:divBdr>
        <w:top w:val="none" w:sz="0" w:space="0" w:color="auto"/>
        <w:left w:val="none" w:sz="0" w:space="0" w:color="auto"/>
        <w:bottom w:val="none" w:sz="0" w:space="0" w:color="auto"/>
        <w:right w:val="none" w:sz="0" w:space="0" w:color="auto"/>
      </w:divBdr>
    </w:div>
    <w:div w:id="325982347">
      <w:bodyDiv w:val="1"/>
      <w:marLeft w:val="0"/>
      <w:marRight w:val="0"/>
      <w:marTop w:val="0"/>
      <w:marBottom w:val="0"/>
      <w:divBdr>
        <w:top w:val="none" w:sz="0" w:space="0" w:color="auto"/>
        <w:left w:val="none" w:sz="0" w:space="0" w:color="auto"/>
        <w:bottom w:val="none" w:sz="0" w:space="0" w:color="auto"/>
        <w:right w:val="none" w:sz="0" w:space="0" w:color="auto"/>
      </w:divBdr>
    </w:div>
    <w:div w:id="333797922">
      <w:bodyDiv w:val="1"/>
      <w:marLeft w:val="0"/>
      <w:marRight w:val="0"/>
      <w:marTop w:val="0"/>
      <w:marBottom w:val="0"/>
      <w:divBdr>
        <w:top w:val="none" w:sz="0" w:space="0" w:color="auto"/>
        <w:left w:val="none" w:sz="0" w:space="0" w:color="auto"/>
        <w:bottom w:val="none" w:sz="0" w:space="0" w:color="auto"/>
        <w:right w:val="none" w:sz="0" w:space="0" w:color="auto"/>
      </w:divBdr>
    </w:div>
    <w:div w:id="339280556">
      <w:bodyDiv w:val="1"/>
      <w:marLeft w:val="0"/>
      <w:marRight w:val="0"/>
      <w:marTop w:val="0"/>
      <w:marBottom w:val="0"/>
      <w:divBdr>
        <w:top w:val="none" w:sz="0" w:space="0" w:color="auto"/>
        <w:left w:val="none" w:sz="0" w:space="0" w:color="auto"/>
        <w:bottom w:val="none" w:sz="0" w:space="0" w:color="auto"/>
        <w:right w:val="none" w:sz="0" w:space="0" w:color="auto"/>
      </w:divBdr>
    </w:div>
    <w:div w:id="347832032">
      <w:bodyDiv w:val="1"/>
      <w:marLeft w:val="0"/>
      <w:marRight w:val="0"/>
      <w:marTop w:val="0"/>
      <w:marBottom w:val="0"/>
      <w:divBdr>
        <w:top w:val="none" w:sz="0" w:space="0" w:color="auto"/>
        <w:left w:val="none" w:sz="0" w:space="0" w:color="auto"/>
        <w:bottom w:val="none" w:sz="0" w:space="0" w:color="auto"/>
        <w:right w:val="none" w:sz="0" w:space="0" w:color="auto"/>
      </w:divBdr>
    </w:div>
    <w:div w:id="363288013">
      <w:bodyDiv w:val="1"/>
      <w:marLeft w:val="0"/>
      <w:marRight w:val="0"/>
      <w:marTop w:val="0"/>
      <w:marBottom w:val="0"/>
      <w:divBdr>
        <w:top w:val="none" w:sz="0" w:space="0" w:color="auto"/>
        <w:left w:val="none" w:sz="0" w:space="0" w:color="auto"/>
        <w:bottom w:val="none" w:sz="0" w:space="0" w:color="auto"/>
        <w:right w:val="none" w:sz="0" w:space="0" w:color="auto"/>
      </w:divBdr>
    </w:div>
    <w:div w:id="366490961">
      <w:bodyDiv w:val="1"/>
      <w:marLeft w:val="0"/>
      <w:marRight w:val="0"/>
      <w:marTop w:val="0"/>
      <w:marBottom w:val="0"/>
      <w:divBdr>
        <w:top w:val="none" w:sz="0" w:space="0" w:color="auto"/>
        <w:left w:val="none" w:sz="0" w:space="0" w:color="auto"/>
        <w:bottom w:val="none" w:sz="0" w:space="0" w:color="auto"/>
        <w:right w:val="none" w:sz="0" w:space="0" w:color="auto"/>
      </w:divBdr>
    </w:div>
    <w:div w:id="371655091">
      <w:bodyDiv w:val="1"/>
      <w:marLeft w:val="0"/>
      <w:marRight w:val="0"/>
      <w:marTop w:val="0"/>
      <w:marBottom w:val="0"/>
      <w:divBdr>
        <w:top w:val="none" w:sz="0" w:space="0" w:color="auto"/>
        <w:left w:val="none" w:sz="0" w:space="0" w:color="auto"/>
        <w:bottom w:val="none" w:sz="0" w:space="0" w:color="auto"/>
        <w:right w:val="none" w:sz="0" w:space="0" w:color="auto"/>
      </w:divBdr>
    </w:div>
    <w:div w:id="376324295">
      <w:bodyDiv w:val="1"/>
      <w:marLeft w:val="0"/>
      <w:marRight w:val="0"/>
      <w:marTop w:val="0"/>
      <w:marBottom w:val="0"/>
      <w:divBdr>
        <w:top w:val="none" w:sz="0" w:space="0" w:color="auto"/>
        <w:left w:val="none" w:sz="0" w:space="0" w:color="auto"/>
        <w:bottom w:val="none" w:sz="0" w:space="0" w:color="auto"/>
        <w:right w:val="none" w:sz="0" w:space="0" w:color="auto"/>
      </w:divBdr>
    </w:div>
    <w:div w:id="377778504">
      <w:bodyDiv w:val="1"/>
      <w:marLeft w:val="0"/>
      <w:marRight w:val="0"/>
      <w:marTop w:val="0"/>
      <w:marBottom w:val="0"/>
      <w:divBdr>
        <w:top w:val="none" w:sz="0" w:space="0" w:color="auto"/>
        <w:left w:val="none" w:sz="0" w:space="0" w:color="auto"/>
        <w:bottom w:val="none" w:sz="0" w:space="0" w:color="auto"/>
        <w:right w:val="none" w:sz="0" w:space="0" w:color="auto"/>
      </w:divBdr>
    </w:div>
    <w:div w:id="379214048">
      <w:bodyDiv w:val="1"/>
      <w:marLeft w:val="0"/>
      <w:marRight w:val="0"/>
      <w:marTop w:val="0"/>
      <w:marBottom w:val="0"/>
      <w:divBdr>
        <w:top w:val="none" w:sz="0" w:space="0" w:color="auto"/>
        <w:left w:val="none" w:sz="0" w:space="0" w:color="auto"/>
        <w:bottom w:val="none" w:sz="0" w:space="0" w:color="auto"/>
        <w:right w:val="none" w:sz="0" w:space="0" w:color="auto"/>
      </w:divBdr>
    </w:div>
    <w:div w:id="384108491">
      <w:bodyDiv w:val="1"/>
      <w:marLeft w:val="0"/>
      <w:marRight w:val="0"/>
      <w:marTop w:val="0"/>
      <w:marBottom w:val="0"/>
      <w:divBdr>
        <w:top w:val="none" w:sz="0" w:space="0" w:color="auto"/>
        <w:left w:val="none" w:sz="0" w:space="0" w:color="auto"/>
        <w:bottom w:val="none" w:sz="0" w:space="0" w:color="auto"/>
        <w:right w:val="none" w:sz="0" w:space="0" w:color="auto"/>
      </w:divBdr>
    </w:div>
    <w:div w:id="384911040">
      <w:bodyDiv w:val="1"/>
      <w:marLeft w:val="0"/>
      <w:marRight w:val="0"/>
      <w:marTop w:val="0"/>
      <w:marBottom w:val="0"/>
      <w:divBdr>
        <w:top w:val="none" w:sz="0" w:space="0" w:color="auto"/>
        <w:left w:val="none" w:sz="0" w:space="0" w:color="auto"/>
        <w:bottom w:val="none" w:sz="0" w:space="0" w:color="auto"/>
        <w:right w:val="none" w:sz="0" w:space="0" w:color="auto"/>
      </w:divBdr>
    </w:div>
    <w:div w:id="393815117">
      <w:bodyDiv w:val="1"/>
      <w:marLeft w:val="0"/>
      <w:marRight w:val="0"/>
      <w:marTop w:val="0"/>
      <w:marBottom w:val="0"/>
      <w:divBdr>
        <w:top w:val="none" w:sz="0" w:space="0" w:color="auto"/>
        <w:left w:val="none" w:sz="0" w:space="0" w:color="auto"/>
        <w:bottom w:val="none" w:sz="0" w:space="0" w:color="auto"/>
        <w:right w:val="none" w:sz="0" w:space="0" w:color="auto"/>
      </w:divBdr>
    </w:div>
    <w:div w:id="393822380">
      <w:bodyDiv w:val="1"/>
      <w:marLeft w:val="0"/>
      <w:marRight w:val="0"/>
      <w:marTop w:val="0"/>
      <w:marBottom w:val="0"/>
      <w:divBdr>
        <w:top w:val="none" w:sz="0" w:space="0" w:color="auto"/>
        <w:left w:val="none" w:sz="0" w:space="0" w:color="auto"/>
        <w:bottom w:val="none" w:sz="0" w:space="0" w:color="auto"/>
        <w:right w:val="none" w:sz="0" w:space="0" w:color="auto"/>
      </w:divBdr>
    </w:div>
    <w:div w:id="395015814">
      <w:bodyDiv w:val="1"/>
      <w:marLeft w:val="0"/>
      <w:marRight w:val="0"/>
      <w:marTop w:val="0"/>
      <w:marBottom w:val="0"/>
      <w:divBdr>
        <w:top w:val="none" w:sz="0" w:space="0" w:color="auto"/>
        <w:left w:val="none" w:sz="0" w:space="0" w:color="auto"/>
        <w:bottom w:val="none" w:sz="0" w:space="0" w:color="auto"/>
        <w:right w:val="none" w:sz="0" w:space="0" w:color="auto"/>
      </w:divBdr>
    </w:div>
    <w:div w:id="401174187">
      <w:bodyDiv w:val="1"/>
      <w:marLeft w:val="0"/>
      <w:marRight w:val="0"/>
      <w:marTop w:val="0"/>
      <w:marBottom w:val="0"/>
      <w:divBdr>
        <w:top w:val="none" w:sz="0" w:space="0" w:color="auto"/>
        <w:left w:val="none" w:sz="0" w:space="0" w:color="auto"/>
        <w:bottom w:val="none" w:sz="0" w:space="0" w:color="auto"/>
        <w:right w:val="none" w:sz="0" w:space="0" w:color="auto"/>
      </w:divBdr>
    </w:div>
    <w:div w:id="402146973">
      <w:bodyDiv w:val="1"/>
      <w:marLeft w:val="0"/>
      <w:marRight w:val="0"/>
      <w:marTop w:val="0"/>
      <w:marBottom w:val="0"/>
      <w:divBdr>
        <w:top w:val="none" w:sz="0" w:space="0" w:color="auto"/>
        <w:left w:val="none" w:sz="0" w:space="0" w:color="auto"/>
        <w:bottom w:val="none" w:sz="0" w:space="0" w:color="auto"/>
        <w:right w:val="none" w:sz="0" w:space="0" w:color="auto"/>
      </w:divBdr>
    </w:div>
    <w:div w:id="407383211">
      <w:bodyDiv w:val="1"/>
      <w:marLeft w:val="0"/>
      <w:marRight w:val="0"/>
      <w:marTop w:val="0"/>
      <w:marBottom w:val="0"/>
      <w:divBdr>
        <w:top w:val="none" w:sz="0" w:space="0" w:color="auto"/>
        <w:left w:val="none" w:sz="0" w:space="0" w:color="auto"/>
        <w:bottom w:val="none" w:sz="0" w:space="0" w:color="auto"/>
        <w:right w:val="none" w:sz="0" w:space="0" w:color="auto"/>
      </w:divBdr>
    </w:div>
    <w:div w:id="408969793">
      <w:bodyDiv w:val="1"/>
      <w:marLeft w:val="0"/>
      <w:marRight w:val="0"/>
      <w:marTop w:val="0"/>
      <w:marBottom w:val="0"/>
      <w:divBdr>
        <w:top w:val="none" w:sz="0" w:space="0" w:color="auto"/>
        <w:left w:val="none" w:sz="0" w:space="0" w:color="auto"/>
        <w:bottom w:val="none" w:sz="0" w:space="0" w:color="auto"/>
        <w:right w:val="none" w:sz="0" w:space="0" w:color="auto"/>
      </w:divBdr>
    </w:div>
    <w:div w:id="410543793">
      <w:bodyDiv w:val="1"/>
      <w:marLeft w:val="0"/>
      <w:marRight w:val="0"/>
      <w:marTop w:val="0"/>
      <w:marBottom w:val="0"/>
      <w:divBdr>
        <w:top w:val="none" w:sz="0" w:space="0" w:color="auto"/>
        <w:left w:val="none" w:sz="0" w:space="0" w:color="auto"/>
        <w:bottom w:val="none" w:sz="0" w:space="0" w:color="auto"/>
        <w:right w:val="none" w:sz="0" w:space="0" w:color="auto"/>
      </w:divBdr>
    </w:div>
    <w:div w:id="410737482">
      <w:bodyDiv w:val="1"/>
      <w:marLeft w:val="0"/>
      <w:marRight w:val="0"/>
      <w:marTop w:val="0"/>
      <w:marBottom w:val="0"/>
      <w:divBdr>
        <w:top w:val="none" w:sz="0" w:space="0" w:color="auto"/>
        <w:left w:val="none" w:sz="0" w:space="0" w:color="auto"/>
        <w:bottom w:val="none" w:sz="0" w:space="0" w:color="auto"/>
        <w:right w:val="none" w:sz="0" w:space="0" w:color="auto"/>
      </w:divBdr>
    </w:div>
    <w:div w:id="412045130">
      <w:bodyDiv w:val="1"/>
      <w:marLeft w:val="0"/>
      <w:marRight w:val="0"/>
      <w:marTop w:val="0"/>
      <w:marBottom w:val="0"/>
      <w:divBdr>
        <w:top w:val="none" w:sz="0" w:space="0" w:color="auto"/>
        <w:left w:val="none" w:sz="0" w:space="0" w:color="auto"/>
        <w:bottom w:val="none" w:sz="0" w:space="0" w:color="auto"/>
        <w:right w:val="none" w:sz="0" w:space="0" w:color="auto"/>
      </w:divBdr>
    </w:div>
    <w:div w:id="412822087">
      <w:bodyDiv w:val="1"/>
      <w:marLeft w:val="0"/>
      <w:marRight w:val="0"/>
      <w:marTop w:val="0"/>
      <w:marBottom w:val="0"/>
      <w:divBdr>
        <w:top w:val="none" w:sz="0" w:space="0" w:color="auto"/>
        <w:left w:val="none" w:sz="0" w:space="0" w:color="auto"/>
        <w:bottom w:val="none" w:sz="0" w:space="0" w:color="auto"/>
        <w:right w:val="none" w:sz="0" w:space="0" w:color="auto"/>
      </w:divBdr>
    </w:div>
    <w:div w:id="415440798">
      <w:bodyDiv w:val="1"/>
      <w:marLeft w:val="0"/>
      <w:marRight w:val="0"/>
      <w:marTop w:val="0"/>
      <w:marBottom w:val="0"/>
      <w:divBdr>
        <w:top w:val="none" w:sz="0" w:space="0" w:color="auto"/>
        <w:left w:val="none" w:sz="0" w:space="0" w:color="auto"/>
        <w:bottom w:val="none" w:sz="0" w:space="0" w:color="auto"/>
        <w:right w:val="none" w:sz="0" w:space="0" w:color="auto"/>
      </w:divBdr>
    </w:div>
    <w:div w:id="433207096">
      <w:bodyDiv w:val="1"/>
      <w:marLeft w:val="0"/>
      <w:marRight w:val="0"/>
      <w:marTop w:val="0"/>
      <w:marBottom w:val="0"/>
      <w:divBdr>
        <w:top w:val="none" w:sz="0" w:space="0" w:color="auto"/>
        <w:left w:val="none" w:sz="0" w:space="0" w:color="auto"/>
        <w:bottom w:val="none" w:sz="0" w:space="0" w:color="auto"/>
        <w:right w:val="none" w:sz="0" w:space="0" w:color="auto"/>
      </w:divBdr>
    </w:div>
    <w:div w:id="437799324">
      <w:bodyDiv w:val="1"/>
      <w:marLeft w:val="0"/>
      <w:marRight w:val="0"/>
      <w:marTop w:val="0"/>
      <w:marBottom w:val="0"/>
      <w:divBdr>
        <w:top w:val="none" w:sz="0" w:space="0" w:color="auto"/>
        <w:left w:val="none" w:sz="0" w:space="0" w:color="auto"/>
        <w:bottom w:val="none" w:sz="0" w:space="0" w:color="auto"/>
        <w:right w:val="none" w:sz="0" w:space="0" w:color="auto"/>
      </w:divBdr>
    </w:div>
    <w:div w:id="439299313">
      <w:bodyDiv w:val="1"/>
      <w:marLeft w:val="0"/>
      <w:marRight w:val="0"/>
      <w:marTop w:val="0"/>
      <w:marBottom w:val="0"/>
      <w:divBdr>
        <w:top w:val="none" w:sz="0" w:space="0" w:color="auto"/>
        <w:left w:val="none" w:sz="0" w:space="0" w:color="auto"/>
        <w:bottom w:val="none" w:sz="0" w:space="0" w:color="auto"/>
        <w:right w:val="none" w:sz="0" w:space="0" w:color="auto"/>
      </w:divBdr>
    </w:div>
    <w:div w:id="446243414">
      <w:bodyDiv w:val="1"/>
      <w:marLeft w:val="0"/>
      <w:marRight w:val="0"/>
      <w:marTop w:val="0"/>
      <w:marBottom w:val="0"/>
      <w:divBdr>
        <w:top w:val="none" w:sz="0" w:space="0" w:color="auto"/>
        <w:left w:val="none" w:sz="0" w:space="0" w:color="auto"/>
        <w:bottom w:val="none" w:sz="0" w:space="0" w:color="auto"/>
        <w:right w:val="none" w:sz="0" w:space="0" w:color="auto"/>
      </w:divBdr>
    </w:div>
    <w:div w:id="458693103">
      <w:bodyDiv w:val="1"/>
      <w:marLeft w:val="0"/>
      <w:marRight w:val="0"/>
      <w:marTop w:val="0"/>
      <w:marBottom w:val="0"/>
      <w:divBdr>
        <w:top w:val="none" w:sz="0" w:space="0" w:color="auto"/>
        <w:left w:val="none" w:sz="0" w:space="0" w:color="auto"/>
        <w:bottom w:val="none" w:sz="0" w:space="0" w:color="auto"/>
        <w:right w:val="none" w:sz="0" w:space="0" w:color="auto"/>
      </w:divBdr>
    </w:div>
    <w:div w:id="462694765">
      <w:bodyDiv w:val="1"/>
      <w:marLeft w:val="0"/>
      <w:marRight w:val="0"/>
      <w:marTop w:val="0"/>
      <w:marBottom w:val="0"/>
      <w:divBdr>
        <w:top w:val="none" w:sz="0" w:space="0" w:color="auto"/>
        <w:left w:val="none" w:sz="0" w:space="0" w:color="auto"/>
        <w:bottom w:val="none" w:sz="0" w:space="0" w:color="auto"/>
        <w:right w:val="none" w:sz="0" w:space="0" w:color="auto"/>
      </w:divBdr>
    </w:div>
    <w:div w:id="470555805">
      <w:bodyDiv w:val="1"/>
      <w:marLeft w:val="0"/>
      <w:marRight w:val="0"/>
      <w:marTop w:val="0"/>
      <w:marBottom w:val="0"/>
      <w:divBdr>
        <w:top w:val="none" w:sz="0" w:space="0" w:color="auto"/>
        <w:left w:val="none" w:sz="0" w:space="0" w:color="auto"/>
        <w:bottom w:val="none" w:sz="0" w:space="0" w:color="auto"/>
        <w:right w:val="none" w:sz="0" w:space="0" w:color="auto"/>
      </w:divBdr>
    </w:div>
    <w:div w:id="474876153">
      <w:bodyDiv w:val="1"/>
      <w:marLeft w:val="0"/>
      <w:marRight w:val="0"/>
      <w:marTop w:val="0"/>
      <w:marBottom w:val="0"/>
      <w:divBdr>
        <w:top w:val="none" w:sz="0" w:space="0" w:color="auto"/>
        <w:left w:val="none" w:sz="0" w:space="0" w:color="auto"/>
        <w:bottom w:val="none" w:sz="0" w:space="0" w:color="auto"/>
        <w:right w:val="none" w:sz="0" w:space="0" w:color="auto"/>
      </w:divBdr>
    </w:div>
    <w:div w:id="475295150">
      <w:bodyDiv w:val="1"/>
      <w:marLeft w:val="0"/>
      <w:marRight w:val="0"/>
      <w:marTop w:val="0"/>
      <w:marBottom w:val="0"/>
      <w:divBdr>
        <w:top w:val="none" w:sz="0" w:space="0" w:color="auto"/>
        <w:left w:val="none" w:sz="0" w:space="0" w:color="auto"/>
        <w:bottom w:val="none" w:sz="0" w:space="0" w:color="auto"/>
        <w:right w:val="none" w:sz="0" w:space="0" w:color="auto"/>
      </w:divBdr>
    </w:div>
    <w:div w:id="475689150">
      <w:bodyDiv w:val="1"/>
      <w:marLeft w:val="0"/>
      <w:marRight w:val="0"/>
      <w:marTop w:val="0"/>
      <w:marBottom w:val="0"/>
      <w:divBdr>
        <w:top w:val="none" w:sz="0" w:space="0" w:color="auto"/>
        <w:left w:val="none" w:sz="0" w:space="0" w:color="auto"/>
        <w:bottom w:val="none" w:sz="0" w:space="0" w:color="auto"/>
        <w:right w:val="none" w:sz="0" w:space="0" w:color="auto"/>
      </w:divBdr>
    </w:div>
    <w:div w:id="485246627">
      <w:bodyDiv w:val="1"/>
      <w:marLeft w:val="0"/>
      <w:marRight w:val="0"/>
      <w:marTop w:val="0"/>
      <w:marBottom w:val="0"/>
      <w:divBdr>
        <w:top w:val="none" w:sz="0" w:space="0" w:color="auto"/>
        <w:left w:val="none" w:sz="0" w:space="0" w:color="auto"/>
        <w:bottom w:val="none" w:sz="0" w:space="0" w:color="auto"/>
        <w:right w:val="none" w:sz="0" w:space="0" w:color="auto"/>
      </w:divBdr>
    </w:div>
    <w:div w:id="489373990">
      <w:bodyDiv w:val="1"/>
      <w:marLeft w:val="0"/>
      <w:marRight w:val="0"/>
      <w:marTop w:val="0"/>
      <w:marBottom w:val="0"/>
      <w:divBdr>
        <w:top w:val="none" w:sz="0" w:space="0" w:color="auto"/>
        <w:left w:val="none" w:sz="0" w:space="0" w:color="auto"/>
        <w:bottom w:val="none" w:sz="0" w:space="0" w:color="auto"/>
        <w:right w:val="none" w:sz="0" w:space="0" w:color="auto"/>
      </w:divBdr>
    </w:div>
    <w:div w:id="501286028">
      <w:bodyDiv w:val="1"/>
      <w:marLeft w:val="0"/>
      <w:marRight w:val="0"/>
      <w:marTop w:val="0"/>
      <w:marBottom w:val="0"/>
      <w:divBdr>
        <w:top w:val="none" w:sz="0" w:space="0" w:color="auto"/>
        <w:left w:val="none" w:sz="0" w:space="0" w:color="auto"/>
        <w:bottom w:val="none" w:sz="0" w:space="0" w:color="auto"/>
        <w:right w:val="none" w:sz="0" w:space="0" w:color="auto"/>
      </w:divBdr>
    </w:div>
    <w:div w:id="505445161">
      <w:bodyDiv w:val="1"/>
      <w:marLeft w:val="0"/>
      <w:marRight w:val="0"/>
      <w:marTop w:val="0"/>
      <w:marBottom w:val="0"/>
      <w:divBdr>
        <w:top w:val="none" w:sz="0" w:space="0" w:color="auto"/>
        <w:left w:val="none" w:sz="0" w:space="0" w:color="auto"/>
        <w:bottom w:val="none" w:sz="0" w:space="0" w:color="auto"/>
        <w:right w:val="none" w:sz="0" w:space="0" w:color="auto"/>
      </w:divBdr>
    </w:div>
    <w:div w:id="518473455">
      <w:bodyDiv w:val="1"/>
      <w:marLeft w:val="0"/>
      <w:marRight w:val="0"/>
      <w:marTop w:val="0"/>
      <w:marBottom w:val="0"/>
      <w:divBdr>
        <w:top w:val="none" w:sz="0" w:space="0" w:color="auto"/>
        <w:left w:val="none" w:sz="0" w:space="0" w:color="auto"/>
        <w:bottom w:val="none" w:sz="0" w:space="0" w:color="auto"/>
        <w:right w:val="none" w:sz="0" w:space="0" w:color="auto"/>
      </w:divBdr>
    </w:div>
    <w:div w:id="519977131">
      <w:bodyDiv w:val="1"/>
      <w:marLeft w:val="0"/>
      <w:marRight w:val="0"/>
      <w:marTop w:val="0"/>
      <w:marBottom w:val="0"/>
      <w:divBdr>
        <w:top w:val="none" w:sz="0" w:space="0" w:color="auto"/>
        <w:left w:val="none" w:sz="0" w:space="0" w:color="auto"/>
        <w:bottom w:val="none" w:sz="0" w:space="0" w:color="auto"/>
        <w:right w:val="none" w:sz="0" w:space="0" w:color="auto"/>
      </w:divBdr>
    </w:div>
    <w:div w:id="536697582">
      <w:bodyDiv w:val="1"/>
      <w:marLeft w:val="0"/>
      <w:marRight w:val="0"/>
      <w:marTop w:val="0"/>
      <w:marBottom w:val="0"/>
      <w:divBdr>
        <w:top w:val="none" w:sz="0" w:space="0" w:color="auto"/>
        <w:left w:val="none" w:sz="0" w:space="0" w:color="auto"/>
        <w:bottom w:val="none" w:sz="0" w:space="0" w:color="auto"/>
        <w:right w:val="none" w:sz="0" w:space="0" w:color="auto"/>
      </w:divBdr>
    </w:div>
    <w:div w:id="536701343">
      <w:bodyDiv w:val="1"/>
      <w:marLeft w:val="0"/>
      <w:marRight w:val="0"/>
      <w:marTop w:val="0"/>
      <w:marBottom w:val="0"/>
      <w:divBdr>
        <w:top w:val="none" w:sz="0" w:space="0" w:color="auto"/>
        <w:left w:val="none" w:sz="0" w:space="0" w:color="auto"/>
        <w:bottom w:val="none" w:sz="0" w:space="0" w:color="auto"/>
        <w:right w:val="none" w:sz="0" w:space="0" w:color="auto"/>
      </w:divBdr>
    </w:div>
    <w:div w:id="550728663">
      <w:bodyDiv w:val="1"/>
      <w:marLeft w:val="0"/>
      <w:marRight w:val="0"/>
      <w:marTop w:val="0"/>
      <w:marBottom w:val="0"/>
      <w:divBdr>
        <w:top w:val="none" w:sz="0" w:space="0" w:color="auto"/>
        <w:left w:val="none" w:sz="0" w:space="0" w:color="auto"/>
        <w:bottom w:val="none" w:sz="0" w:space="0" w:color="auto"/>
        <w:right w:val="none" w:sz="0" w:space="0" w:color="auto"/>
      </w:divBdr>
    </w:div>
    <w:div w:id="566650687">
      <w:bodyDiv w:val="1"/>
      <w:marLeft w:val="0"/>
      <w:marRight w:val="0"/>
      <w:marTop w:val="0"/>
      <w:marBottom w:val="0"/>
      <w:divBdr>
        <w:top w:val="none" w:sz="0" w:space="0" w:color="auto"/>
        <w:left w:val="none" w:sz="0" w:space="0" w:color="auto"/>
        <w:bottom w:val="none" w:sz="0" w:space="0" w:color="auto"/>
        <w:right w:val="none" w:sz="0" w:space="0" w:color="auto"/>
      </w:divBdr>
    </w:div>
    <w:div w:id="573124593">
      <w:bodyDiv w:val="1"/>
      <w:marLeft w:val="0"/>
      <w:marRight w:val="0"/>
      <w:marTop w:val="0"/>
      <w:marBottom w:val="0"/>
      <w:divBdr>
        <w:top w:val="none" w:sz="0" w:space="0" w:color="auto"/>
        <w:left w:val="none" w:sz="0" w:space="0" w:color="auto"/>
        <w:bottom w:val="none" w:sz="0" w:space="0" w:color="auto"/>
        <w:right w:val="none" w:sz="0" w:space="0" w:color="auto"/>
      </w:divBdr>
    </w:div>
    <w:div w:id="576093508">
      <w:bodyDiv w:val="1"/>
      <w:marLeft w:val="0"/>
      <w:marRight w:val="0"/>
      <w:marTop w:val="0"/>
      <w:marBottom w:val="0"/>
      <w:divBdr>
        <w:top w:val="none" w:sz="0" w:space="0" w:color="auto"/>
        <w:left w:val="none" w:sz="0" w:space="0" w:color="auto"/>
        <w:bottom w:val="none" w:sz="0" w:space="0" w:color="auto"/>
        <w:right w:val="none" w:sz="0" w:space="0" w:color="auto"/>
      </w:divBdr>
    </w:div>
    <w:div w:id="583998150">
      <w:bodyDiv w:val="1"/>
      <w:marLeft w:val="0"/>
      <w:marRight w:val="0"/>
      <w:marTop w:val="0"/>
      <w:marBottom w:val="0"/>
      <w:divBdr>
        <w:top w:val="none" w:sz="0" w:space="0" w:color="auto"/>
        <w:left w:val="none" w:sz="0" w:space="0" w:color="auto"/>
        <w:bottom w:val="none" w:sz="0" w:space="0" w:color="auto"/>
        <w:right w:val="none" w:sz="0" w:space="0" w:color="auto"/>
      </w:divBdr>
    </w:div>
    <w:div w:id="597104137">
      <w:bodyDiv w:val="1"/>
      <w:marLeft w:val="0"/>
      <w:marRight w:val="0"/>
      <w:marTop w:val="0"/>
      <w:marBottom w:val="0"/>
      <w:divBdr>
        <w:top w:val="none" w:sz="0" w:space="0" w:color="auto"/>
        <w:left w:val="none" w:sz="0" w:space="0" w:color="auto"/>
        <w:bottom w:val="none" w:sz="0" w:space="0" w:color="auto"/>
        <w:right w:val="none" w:sz="0" w:space="0" w:color="auto"/>
      </w:divBdr>
    </w:div>
    <w:div w:id="602111104">
      <w:bodyDiv w:val="1"/>
      <w:marLeft w:val="0"/>
      <w:marRight w:val="0"/>
      <w:marTop w:val="0"/>
      <w:marBottom w:val="0"/>
      <w:divBdr>
        <w:top w:val="none" w:sz="0" w:space="0" w:color="auto"/>
        <w:left w:val="none" w:sz="0" w:space="0" w:color="auto"/>
        <w:bottom w:val="none" w:sz="0" w:space="0" w:color="auto"/>
        <w:right w:val="none" w:sz="0" w:space="0" w:color="auto"/>
      </w:divBdr>
    </w:div>
    <w:div w:id="605579372">
      <w:bodyDiv w:val="1"/>
      <w:marLeft w:val="0"/>
      <w:marRight w:val="0"/>
      <w:marTop w:val="0"/>
      <w:marBottom w:val="0"/>
      <w:divBdr>
        <w:top w:val="none" w:sz="0" w:space="0" w:color="auto"/>
        <w:left w:val="none" w:sz="0" w:space="0" w:color="auto"/>
        <w:bottom w:val="none" w:sz="0" w:space="0" w:color="auto"/>
        <w:right w:val="none" w:sz="0" w:space="0" w:color="auto"/>
      </w:divBdr>
    </w:div>
    <w:div w:id="617612326">
      <w:bodyDiv w:val="1"/>
      <w:marLeft w:val="0"/>
      <w:marRight w:val="0"/>
      <w:marTop w:val="0"/>
      <w:marBottom w:val="0"/>
      <w:divBdr>
        <w:top w:val="none" w:sz="0" w:space="0" w:color="auto"/>
        <w:left w:val="none" w:sz="0" w:space="0" w:color="auto"/>
        <w:bottom w:val="none" w:sz="0" w:space="0" w:color="auto"/>
        <w:right w:val="none" w:sz="0" w:space="0" w:color="auto"/>
      </w:divBdr>
    </w:div>
    <w:div w:id="618220931">
      <w:bodyDiv w:val="1"/>
      <w:marLeft w:val="0"/>
      <w:marRight w:val="0"/>
      <w:marTop w:val="0"/>
      <w:marBottom w:val="0"/>
      <w:divBdr>
        <w:top w:val="none" w:sz="0" w:space="0" w:color="auto"/>
        <w:left w:val="none" w:sz="0" w:space="0" w:color="auto"/>
        <w:bottom w:val="none" w:sz="0" w:space="0" w:color="auto"/>
        <w:right w:val="none" w:sz="0" w:space="0" w:color="auto"/>
      </w:divBdr>
    </w:div>
    <w:div w:id="618488909">
      <w:bodyDiv w:val="1"/>
      <w:marLeft w:val="0"/>
      <w:marRight w:val="0"/>
      <w:marTop w:val="0"/>
      <w:marBottom w:val="0"/>
      <w:divBdr>
        <w:top w:val="none" w:sz="0" w:space="0" w:color="auto"/>
        <w:left w:val="none" w:sz="0" w:space="0" w:color="auto"/>
        <w:bottom w:val="none" w:sz="0" w:space="0" w:color="auto"/>
        <w:right w:val="none" w:sz="0" w:space="0" w:color="auto"/>
      </w:divBdr>
    </w:div>
    <w:div w:id="636643669">
      <w:bodyDiv w:val="1"/>
      <w:marLeft w:val="0"/>
      <w:marRight w:val="0"/>
      <w:marTop w:val="0"/>
      <w:marBottom w:val="0"/>
      <w:divBdr>
        <w:top w:val="none" w:sz="0" w:space="0" w:color="auto"/>
        <w:left w:val="none" w:sz="0" w:space="0" w:color="auto"/>
        <w:bottom w:val="none" w:sz="0" w:space="0" w:color="auto"/>
        <w:right w:val="none" w:sz="0" w:space="0" w:color="auto"/>
      </w:divBdr>
    </w:div>
    <w:div w:id="637952300">
      <w:bodyDiv w:val="1"/>
      <w:marLeft w:val="0"/>
      <w:marRight w:val="0"/>
      <w:marTop w:val="0"/>
      <w:marBottom w:val="0"/>
      <w:divBdr>
        <w:top w:val="none" w:sz="0" w:space="0" w:color="auto"/>
        <w:left w:val="none" w:sz="0" w:space="0" w:color="auto"/>
        <w:bottom w:val="none" w:sz="0" w:space="0" w:color="auto"/>
        <w:right w:val="none" w:sz="0" w:space="0" w:color="auto"/>
      </w:divBdr>
    </w:div>
    <w:div w:id="649872769">
      <w:bodyDiv w:val="1"/>
      <w:marLeft w:val="0"/>
      <w:marRight w:val="0"/>
      <w:marTop w:val="0"/>
      <w:marBottom w:val="0"/>
      <w:divBdr>
        <w:top w:val="none" w:sz="0" w:space="0" w:color="auto"/>
        <w:left w:val="none" w:sz="0" w:space="0" w:color="auto"/>
        <w:bottom w:val="none" w:sz="0" w:space="0" w:color="auto"/>
        <w:right w:val="none" w:sz="0" w:space="0" w:color="auto"/>
      </w:divBdr>
    </w:div>
    <w:div w:id="656880847">
      <w:bodyDiv w:val="1"/>
      <w:marLeft w:val="0"/>
      <w:marRight w:val="0"/>
      <w:marTop w:val="0"/>
      <w:marBottom w:val="0"/>
      <w:divBdr>
        <w:top w:val="none" w:sz="0" w:space="0" w:color="auto"/>
        <w:left w:val="none" w:sz="0" w:space="0" w:color="auto"/>
        <w:bottom w:val="none" w:sz="0" w:space="0" w:color="auto"/>
        <w:right w:val="none" w:sz="0" w:space="0" w:color="auto"/>
      </w:divBdr>
    </w:div>
    <w:div w:id="662708391">
      <w:bodyDiv w:val="1"/>
      <w:marLeft w:val="0"/>
      <w:marRight w:val="0"/>
      <w:marTop w:val="0"/>
      <w:marBottom w:val="0"/>
      <w:divBdr>
        <w:top w:val="none" w:sz="0" w:space="0" w:color="auto"/>
        <w:left w:val="none" w:sz="0" w:space="0" w:color="auto"/>
        <w:bottom w:val="none" w:sz="0" w:space="0" w:color="auto"/>
        <w:right w:val="none" w:sz="0" w:space="0" w:color="auto"/>
      </w:divBdr>
    </w:div>
    <w:div w:id="664208157">
      <w:bodyDiv w:val="1"/>
      <w:marLeft w:val="0"/>
      <w:marRight w:val="0"/>
      <w:marTop w:val="0"/>
      <w:marBottom w:val="0"/>
      <w:divBdr>
        <w:top w:val="none" w:sz="0" w:space="0" w:color="auto"/>
        <w:left w:val="none" w:sz="0" w:space="0" w:color="auto"/>
        <w:bottom w:val="none" w:sz="0" w:space="0" w:color="auto"/>
        <w:right w:val="none" w:sz="0" w:space="0" w:color="auto"/>
      </w:divBdr>
    </w:div>
    <w:div w:id="664284676">
      <w:bodyDiv w:val="1"/>
      <w:marLeft w:val="0"/>
      <w:marRight w:val="0"/>
      <w:marTop w:val="0"/>
      <w:marBottom w:val="0"/>
      <w:divBdr>
        <w:top w:val="none" w:sz="0" w:space="0" w:color="auto"/>
        <w:left w:val="none" w:sz="0" w:space="0" w:color="auto"/>
        <w:bottom w:val="none" w:sz="0" w:space="0" w:color="auto"/>
        <w:right w:val="none" w:sz="0" w:space="0" w:color="auto"/>
      </w:divBdr>
    </w:div>
    <w:div w:id="670060962">
      <w:bodyDiv w:val="1"/>
      <w:marLeft w:val="0"/>
      <w:marRight w:val="0"/>
      <w:marTop w:val="0"/>
      <w:marBottom w:val="0"/>
      <w:divBdr>
        <w:top w:val="none" w:sz="0" w:space="0" w:color="auto"/>
        <w:left w:val="none" w:sz="0" w:space="0" w:color="auto"/>
        <w:bottom w:val="none" w:sz="0" w:space="0" w:color="auto"/>
        <w:right w:val="none" w:sz="0" w:space="0" w:color="auto"/>
      </w:divBdr>
    </w:div>
    <w:div w:id="686252713">
      <w:bodyDiv w:val="1"/>
      <w:marLeft w:val="0"/>
      <w:marRight w:val="0"/>
      <w:marTop w:val="0"/>
      <w:marBottom w:val="0"/>
      <w:divBdr>
        <w:top w:val="none" w:sz="0" w:space="0" w:color="auto"/>
        <w:left w:val="none" w:sz="0" w:space="0" w:color="auto"/>
        <w:bottom w:val="none" w:sz="0" w:space="0" w:color="auto"/>
        <w:right w:val="none" w:sz="0" w:space="0" w:color="auto"/>
      </w:divBdr>
    </w:div>
    <w:div w:id="687876678">
      <w:bodyDiv w:val="1"/>
      <w:marLeft w:val="0"/>
      <w:marRight w:val="0"/>
      <w:marTop w:val="0"/>
      <w:marBottom w:val="0"/>
      <w:divBdr>
        <w:top w:val="none" w:sz="0" w:space="0" w:color="auto"/>
        <w:left w:val="none" w:sz="0" w:space="0" w:color="auto"/>
        <w:bottom w:val="none" w:sz="0" w:space="0" w:color="auto"/>
        <w:right w:val="none" w:sz="0" w:space="0" w:color="auto"/>
      </w:divBdr>
    </w:div>
    <w:div w:id="690961227">
      <w:bodyDiv w:val="1"/>
      <w:marLeft w:val="0"/>
      <w:marRight w:val="0"/>
      <w:marTop w:val="0"/>
      <w:marBottom w:val="0"/>
      <w:divBdr>
        <w:top w:val="none" w:sz="0" w:space="0" w:color="auto"/>
        <w:left w:val="none" w:sz="0" w:space="0" w:color="auto"/>
        <w:bottom w:val="none" w:sz="0" w:space="0" w:color="auto"/>
        <w:right w:val="none" w:sz="0" w:space="0" w:color="auto"/>
      </w:divBdr>
    </w:div>
    <w:div w:id="693312764">
      <w:bodyDiv w:val="1"/>
      <w:marLeft w:val="0"/>
      <w:marRight w:val="0"/>
      <w:marTop w:val="0"/>
      <w:marBottom w:val="0"/>
      <w:divBdr>
        <w:top w:val="none" w:sz="0" w:space="0" w:color="auto"/>
        <w:left w:val="none" w:sz="0" w:space="0" w:color="auto"/>
        <w:bottom w:val="none" w:sz="0" w:space="0" w:color="auto"/>
        <w:right w:val="none" w:sz="0" w:space="0" w:color="auto"/>
      </w:divBdr>
    </w:div>
    <w:div w:id="696393541">
      <w:bodyDiv w:val="1"/>
      <w:marLeft w:val="0"/>
      <w:marRight w:val="0"/>
      <w:marTop w:val="0"/>
      <w:marBottom w:val="0"/>
      <w:divBdr>
        <w:top w:val="none" w:sz="0" w:space="0" w:color="auto"/>
        <w:left w:val="none" w:sz="0" w:space="0" w:color="auto"/>
        <w:bottom w:val="none" w:sz="0" w:space="0" w:color="auto"/>
        <w:right w:val="none" w:sz="0" w:space="0" w:color="auto"/>
      </w:divBdr>
    </w:div>
    <w:div w:id="697968239">
      <w:bodyDiv w:val="1"/>
      <w:marLeft w:val="0"/>
      <w:marRight w:val="0"/>
      <w:marTop w:val="0"/>
      <w:marBottom w:val="0"/>
      <w:divBdr>
        <w:top w:val="none" w:sz="0" w:space="0" w:color="auto"/>
        <w:left w:val="none" w:sz="0" w:space="0" w:color="auto"/>
        <w:bottom w:val="none" w:sz="0" w:space="0" w:color="auto"/>
        <w:right w:val="none" w:sz="0" w:space="0" w:color="auto"/>
      </w:divBdr>
    </w:div>
    <w:div w:id="700934281">
      <w:bodyDiv w:val="1"/>
      <w:marLeft w:val="0"/>
      <w:marRight w:val="0"/>
      <w:marTop w:val="0"/>
      <w:marBottom w:val="0"/>
      <w:divBdr>
        <w:top w:val="none" w:sz="0" w:space="0" w:color="auto"/>
        <w:left w:val="none" w:sz="0" w:space="0" w:color="auto"/>
        <w:bottom w:val="none" w:sz="0" w:space="0" w:color="auto"/>
        <w:right w:val="none" w:sz="0" w:space="0" w:color="auto"/>
      </w:divBdr>
    </w:div>
    <w:div w:id="708145007">
      <w:bodyDiv w:val="1"/>
      <w:marLeft w:val="0"/>
      <w:marRight w:val="0"/>
      <w:marTop w:val="0"/>
      <w:marBottom w:val="0"/>
      <w:divBdr>
        <w:top w:val="none" w:sz="0" w:space="0" w:color="auto"/>
        <w:left w:val="none" w:sz="0" w:space="0" w:color="auto"/>
        <w:bottom w:val="none" w:sz="0" w:space="0" w:color="auto"/>
        <w:right w:val="none" w:sz="0" w:space="0" w:color="auto"/>
      </w:divBdr>
    </w:div>
    <w:div w:id="709454771">
      <w:bodyDiv w:val="1"/>
      <w:marLeft w:val="0"/>
      <w:marRight w:val="0"/>
      <w:marTop w:val="0"/>
      <w:marBottom w:val="0"/>
      <w:divBdr>
        <w:top w:val="none" w:sz="0" w:space="0" w:color="auto"/>
        <w:left w:val="none" w:sz="0" w:space="0" w:color="auto"/>
        <w:bottom w:val="none" w:sz="0" w:space="0" w:color="auto"/>
        <w:right w:val="none" w:sz="0" w:space="0" w:color="auto"/>
      </w:divBdr>
    </w:div>
    <w:div w:id="711076229">
      <w:bodyDiv w:val="1"/>
      <w:marLeft w:val="0"/>
      <w:marRight w:val="0"/>
      <w:marTop w:val="0"/>
      <w:marBottom w:val="0"/>
      <w:divBdr>
        <w:top w:val="none" w:sz="0" w:space="0" w:color="auto"/>
        <w:left w:val="none" w:sz="0" w:space="0" w:color="auto"/>
        <w:bottom w:val="none" w:sz="0" w:space="0" w:color="auto"/>
        <w:right w:val="none" w:sz="0" w:space="0" w:color="auto"/>
      </w:divBdr>
    </w:div>
    <w:div w:id="715348405">
      <w:bodyDiv w:val="1"/>
      <w:marLeft w:val="0"/>
      <w:marRight w:val="0"/>
      <w:marTop w:val="0"/>
      <w:marBottom w:val="0"/>
      <w:divBdr>
        <w:top w:val="none" w:sz="0" w:space="0" w:color="auto"/>
        <w:left w:val="none" w:sz="0" w:space="0" w:color="auto"/>
        <w:bottom w:val="none" w:sz="0" w:space="0" w:color="auto"/>
        <w:right w:val="none" w:sz="0" w:space="0" w:color="auto"/>
      </w:divBdr>
    </w:div>
    <w:div w:id="721103459">
      <w:bodyDiv w:val="1"/>
      <w:marLeft w:val="0"/>
      <w:marRight w:val="0"/>
      <w:marTop w:val="0"/>
      <w:marBottom w:val="0"/>
      <w:divBdr>
        <w:top w:val="none" w:sz="0" w:space="0" w:color="auto"/>
        <w:left w:val="none" w:sz="0" w:space="0" w:color="auto"/>
        <w:bottom w:val="none" w:sz="0" w:space="0" w:color="auto"/>
        <w:right w:val="none" w:sz="0" w:space="0" w:color="auto"/>
      </w:divBdr>
    </w:div>
    <w:div w:id="747655820">
      <w:bodyDiv w:val="1"/>
      <w:marLeft w:val="0"/>
      <w:marRight w:val="0"/>
      <w:marTop w:val="0"/>
      <w:marBottom w:val="0"/>
      <w:divBdr>
        <w:top w:val="none" w:sz="0" w:space="0" w:color="auto"/>
        <w:left w:val="none" w:sz="0" w:space="0" w:color="auto"/>
        <w:bottom w:val="none" w:sz="0" w:space="0" w:color="auto"/>
        <w:right w:val="none" w:sz="0" w:space="0" w:color="auto"/>
      </w:divBdr>
    </w:div>
    <w:div w:id="748582002">
      <w:bodyDiv w:val="1"/>
      <w:marLeft w:val="0"/>
      <w:marRight w:val="0"/>
      <w:marTop w:val="0"/>
      <w:marBottom w:val="0"/>
      <w:divBdr>
        <w:top w:val="none" w:sz="0" w:space="0" w:color="auto"/>
        <w:left w:val="none" w:sz="0" w:space="0" w:color="auto"/>
        <w:bottom w:val="none" w:sz="0" w:space="0" w:color="auto"/>
        <w:right w:val="none" w:sz="0" w:space="0" w:color="auto"/>
      </w:divBdr>
    </w:div>
    <w:div w:id="748619876">
      <w:bodyDiv w:val="1"/>
      <w:marLeft w:val="0"/>
      <w:marRight w:val="0"/>
      <w:marTop w:val="0"/>
      <w:marBottom w:val="0"/>
      <w:divBdr>
        <w:top w:val="none" w:sz="0" w:space="0" w:color="auto"/>
        <w:left w:val="none" w:sz="0" w:space="0" w:color="auto"/>
        <w:bottom w:val="none" w:sz="0" w:space="0" w:color="auto"/>
        <w:right w:val="none" w:sz="0" w:space="0" w:color="auto"/>
      </w:divBdr>
    </w:div>
    <w:div w:id="758260501">
      <w:bodyDiv w:val="1"/>
      <w:marLeft w:val="0"/>
      <w:marRight w:val="0"/>
      <w:marTop w:val="0"/>
      <w:marBottom w:val="0"/>
      <w:divBdr>
        <w:top w:val="none" w:sz="0" w:space="0" w:color="auto"/>
        <w:left w:val="none" w:sz="0" w:space="0" w:color="auto"/>
        <w:bottom w:val="none" w:sz="0" w:space="0" w:color="auto"/>
        <w:right w:val="none" w:sz="0" w:space="0" w:color="auto"/>
      </w:divBdr>
    </w:div>
    <w:div w:id="764764373">
      <w:bodyDiv w:val="1"/>
      <w:marLeft w:val="0"/>
      <w:marRight w:val="0"/>
      <w:marTop w:val="0"/>
      <w:marBottom w:val="0"/>
      <w:divBdr>
        <w:top w:val="none" w:sz="0" w:space="0" w:color="auto"/>
        <w:left w:val="none" w:sz="0" w:space="0" w:color="auto"/>
        <w:bottom w:val="none" w:sz="0" w:space="0" w:color="auto"/>
        <w:right w:val="none" w:sz="0" w:space="0" w:color="auto"/>
      </w:divBdr>
    </w:div>
    <w:div w:id="765855733">
      <w:bodyDiv w:val="1"/>
      <w:marLeft w:val="0"/>
      <w:marRight w:val="0"/>
      <w:marTop w:val="0"/>
      <w:marBottom w:val="0"/>
      <w:divBdr>
        <w:top w:val="none" w:sz="0" w:space="0" w:color="auto"/>
        <w:left w:val="none" w:sz="0" w:space="0" w:color="auto"/>
        <w:bottom w:val="none" w:sz="0" w:space="0" w:color="auto"/>
        <w:right w:val="none" w:sz="0" w:space="0" w:color="auto"/>
      </w:divBdr>
    </w:div>
    <w:div w:id="768430334">
      <w:bodyDiv w:val="1"/>
      <w:marLeft w:val="0"/>
      <w:marRight w:val="0"/>
      <w:marTop w:val="0"/>
      <w:marBottom w:val="0"/>
      <w:divBdr>
        <w:top w:val="none" w:sz="0" w:space="0" w:color="auto"/>
        <w:left w:val="none" w:sz="0" w:space="0" w:color="auto"/>
        <w:bottom w:val="none" w:sz="0" w:space="0" w:color="auto"/>
        <w:right w:val="none" w:sz="0" w:space="0" w:color="auto"/>
      </w:divBdr>
    </w:div>
    <w:div w:id="775100431">
      <w:bodyDiv w:val="1"/>
      <w:marLeft w:val="0"/>
      <w:marRight w:val="0"/>
      <w:marTop w:val="0"/>
      <w:marBottom w:val="0"/>
      <w:divBdr>
        <w:top w:val="none" w:sz="0" w:space="0" w:color="auto"/>
        <w:left w:val="none" w:sz="0" w:space="0" w:color="auto"/>
        <w:bottom w:val="none" w:sz="0" w:space="0" w:color="auto"/>
        <w:right w:val="none" w:sz="0" w:space="0" w:color="auto"/>
      </w:divBdr>
    </w:div>
    <w:div w:id="780343944">
      <w:bodyDiv w:val="1"/>
      <w:marLeft w:val="0"/>
      <w:marRight w:val="0"/>
      <w:marTop w:val="0"/>
      <w:marBottom w:val="0"/>
      <w:divBdr>
        <w:top w:val="none" w:sz="0" w:space="0" w:color="auto"/>
        <w:left w:val="none" w:sz="0" w:space="0" w:color="auto"/>
        <w:bottom w:val="none" w:sz="0" w:space="0" w:color="auto"/>
        <w:right w:val="none" w:sz="0" w:space="0" w:color="auto"/>
      </w:divBdr>
    </w:div>
    <w:div w:id="794373800">
      <w:bodyDiv w:val="1"/>
      <w:marLeft w:val="0"/>
      <w:marRight w:val="0"/>
      <w:marTop w:val="0"/>
      <w:marBottom w:val="0"/>
      <w:divBdr>
        <w:top w:val="none" w:sz="0" w:space="0" w:color="auto"/>
        <w:left w:val="none" w:sz="0" w:space="0" w:color="auto"/>
        <w:bottom w:val="none" w:sz="0" w:space="0" w:color="auto"/>
        <w:right w:val="none" w:sz="0" w:space="0" w:color="auto"/>
      </w:divBdr>
    </w:div>
    <w:div w:id="797072839">
      <w:bodyDiv w:val="1"/>
      <w:marLeft w:val="0"/>
      <w:marRight w:val="0"/>
      <w:marTop w:val="0"/>
      <w:marBottom w:val="0"/>
      <w:divBdr>
        <w:top w:val="none" w:sz="0" w:space="0" w:color="auto"/>
        <w:left w:val="none" w:sz="0" w:space="0" w:color="auto"/>
        <w:bottom w:val="none" w:sz="0" w:space="0" w:color="auto"/>
        <w:right w:val="none" w:sz="0" w:space="0" w:color="auto"/>
      </w:divBdr>
    </w:div>
    <w:div w:id="797723303">
      <w:bodyDiv w:val="1"/>
      <w:marLeft w:val="0"/>
      <w:marRight w:val="0"/>
      <w:marTop w:val="0"/>
      <w:marBottom w:val="0"/>
      <w:divBdr>
        <w:top w:val="none" w:sz="0" w:space="0" w:color="auto"/>
        <w:left w:val="none" w:sz="0" w:space="0" w:color="auto"/>
        <w:bottom w:val="none" w:sz="0" w:space="0" w:color="auto"/>
        <w:right w:val="none" w:sz="0" w:space="0" w:color="auto"/>
      </w:divBdr>
    </w:div>
    <w:div w:id="798112394">
      <w:bodyDiv w:val="1"/>
      <w:marLeft w:val="0"/>
      <w:marRight w:val="0"/>
      <w:marTop w:val="0"/>
      <w:marBottom w:val="0"/>
      <w:divBdr>
        <w:top w:val="none" w:sz="0" w:space="0" w:color="auto"/>
        <w:left w:val="none" w:sz="0" w:space="0" w:color="auto"/>
        <w:bottom w:val="none" w:sz="0" w:space="0" w:color="auto"/>
        <w:right w:val="none" w:sz="0" w:space="0" w:color="auto"/>
      </w:divBdr>
    </w:div>
    <w:div w:id="799305682">
      <w:bodyDiv w:val="1"/>
      <w:marLeft w:val="0"/>
      <w:marRight w:val="0"/>
      <w:marTop w:val="0"/>
      <w:marBottom w:val="0"/>
      <w:divBdr>
        <w:top w:val="none" w:sz="0" w:space="0" w:color="auto"/>
        <w:left w:val="none" w:sz="0" w:space="0" w:color="auto"/>
        <w:bottom w:val="none" w:sz="0" w:space="0" w:color="auto"/>
        <w:right w:val="none" w:sz="0" w:space="0" w:color="auto"/>
      </w:divBdr>
    </w:div>
    <w:div w:id="800878818">
      <w:bodyDiv w:val="1"/>
      <w:marLeft w:val="0"/>
      <w:marRight w:val="0"/>
      <w:marTop w:val="0"/>
      <w:marBottom w:val="0"/>
      <w:divBdr>
        <w:top w:val="none" w:sz="0" w:space="0" w:color="auto"/>
        <w:left w:val="none" w:sz="0" w:space="0" w:color="auto"/>
        <w:bottom w:val="none" w:sz="0" w:space="0" w:color="auto"/>
        <w:right w:val="none" w:sz="0" w:space="0" w:color="auto"/>
      </w:divBdr>
    </w:div>
    <w:div w:id="803351741">
      <w:bodyDiv w:val="1"/>
      <w:marLeft w:val="0"/>
      <w:marRight w:val="0"/>
      <w:marTop w:val="0"/>
      <w:marBottom w:val="0"/>
      <w:divBdr>
        <w:top w:val="none" w:sz="0" w:space="0" w:color="auto"/>
        <w:left w:val="none" w:sz="0" w:space="0" w:color="auto"/>
        <w:bottom w:val="none" w:sz="0" w:space="0" w:color="auto"/>
        <w:right w:val="none" w:sz="0" w:space="0" w:color="auto"/>
      </w:divBdr>
    </w:div>
    <w:div w:id="808935805">
      <w:bodyDiv w:val="1"/>
      <w:marLeft w:val="0"/>
      <w:marRight w:val="0"/>
      <w:marTop w:val="0"/>
      <w:marBottom w:val="0"/>
      <w:divBdr>
        <w:top w:val="none" w:sz="0" w:space="0" w:color="auto"/>
        <w:left w:val="none" w:sz="0" w:space="0" w:color="auto"/>
        <w:bottom w:val="none" w:sz="0" w:space="0" w:color="auto"/>
        <w:right w:val="none" w:sz="0" w:space="0" w:color="auto"/>
      </w:divBdr>
    </w:div>
    <w:div w:id="822280213">
      <w:bodyDiv w:val="1"/>
      <w:marLeft w:val="0"/>
      <w:marRight w:val="0"/>
      <w:marTop w:val="0"/>
      <w:marBottom w:val="0"/>
      <w:divBdr>
        <w:top w:val="none" w:sz="0" w:space="0" w:color="auto"/>
        <w:left w:val="none" w:sz="0" w:space="0" w:color="auto"/>
        <w:bottom w:val="none" w:sz="0" w:space="0" w:color="auto"/>
        <w:right w:val="none" w:sz="0" w:space="0" w:color="auto"/>
      </w:divBdr>
    </w:div>
    <w:div w:id="832835071">
      <w:bodyDiv w:val="1"/>
      <w:marLeft w:val="0"/>
      <w:marRight w:val="0"/>
      <w:marTop w:val="0"/>
      <w:marBottom w:val="0"/>
      <w:divBdr>
        <w:top w:val="none" w:sz="0" w:space="0" w:color="auto"/>
        <w:left w:val="none" w:sz="0" w:space="0" w:color="auto"/>
        <w:bottom w:val="none" w:sz="0" w:space="0" w:color="auto"/>
        <w:right w:val="none" w:sz="0" w:space="0" w:color="auto"/>
      </w:divBdr>
    </w:div>
    <w:div w:id="833715586">
      <w:bodyDiv w:val="1"/>
      <w:marLeft w:val="0"/>
      <w:marRight w:val="0"/>
      <w:marTop w:val="0"/>
      <w:marBottom w:val="0"/>
      <w:divBdr>
        <w:top w:val="none" w:sz="0" w:space="0" w:color="auto"/>
        <w:left w:val="none" w:sz="0" w:space="0" w:color="auto"/>
        <w:bottom w:val="none" w:sz="0" w:space="0" w:color="auto"/>
        <w:right w:val="none" w:sz="0" w:space="0" w:color="auto"/>
      </w:divBdr>
    </w:div>
    <w:div w:id="841161455">
      <w:bodyDiv w:val="1"/>
      <w:marLeft w:val="0"/>
      <w:marRight w:val="0"/>
      <w:marTop w:val="0"/>
      <w:marBottom w:val="0"/>
      <w:divBdr>
        <w:top w:val="none" w:sz="0" w:space="0" w:color="auto"/>
        <w:left w:val="none" w:sz="0" w:space="0" w:color="auto"/>
        <w:bottom w:val="none" w:sz="0" w:space="0" w:color="auto"/>
        <w:right w:val="none" w:sz="0" w:space="0" w:color="auto"/>
      </w:divBdr>
      <w:divsChild>
        <w:div w:id="309213162">
          <w:marLeft w:val="0"/>
          <w:marRight w:val="0"/>
          <w:marTop w:val="0"/>
          <w:marBottom w:val="0"/>
          <w:divBdr>
            <w:top w:val="none" w:sz="0" w:space="0" w:color="auto"/>
            <w:left w:val="none" w:sz="0" w:space="0" w:color="auto"/>
            <w:bottom w:val="none" w:sz="0" w:space="0" w:color="auto"/>
            <w:right w:val="none" w:sz="0" w:space="0" w:color="auto"/>
          </w:divBdr>
          <w:divsChild>
            <w:div w:id="6073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4269">
      <w:bodyDiv w:val="1"/>
      <w:marLeft w:val="0"/>
      <w:marRight w:val="0"/>
      <w:marTop w:val="0"/>
      <w:marBottom w:val="0"/>
      <w:divBdr>
        <w:top w:val="none" w:sz="0" w:space="0" w:color="auto"/>
        <w:left w:val="none" w:sz="0" w:space="0" w:color="auto"/>
        <w:bottom w:val="none" w:sz="0" w:space="0" w:color="auto"/>
        <w:right w:val="none" w:sz="0" w:space="0" w:color="auto"/>
      </w:divBdr>
    </w:div>
    <w:div w:id="843670435">
      <w:bodyDiv w:val="1"/>
      <w:marLeft w:val="0"/>
      <w:marRight w:val="0"/>
      <w:marTop w:val="0"/>
      <w:marBottom w:val="0"/>
      <w:divBdr>
        <w:top w:val="none" w:sz="0" w:space="0" w:color="auto"/>
        <w:left w:val="none" w:sz="0" w:space="0" w:color="auto"/>
        <w:bottom w:val="none" w:sz="0" w:space="0" w:color="auto"/>
        <w:right w:val="none" w:sz="0" w:space="0" w:color="auto"/>
      </w:divBdr>
    </w:div>
    <w:div w:id="848955028">
      <w:bodyDiv w:val="1"/>
      <w:marLeft w:val="0"/>
      <w:marRight w:val="0"/>
      <w:marTop w:val="0"/>
      <w:marBottom w:val="0"/>
      <w:divBdr>
        <w:top w:val="none" w:sz="0" w:space="0" w:color="auto"/>
        <w:left w:val="none" w:sz="0" w:space="0" w:color="auto"/>
        <w:bottom w:val="none" w:sz="0" w:space="0" w:color="auto"/>
        <w:right w:val="none" w:sz="0" w:space="0" w:color="auto"/>
      </w:divBdr>
    </w:div>
    <w:div w:id="850144397">
      <w:bodyDiv w:val="1"/>
      <w:marLeft w:val="0"/>
      <w:marRight w:val="0"/>
      <w:marTop w:val="0"/>
      <w:marBottom w:val="0"/>
      <w:divBdr>
        <w:top w:val="none" w:sz="0" w:space="0" w:color="auto"/>
        <w:left w:val="none" w:sz="0" w:space="0" w:color="auto"/>
        <w:bottom w:val="none" w:sz="0" w:space="0" w:color="auto"/>
        <w:right w:val="none" w:sz="0" w:space="0" w:color="auto"/>
      </w:divBdr>
    </w:div>
    <w:div w:id="851838579">
      <w:bodyDiv w:val="1"/>
      <w:marLeft w:val="0"/>
      <w:marRight w:val="0"/>
      <w:marTop w:val="0"/>
      <w:marBottom w:val="0"/>
      <w:divBdr>
        <w:top w:val="none" w:sz="0" w:space="0" w:color="auto"/>
        <w:left w:val="none" w:sz="0" w:space="0" w:color="auto"/>
        <w:bottom w:val="none" w:sz="0" w:space="0" w:color="auto"/>
        <w:right w:val="none" w:sz="0" w:space="0" w:color="auto"/>
      </w:divBdr>
    </w:div>
    <w:div w:id="856819075">
      <w:bodyDiv w:val="1"/>
      <w:marLeft w:val="0"/>
      <w:marRight w:val="0"/>
      <w:marTop w:val="0"/>
      <w:marBottom w:val="0"/>
      <w:divBdr>
        <w:top w:val="none" w:sz="0" w:space="0" w:color="auto"/>
        <w:left w:val="none" w:sz="0" w:space="0" w:color="auto"/>
        <w:bottom w:val="none" w:sz="0" w:space="0" w:color="auto"/>
        <w:right w:val="none" w:sz="0" w:space="0" w:color="auto"/>
      </w:divBdr>
    </w:div>
    <w:div w:id="856843663">
      <w:bodyDiv w:val="1"/>
      <w:marLeft w:val="0"/>
      <w:marRight w:val="0"/>
      <w:marTop w:val="0"/>
      <w:marBottom w:val="0"/>
      <w:divBdr>
        <w:top w:val="none" w:sz="0" w:space="0" w:color="auto"/>
        <w:left w:val="none" w:sz="0" w:space="0" w:color="auto"/>
        <w:bottom w:val="none" w:sz="0" w:space="0" w:color="auto"/>
        <w:right w:val="none" w:sz="0" w:space="0" w:color="auto"/>
      </w:divBdr>
    </w:div>
    <w:div w:id="857886751">
      <w:bodyDiv w:val="1"/>
      <w:marLeft w:val="0"/>
      <w:marRight w:val="0"/>
      <w:marTop w:val="0"/>
      <w:marBottom w:val="0"/>
      <w:divBdr>
        <w:top w:val="none" w:sz="0" w:space="0" w:color="auto"/>
        <w:left w:val="none" w:sz="0" w:space="0" w:color="auto"/>
        <w:bottom w:val="none" w:sz="0" w:space="0" w:color="auto"/>
        <w:right w:val="none" w:sz="0" w:space="0" w:color="auto"/>
      </w:divBdr>
    </w:div>
    <w:div w:id="870142758">
      <w:bodyDiv w:val="1"/>
      <w:marLeft w:val="0"/>
      <w:marRight w:val="0"/>
      <w:marTop w:val="0"/>
      <w:marBottom w:val="0"/>
      <w:divBdr>
        <w:top w:val="none" w:sz="0" w:space="0" w:color="auto"/>
        <w:left w:val="none" w:sz="0" w:space="0" w:color="auto"/>
        <w:bottom w:val="none" w:sz="0" w:space="0" w:color="auto"/>
        <w:right w:val="none" w:sz="0" w:space="0" w:color="auto"/>
      </w:divBdr>
    </w:div>
    <w:div w:id="882012903">
      <w:bodyDiv w:val="1"/>
      <w:marLeft w:val="0"/>
      <w:marRight w:val="0"/>
      <w:marTop w:val="0"/>
      <w:marBottom w:val="0"/>
      <w:divBdr>
        <w:top w:val="none" w:sz="0" w:space="0" w:color="auto"/>
        <w:left w:val="none" w:sz="0" w:space="0" w:color="auto"/>
        <w:bottom w:val="none" w:sz="0" w:space="0" w:color="auto"/>
        <w:right w:val="none" w:sz="0" w:space="0" w:color="auto"/>
      </w:divBdr>
    </w:div>
    <w:div w:id="892152577">
      <w:bodyDiv w:val="1"/>
      <w:marLeft w:val="0"/>
      <w:marRight w:val="0"/>
      <w:marTop w:val="0"/>
      <w:marBottom w:val="0"/>
      <w:divBdr>
        <w:top w:val="none" w:sz="0" w:space="0" w:color="auto"/>
        <w:left w:val="none" w:sz="0" w:space="0" w:color="auto"/>
        <w:bottom w:val="none" w:sz="0" w:space="0" w:color="auto"/>
        <w:right w:val="none" w:sz="0" w:space="0" w:color="auto"/>
      </w:divBdr>
    </w:div>
    <w:div w:id="895120842">
      <w:bodyDiv w:val="1"/>
      <w:marLeft w:val="0"/>
      <w:marRight w:val="0"/>
      <w:marTop w:val="0"/>
      <w:marBottom w:val="0"/>
      <w:divBdr>
        <w:top w:val="none" w:sz="0" w:space="0" w:color="auto"/>
        <w:left w:val="none" w:sz="0" w:space="0" w:color="auto"/>
        <w:bottom w:val="none" w:sz="0" w:space="0" w:color="auto"/>
        <w:right w:val="none" w:sz="0" w:space="0" w:color="auto"/>
      </w:divBdr>
    </w:div>
    <w:div w:id="905073864">
      <w:bodyDiv w:val="1"/>
      <w:marLeft w:val="0"/>
      <w:marRight w:val="0"/>
      <w:marTop w:val="0"/>
      <w:marBottom w:val="0"/>
      <w:divBdr>
        <w:top w:val="none" w:sz="0" w:space="0" w:color="auto"/>
        <w:left w:val="none" w:sz="0" w:space="0" w:color="auto"/>
        <w:bottom w:val="none" w:sz="0" w:space="0" w:color="auto"/>
        <w:right w:val="none" w:sz="0" w:space="0" w:color="auto"/>
      </w:divBdr>
    </w:div>
    <w:div w:id="912854957">
      <w:bodyDiv w:val="1"/>
      <w:marLeft w:val="0"/>
      <w:marRight w:val="0"/>
      <w:marTop w:val="0"/>
      <w:marBottom w:val="0"/>
      <w:divBdr>
        <w:top w:val="none" w:sz="0" w:space="0" w:color="auto"/>
        <w:left w:val="none" w:sz="0" w:space="0" w:color="auto"/>
        <w:bottom w:val="none" w:sz="0" w:space="0" w:color="auto"/>
        <w:right w:val="none" w:sz="0" w:space="0" w:color="auto"/>
      </w:divBdr>
    </w:div>
    <w:div w:id="914167397">
      <w:bodyDiv w:val="1"/>
      <w:marLeft w:val="0"/>
      <w:marRight w:val="0"/>
      <w:marTop w:val="0"/>
      <w:marBottom w:val="0"/>
      <w:divBdr>
        <w:top w:val="none" w:sz="0" w:space="0" w:color="auto"/>
        <w:left w:val="none" w:sz="0" w:space="0" w:color="auto"/>
        <w:bottom w:val="none" w:sz="0" w:space="0" w:color="auto"/>
        <w:right w:val="none" w:sz="0" w:space="0" w:color="auto"/>
      </w:divBdr>
    </w:div>
    <w:div w:id="918907897">
      <w:bodyDiv w:val="1"/>
      <w:marLeft w:val="0"/>
      <w:marRight w:val="0"/>
      <w:marTop w:val="0"/>
      <w:marBottom w:val="0"/>
      <w:divBdr>
        <w:top w:val="none" w:sz="0" w:space="0" w:color="auto"/>
        <w:left w:val="none" w:sz="0" w:space="0" w:color="auto"/>
        <w:bottom w:val="none" w:sz="0" w:space="0" w:color="auto"/>
        <w:right w:val="none" w:sz="0" w:space="0" w:color="auto"/>
      </w:divBdr>
    </w:div>
    <w:div w:id="924803143">
      <w:bodyDiv w:val="1"/>
      <w:marLeft w:val="0"/>
      <w:marRight w:val="0"/>
      <w:marTop w:val="0"/>
      <w:marBottom w:val="0"/>
      <w:divBdr>
        <w:top w:val="none" w:sz="0" w:space="0" w:color="auto"/>
        <w:left w:val="none" w:sz="0" w:space="0" w:color="auto"/>
        <w:bottom w:val="none" w:sz="0" w:space="0" w:color="auto"/>
        <w:right w:val="none" w:sz="0" w:space="0" w:color="auto"/>
      </w:divBdr>
    </w:div>
    <w:div w:id="930428505">
      <w:bodyDiv w:val="1"/>
      <w:marLeft w:val="0"/>
      <w:marRight w:val="0"/>
      <w:marTop w:val="0"/>
      <w:marBottom w:val="0"/>
      <w:divBdr>
        <w:top w:val="none" w:sz="0" w:space="0" w:color="auto"/>
        <w:left w:val="none" w:sz="0" w:space="0" w:color="auto"/>
        <w:bottom w:val="none" w:sz="0" w:space="0" w:color="auto"/>
        <w:right w:val="none" w:sz="0" w:space="0" w:color="auto"/>
      </w:divBdr>
    </w:div>
    <w:div w:id="939917334">
      <w:bodyDiv w:val="1"/>
      <w:marLeft w:val="0"/>
      <w:marRight w:val="0"/>
      <w:marTop w:val="0"/>
      <w:marBottom w:val="0"/>
      <w:divBdr>
        <w:top w:val="none" w:sz="0" w:space="0" w:color="auto"/>
        <w:left w:val="none" w:sz="0" w:space="0" w:color="auto"/>
        <w:bottom w:val="none" w:sz="0" w:space="0" w:color="auto"/>
        <w:right w:val="none" w:sz="0" w:space="0" w:color="auto"/>
      </w:divBdr>
    </w:div>
    <w:div w:id="949049208">
      <w:bodyDiv w:val="1"/>
      <w:marLeft w:val="0"/>
      <w:marRight w:val="0"/>
      <w:marTop w:val="0"/>
      <w:marBottom w:val="0"/>
      <w:divBdr>
        <w:top w:val="none" w:sz="0" w:space="0" w:color="auto"/>
        <w:left w:val="none" w:sz="0" w:space="0" w:color="auto"/>
        <w:bottom w:val="none" w:sz="0" w:space="0" w:color="auto"/>
        <w:right w:val="none" w:sz="0" w:space="0" w:color="auto"/>
      </w:divBdr>
    </w:div>
    <w:div w:id="960037038">
      <w:bodyDiv w:val="1"/>
      <w:marLeft w:val="0"/>
      <w:marRight w:val="0"/>
      <w:marTop w:val="0"/>
      <w:marBottom w:val="0"/>
      <w:divBdr>
        <w:top w:val="none" w:sz="0" w:space="0" w:color="auto"/>
        <w:left w:val="none" w:sz="0" w:space="0" w:color="auto"/>
        <w:bottom w:val="none" w:sz="0" w:space="0" w:color="auto"/>
        <w:right w:val="none" w:sz="0" w:space="0" w:color="auto"/>
      </w:divBdr>
    </w:div>
    <w:div w:id="961033895">
      <w:bodyDiv w:val="1"/>
      <w:marLeft w:val="0"/>
      <w:marRight w:val="0"/>
      <w:marTop w:val="0"/>
      <w:marBottom w:val="0"/>
      <w:divBdr>
        <w:top w:val="none" w:sz="0" w:space="0" w:color="auto"/>
        <w:left w:val="none" w:sz="0" w:space="0" w:color="auto"/>
        <w:bottom w:val="none" w:sz="0" w:space="0" w:color="auto"/>
        <w:right w:val="none" w:sz="0" w:space="0" w:color="auto"/>
      </w:divBdr>
    </w:div>
    <w:div w:id="968976679">
      <w:bodyDiv w:val="1"/>
      <w:marLeft w:val="0"/>
      <w:marRight w:val="0"/>
      <w:marTop w:val="0"/>
      <w:marBottom w:val="0"/>
      <w:divBdr>
        <w:top w:val="none" w:sz="0" w:space="0" w:color="auto"/>
        <w:left w:val="none" w:sz="0" w:space="0" w:color="auto"/>
        <w:bottom w:val="none" w:sz="0" w:space="0" w:color="auto"/>
        <w:right w:val="none" w:sz="0" w:space="0" w:color="auto"/>
      </w:divBdr>
    </w:div>
    <w:div w:id="973563945">
      <w:bodyDiv w:val="1"/>
      <w:marLeft w:val="0"/>
      <w:marRight w:val="0"/>
      <w:marTop w:val="0"/>
      <w:marBottom w:val="0"/>
      <w:divBdr>
        <w:top w:val="none" w:sz="0" w:space="0" w:color="auto"/>
        <w:left w:val="none" w:sz="0" w:space="0" w:color="auto"/>
        <w:bottom w:val="none" w:sz="0" w:space="0" w:color="auto"/>
        <w:right w:val="none" w:sz="0" w:space="0" w:color="auto"/>
      </w:divBdr>
    </w:div>
    <w:div w:id="980882620">
      <w:bodyDiv w:val="1"/>
      <w:marLeft w:val="0"/>
      <w:marRight w:val="0"/>
      <w:marTop w:val="0"/>
      <w:marBottom w:val="0"/>
      <w:divBdr>
        <w:top w:val="none" w:sz="0" w:space="0" w:color="auto"/>
        <w:left w:val="none" w:sz="0" w:space="0" w:color="auto"/>
        <w:bottom w:val="none" w:sz="0" w:space="0" w:color="auto"/>
        <w:right w:val="none" w:sz="0" w:space="0" w:color="auto"/>
      </w:divBdr>
    </w:div>
    <w:div w:id="995956164">
      <w:bodyDiv w:val="1"/>
      <w:marLeft w:val="0"/>
      <w:marRight w:val="0"/>
      <w:marTop w:val="0"/>
      <w:marBottom w:val="0"/>
      <w:divBdr>
        <w:top w:val="none" w:sz="0" w:space="0" w:color="auto"/>
        <w:left w:val="none" w:sz="0" w:space="0" w:color="auto"/>
        <w:bottom w:val="none" w:sz="0" w:space="0" w:color="auto"/>
        <w:right w:val="none" w:sz="0" w:space="0" w:color="auto"/>
      </w:divBdr>
    </w:div>
    <w:div w:id="1000620142">
      <w:bodyDiv w:val="1"/>
      <w:marLeft w:val="0"/>
      <w:marRight w:val="0"/>
      <w:marTop w:val="0"/>
      <w:marBottom w:val="0"/>
      <w:divBdr>
        <w:top w:val="none" w:sz="0" w:space="0" w:color="auto"/>
        <w:left w:val="none" w:sz="0" w:space="0" w:color="auto"/>
        <w:bottom w:val="none" w:sz="0" w:space="0" w:color="auto"/>
        <w:right w:val="none" w:sz="0" w:space="0" w:color="auto"/>
      </w:divBdr>
    </w:div>
    <w:div w:id="1001465740">
      <w:bodyDiv w:val="1"/>
      <w:marLeft w:val="0"/>
      <w:marRight w:val="0"/>
      <w:marTop w:val="0"/>
      <w:marBottom w:val="0"/>
      <w:divBdr>
        <w:top w:val="none" w:sz="0" w:space="0" w:color="auto"/>
        <w:left w:val="none" w:sz="0" w:space="0" w:color="auto"/>
        <w:bottom w:val="none" w:sz="0" w:space="0" w:color="auto"/>
        <w:right w:val="none" w:sz="0" w:space="0" w:color="auto"/>
      </w:divBdr>
    </w:div>
    <w:div w:id="1002010653">
      <w:bodyDiv w:val="1"/>
      <w:marLeft w:val="0"/>
      <w:marRight w:val="0"/>
      <w:marTop w:val="0"/>
      <w:marBottom w:val="0"/>
      <w:divBdr>
        <w:top w:val="none" w:sz="0" w:space="0" w:color="auto"/>
        <w:left w:val="none" w:sz="0" w:space="0" w:color="auto"/>
        <w:bottom w:val="none" w:sz="0" w:space="0" w:color="auto"/>
        <w:right w:val="none" w:sz="0" w:space="0" w:color="auto"/>
      </w:divBdr>
    </w:div>
    <w:div w:id="1010526581">
      <w:bodyDiv w:val="1"/>
      <w:marLeft w:val="0"/>
      <w:marRight w:val="0"/>
      <w:marTop w:val="0"/>
      <w:marBottom w:val="0"/>
      <w:divBdr>
        <w:top w:val="none" w:sz="0" w:space="0" w:color="auto"/>
        <w:left w:val="none" w:sz="0" w:space="0" w:color="auto"/>
        <w:bottom w:val="none" w:sz="0" w:space="0" w:color="auto"/>
        <w:right w:val="none" w:sz="0" w:space="0" w:color="auto"/>
      </w:divBdr>
    </w:div>
    <w:div w:id="1018310944">
      <w:bodyDiv w:val="1"/>
      <w:marLeft w:val="0"/>
      <w:marRight w:val="0"/>
      <w:marTop w:val="0"/>
      <w:marBottom w:val="0"/>
      <w:divBdr>
        <w:top w:val="none" w:sz="0" w:space="0" w:color="auto"/>
        <w:left w:val="none" w:sz="0" w:space="0" w:color="auto"/>
        <w:bottom w:val="none" w:sz="0" w:space="0" w:color="auto"/>
        <w:right w:val="none" w:sz="0" w:space="0" w:color="auto"/>
      </w:divBdr>
    </w:div>
    <w:div w:id="1021275623">
      <w:bodyDiv w:val="1"/>
      <w:marLeft w:val="0"/>
      <w:marRight w:val="0"/>
      <w:marTop w:val="0"/>
      <w:marBottom w:val="0"/>
      <w:divBdr>
        <w:top w:val="none" w:sz="0" w:space="0" w:color="auto"/>
        <w:left w:val="none" w:sz="0" w:space="0" w:color="auto"/>
        <w:bottom w:val="none" w:sz="0" w:space="0" w:color="auto"/>
        <w:right w:val="none" w:sz="0" w:space="0" w:color="auto"/>
      </w:divBdr>
    </w:div>
    <w:div w:id="1037580531">
      <w:bodyDiv w:val="1"/>
      <w:marLeft w:val="0"/>
      <w:marRight w:val="0"/>
      <w:marTop w:val="0"/>
      <w:marBottom w:val="0"/>
      <w:divBdr>
        <w:top w:val="none" w:sz="0" w:space="0" w:color="auto"/>
        <w:left w:val="none" w:sz="0" w:space="0" w:color="auto"/>
        <w:bottom w:val="none" w:sz="0" w:space="0" w:color="auto"/>
        <w:right w:val="none" w:sz="0" w:space="0" w:color="auto"/>
      </w:divBdr>
    </w:div>
    <w:div w:id="1038773861">
      <w:bodyDiv w:val="1"/>
      <w:marLeft w:val="0"/>
      <w:marRight w:val="0"/>
      <w:marTop w:val="0"/>
      <w:marBottom w:val="0"/>
      <w:divBdr>
        <w:top w:val="none" w:sz="0" w:space="0" w:color="auto"/>
        <w:left w:val="none" w:sz="0" w:space="0" w:color="auto"/>
        <w:bottom w:val="none" w:sz="0" w:space="0" w:color="auto"/>
        <w:right w:val="none" w:sz="0" w:space="0" w:color="auto"/>
      </w:divBdr>
    </w:div>
    <w:div w:id="1039013924">
      <w:bodyDiv w:val="1"/>
      <w:marLeft w:val="0"/>
      <w:marRight w:val="0"/>
      <w:marTop w:val="0"/>
      <w:marBottom w:val="0"/>
      <w:divBdr>
        <w:top w:val="none" w:sz="0" w:space="0" w:color="auto"/>
        <w:left w:val="none" w:sz="0" w:space="0" w:color="auto"/>
        <w:bottom w:val="none" w:sz="0" w:space="0" w:color="auto"/>
        <w:right w:val="none" w:sz="0" w:space="0" w:color="auto"/>
      </w:divBdr>
    </w:div>
    <w:div w:id="1049384102">
      <w:bodyDiv w:val="1"/>
      <w:marLeft w:val="0"/>
      <w:marRight w:val="0"/>
      <w:marTop w:val="0"/>
      <w:marBottom w:val="0"/>
      <w:divBdr>
        <w:top w:val="none" w:sz="0" w:space="0" w:color="auto"/>
        <w:left w:val="none" w:sz="0" w:space="0" w:color="auto"/>
        <w:bottom w:val="none" w:sz="0" w:space="0" w:color="auto"/>
        <w:right w:val="none" w:sz="0" w:space="0" w:color="auto"/>
      </w:divBdr>
    </w:div>
    <w:div w:id="1052386161">
      <w:bodyDiv w:val="1"/>
      <w:marLeft w:val="0"/>
      <w:marRight w:val="0"/>
      <w:marTop w:val="0"/>
      <w:marBottom w:val="0"/>
      <w:divBdr>
        <w:top w:val="none" w:sz="0" w:space="0" w:color="auto"/>
        <w:left w:val="none" w:sz="0" w:space="0" w:color="auto"/>
        <w:bottom w:val="none" w:sz="0" w:space="0" w:color="auto"/>
        <w:right w:val="none" w:sz="0" w:space="0" w:color="auto"/>
      </w:divBdr>
    </w:div>
    <w:div w:id="1056389958">
      <w:bodyDiv w:val="1"/>
      <w:marLeft w:val="0"/>
      <w:marRight w:val="0"/>
      <w:marTop w:val="0"/>
      <w:marBottom w:val="0"/>
      <w:divBdr>
        <w:top w:val="none" w:sz="0" w:space="0" w:color="auto"/>
        <w:left w:val="none" w:sz="0" w:space="0" w:color="auto"/>
        <w:bottom w:val="none" w:sz="0" w:space="0" w:color="auto"/>
        <w:right w:val="none" w:sz="0" w:space="0" w:color="auto"/>
      </w:divBdr>
    </w:div>
    <w:div w:id="1059129207">
      <w:bodyDiv w:val="1"/>
      <w:marLeft w:val="0"/>
      <w:marRight w:val="0"/>
      <w:marTop w:val="0"/>
      <w:marBottom w:val="0"/>
      <w:divBdr>
        <w:top w:val="none" w:sz="0" w:space="0" w:color="auto"/>
        <w:left w:val="none" w:sz="0" w:space="0" w:color="auto"/>
        <w:bottom w:val="none" w:sz="0" w:space="0" w:color="auto"/>
        <w:right w:val="none" w:sz="0" w:space="0" w:color="auto"/>
      </w:divBdr>
    </w:div>
    <w:div w:id="1067267105">
      <w:bodyDiv w:val="1"/>
      <w:marLeft w:val="0"/>
      <w:marRight w:val="0"/>
      <w:marTop w:val="0"/>
      <w:marBottom w:val="0"/>
      <w:divBdr>
        <w:top w:val="none" w:sz="0" w:space="0" w:color="auto"/>
        <w:left w:val="none" w:sz="0" w:space="0" w:color="auto"/>
        <w:bottom w:val="none" w:sz="0" w:space="0" w:color="auto"/>
        <w:right w:val="none" w:sz="0" w:space="0" w:color="auto"/>
      </w:divBdr>
    </w:div>
    <w:div w:id="1079402888">
      <w:bodyDiv w:val="1"/>
      <w:marLeft w:val="0"/>
      <w:marRight w:val="0"/>
      <w:marTop w:val="0"/>
      <w:marBottom w:val="0"/>
      <w:divBdr>
        <w:top w:val="none" w:sz="0" w:space="0" w:color="auto"/>
        <w:left w:val="none" w:sz="0" w:space="0" w:color="auto"/>
        <w:bottom w:val="none" w:sz="0" w:space="0" w:color="auto"/>
        <w:right w:val="none" w:sz="0" w:space="0" w:color="auto"/>
      </w:divBdr>
    </w:div>
    <w:div w:id="1081832690">
      <w:bodyDiv w:val="1"/>
      <w:marLeft w:val="0"/>
      <w:marRight w:val="0"/>
      <w:marTop w:val="0"/>
      <w:marBottom w:val="0"/>
      <w:divBdr>
        <w:top w:val="none" w:sz="0" w:space="0" w:color="auto"/>
        <w:left w:val="none" w:sz="0" w:space="0" w:color="auto"/>
        <w:bottom w:val="none" w:sz="0" w:space="0" w:color="auto"/>
        <w:right w:val="none" w:sz="0" w:space="0" w:color="auto"/>
      </w:divBdr>
    </w:div>
    <w:div w:id="1085956111">
      <w:bodyDiv w:val="1"/>
      <w:marLeft w:val="0"/>
      <w:marRight w:val="0"/>
      <w:marTop w:val="0"/>
      <w:marBottom w:val="0"/>
      <w:divBdr>
        <w:top w:val="none" w:sz="0" w:space="0" w:color="auto"/>
        <w:left w:val="none" w:sz="0" w:space="0" w:color="auto"/>
        <w:bottom w:val="none" w:sz="0" w:space="0" w:color="auto"/>
        <w:right w:val="none" w:sz="0" w:space="0" w:color="auto"/>
      </w:divBdr>
    </w:div>
    <w:div w:id="1089084337">
      <w:bodyDiv w:val="1"/>
      <w:marLeft w:val="0"/>
      <w:marRight w:val="0"/>
      <w:marTop w:val="0"/>
      <w:marBottom w:val="0"/>
      <w:divBdr>
        <w:top w:val="none" w:sz="0" w:space="0" w:color="auto"/>
        <w:left w:val="none" w:sz="0" w:space="0" w:color="auto"/>
        <w:bottom w:val="none" w:sz="0" w:space="0" w:color="auto"/>
        <w:right w:val="none" w:sz="0" w:space="0" w:color="auto"/>
      </w:divBdr>
    </w:div>
    <w:div w:id="1102728015">
      <w:bodyDiv w:val="1"/>
      <w:marLeft w:val="0"/>
      <w:marRight w:val="0"/>
      <w:marTop w:val="0"/>
      <w:marBottom w:val="0"/>
      <w:divBdr>
        <w:top w:val="none" w:sz="0" w:space="0" w:color="auto"/>
        <w:left w:val="none" w:sz="0" w:space="0" w:color="auto"/>
        <w:bottom w:val="none" w:sz="0" w:space="0" w:color="auto"/>
        <w:right w:val="none" w:sz="0" w:space="0" w:color="auto"/>
      </w:divBdr>
    </w:div>
    <w:div w:id="1103377868">
      <w:bodyDiv w:val="1"/>
      <w:marLeft w:val="0"/>
      <w:marRight w:val="0"/>
      <w:marTop w:val="0"/>
      <w:marBottom w:val="0"/>
      <w:divBdr>
        <w:top w:val="none" w:sz="0" w:space="0" w:color="auto"/>
        <w:left w:val="none" w:sz="0" w:space="0" w:color="auto"/>
        <w:bottom w:val="none" w:sz="0" w:space="0" w:color="auto"/>
        <w:right w:val="none" w:sz="0" w:space="0" w:color="auto"/>
      </w:divBdr>
    </w:div>
    <w:div w:id="1104693945">
      <w:bodyDiv w:val="1"/>
      <w:marLeft w:val="0"/>
      <w:marRight w:val="0"/>
      <w:marTop w:val="0"/>
      <w:marBottom w:val="0"/>
      <w:divBdr>
        <w:top w:val="none" w:sz="0" w:space="0" w:color="auto"/>
        <w:left w:val="none" w:sz="0" w:space="0" w:color="auto"/>
        <w:bottom w:val="none" w:sz="0" w:space="0" w:color="auto"/>
        <w:right w:val="none" w:sz="0" w:space="0" w:color="auto"/>
      </w:divBdr>
    </w:div>
    <w:div w:id="1105730167">
      <w:bodyDiv w:val="1"/>
      <w:marLeft w:val="0"/>
      <w:marRight w:val="0"/>
      <w:marTop w:val="0"/>
      <w:marBottom w:val="0"/>
      <w:divBdr>
        <w:top w:val="none" w:sz="0" w:space="0" w:color="auto"/>
        <w:left w:val="none" w:sz="0" w:space="0" w:color="auto"/>
        <w:bottom w:val="none" w:sz="0" w:space="0" w:color="auto"/>
        <w:right w:val="none" w:sz="0" w:space="0" w:color="auto"/>
      </w:divBdr>
    </w:div>
    <w:div w:id="1106510357">
      <w:bodyDiv w:val="1"/>
      <w:marLeft w:val="0"/>
      <w:marRight w:val="0"/>
      <w:marTop w:val="0"/>
      <w:marBottom w:val="0"/>
      <w:divBdr>
        <w:top w:val="none" w:sz="0" w:space="0" w:color="auto"/>
        <w:left w:val="none" w:sz="0" w:space="0" w:color="auto"/>
        <w:bottom w:val="none" w:sz="0" w:space="0" w:color="auto"/>
        <w:right w:val="none" w:sz="0" w:space="0" w:color="auto"/>
      </w:divBdr>
    </w:div>
    <w:div w:id="1110121722">
      <w:bodyDiv w:val="1"/>
      <w:marLeft w:val="0"/>
      <w:marRight w:val="0"/>
      <w:marTop w:val="0"/>
      <w:marBottom w:val="0"/>
      <w:divBdr>
        <w:top w:val="none" w:sz="0" w:space="0" w:color="auto"/>
        <w:left w:val="none" w:sz="0" w:space="0" w:color="auto"/>
        <w:bottom w:val="none" w:sz="0" w:space="0" w:color="auto"/>
        <w:right w:val="none" w:sz="0" w:space="0" w:color="auto"/>
      </w:divBdr>
    </w:div>
    <w:div w:id="1113866216">
      <w:bodyDiv w:val="1"/>
      <w:marLeft w:val="0"/>
      <w:marRight w:val="0"/>
      <w:marTop w:val="0"/>
      <w:marBottom w:val="0"/>
      <w:divBdr>
        <w:top w:val="none" w:sz="0" w:space="0" w:color="auto"/>
        <w:left w:val="none" w:sz="0" w:space="0" w:color="auto"/>
        <w:bottom w:val="none" w:sz="0" w:space="0" w:color="auto"/>
        <w:right w:val="none" w:sz="0" w:space="0" w:color="auto"/>
      </w:divBdr>
    </w:div>
    <w:div w:id="1125659457">
      <w:bodyDiv w:val="1"/>
      <w:marLeft w:val="0"/>
      <w:marRight w:val="0"/>
      <w:marTop w:val="0"/>
      <w:marBottom w:val="0"/>
      <w:divBdr>
        <w:top w:val="none" w:sz="0" w:space="0" w:color="auto"/>
        <w:left w:val="none" w:sz="0" w:space="0" w:color="auto"/>
        <w:bottom w:val="none" w:sz="0" w:space="0" w:color="auto"/>
        <w:right w:val="none" w:sz="0" w:space="0" w:color="auto"/>
      </w:divBdr>
    </w:div>
    <w:div w:id="1125732793">
      <w:bodyDiv w:val="1"/>
      <w:marLeft w:val="0"/>
      <w:marRight w:val="0"/>
      <w:marTop w:val="0"/>
      <w:marBottom w:val="0"/>
      <w:divBdr>
        <w:top w:val="none" w:sz="0" w:space="0" w:color="auto"/>
        <w:left w:val="none" w:sz="0" w:space="0" w:color="auto"/>
        <w:bottom w:val="none" w:sz="0" w:space="0" w:color="auto"/>
        <w:right w:val="none" w:sz="0" w:space="0" w:color="auto"/>
      </w:divBdr>
    </w:div>
    <w:div w:id="1131559014">
      <w:bodyDiv w:val="1"/>
      <w:marLeft w:val="0"/>
      <w:marRight w:val="0"/>
      <w:marTop w:val="0"/>
      <w:marBottom w:val="0"/>
      <w:divBdr>
        <w:top w:val="none" w:sz="0" w:space="0" w:color="auto"/>
        <w:left w:val="none" w:sz="0" w:space="0" w:color="auto"/>
        <w:bottom w:val="none" w:sz="0" w:space="0" w:color="auto"/>
        <w:right w:val="none" w:sz="0" w:space="0" w:color="auto"/>
      </w:divBdr>
    </w:div>
    <w:div w:id="1133327762">
      <w:bodyDiv w:val="1"/>
      <w:marLeft w:val="0"/>
      <w:marRight w:val="0"/>
      <w:marTop w:val="0"/>
      <w:marBottom w:val="0"/>
      <w:divBdr>
        <w:top w:val="none" w:sz="0" w:space="0" w:color="auto"/>
        <w:left w:val="none" w:sz="0" w:space="0" w:color="auto"/>
        <w:bottom w:val="none" w:sz="0" w:space="0" w:color="auto"/>
        <w:right w:val="none" w:sz="0" w:space="0" w:color="auto"/>
      </w:divBdr>
    </w:div>
    <w:div w:id="1142117600">
      <w:bodyDiv w:val="1"/>
      <w:marLeft w:val="0"/>
      <w:marRight w:val="0"/>
      <w:marTop w:val="0"/>
      <w:marBottom w:val="0"/>
      <w:divBdr>
        <w:top w:val="none" w:sz="0" w:space="0" w:color="auto"/>
        <w:left w:val="none" w:sz="0" w:space="0" w:color="auto"/>
        <w:bottom w:val="none" w:sz="0" w:space="0" w:color="auto"/>
        <w:right w:val="none" w:sz="0" w:space="0" w:color="auto"/>
      </w:divBdr>
    </w:div>
    <w:div w:id="1151407991">
      <w:bodyDiv w:val="1"/>
      <w:marLeft w:val="0"/>
      <w:marRight w:val="0"/>
      <w:marTop w:val="0"/>
      <w:marBottom w:val="0"/>
      <w:divBdr>
        <w:top w:val="none" w:sz="0" w:space="0" w:color="auto"/>
        <w:left w:val="none" w:sz="0" w:space="0" w:color="auto"/>
        <w:bottom w:val="none" w:sz="0" w:space="0" w:color="auto"/>
        <w:right w:val="none" w:sz="0" w:space="0" w:color="auto"/>
      </w:divBdr>
    </w:div>
    <w:div w:id="1157266803">
      <w:bodyDiv w:val="1"/>
      <w:marLeft w:val="0"/>
      <w:marRight w:val="0"/>
      <w:marTop w:val="0"/>
      <w:marBottom w:val="0"/>
      <w:divBdr>
        <w:top w:val="none" w:sz="0" w:space="0" w:color="auto"/>
        <w:left w:val="none" w:sz="0" w:space="0" w:color="auto"/>
        <w:bottom w:val="none" w:sz="0" w:space="0" w:color="auto"/>
        <w:right w:val="none" w:sz="0" w:space="0" w:color="auto"/>
      </w:divBdr>
    </w:div>
    <w:div w:id="1157646368">
      <w:bodyDiv w:val="1"/>
      <w:marLeft w:val="0"/>
      <w:marRight w:val="0"/>
      <w:marTop w:val="0"/>
      <w:marBottom w:val="0"/>
      <w:divBdr>
        <w:top w:val="none" w:sz="0" w:space="0" w:color="auto"/>
        <w:left w:val="none" w:sz="0" w:space="0" w:color="auto"/>
        <w:bottom w:val="none" w:sz="0" w:space="0" w:color="auto"/>
        <w:right w:val="none" w:sz="0" w:space="0" w:color="auto"/>
      </w:divBdr>
    </w:div>
    <w:div w:id="1159074624">
      <w:bodyDiv w:val="1"/>
      <w:marLeft w:val="0"/>
      <w:marRight w:val="0"/>
      <w:marTop w:val="0"/>
      <w:marBottom w:val="0"/>
      <w:divBdr>
        <w:top w:val="none" w:sz="0" w:space="0" w:color="auto"/>
        <w:left w:val="none" w:sz="0" w:space="0" w:color="auto"/>
        <w:bottom w:val="none" w:sz="0" w:space="0" w:color="auto"/>
        <w:right w:val="none" w:sz="0" w:space="0" w:color="auto"/>
      </w:divBdr>
    </w:div>
    <w:div w:id="1161656497">
      <w:bodyDiv w:val="1"/>
      <w:marLeft w:val="0"/>
      <w:marRight w:val="0"/>
      <w:marTop w:val="0"/>
      <w:marBottom w:val="0"/>
      <w:divBdr>
        <w:top w:val="none" w:sz="0" w:space="0" w:color="auto"/>
        <w:left w:val="none" w:sz="0" w:space="0" w:color="auto"/>
        <w:bottom w:val="none" w:sz="0" w:space="0" w:color="auto"/>
        <w:right w:val="none" w:sz="0" w:space="0" w:color="auto"/>
      </w:divBdr>
    </w:div>
    <w:div w:id="1164661621">
      <w:bodyDiv w:val="1"/>
      <w:marLeft w:val="0"/>
      <w:marRight w:val="0"/>
      <w:marTop w:val="0"/>
      <w:marBottom w:val="0"/>
      <w:divBdr>
        <w:top w:val="none" w:sz="0" w:space="0" w:color="auto"/>
        <w:left w:val="none" w:sz="0" w:space="0" w:color="auto"/>
        <w:bottom w:val="none" w:sz="0" w:space="0" w:color="auto"/>
        <w:right w:val="none" w:sz="0" w:space="0" w:color="auto"/>
      </w:divBdr>
    </w:div>
    <w:div w:id="1172721558">
      <w:bodyDiv w:val="1"/>
      <w:marLeft w:val="0"/>
      <w:marRight w:val="0"/>
      <w:marTop w:val="0"/>
      <w:marBottom w:val="0"/>
      <w:divBdr>
        <w:top w:val="none" w:sz="0" w:space="0" w:color="auto"/>
        <w:left w:val="none" w:sz="0" w:space="0" w:color="auto"/>
        <w:bottom w:val="none" w:sz="0" w:space="0" w:color="auto"/>
        <w:right w:val="none" w:sz="0" w:space="0" w:color="auto"/>
      </w:divBdr>
    </w:div>
    <w:div w:id="1177768674">
      <w:bodyDiv w:val="1"/>
      <w:marLeft w:val="0"/>
      <w:marRight w:val="0"/>
      <w:marTop w:val="0"/>
      <w:marBottom w:val="0"/>
      <w:divBdr>
        <w:top w:val="none" w:sz="0" w:space="0" w:color="auto"/>
        <w:left w:val="none" w:sz="0" w:space="0" w:color="auto"/>
        <w:bottom w:val="none" w:sz="0" w:space="0" w:color="auto"/>
        <w:right w:val="none" w:sz="0" w:space="0" w:color="auto"/>
      </w:divBdr>
    </w:div>
    <w:div w:id="1179732070">
      <w:bodyDiv w:val="1"/>
      <w:marLeft w:val="0"/>
      <w:marRight w:val="0"/>
      <w:marTop w:val="0"/>
      <w:marBottom w:val="0"/>
      <w:divBdr>
        <w:top w:val="none" w:sz="0" w:space="0" w:color="auto"/>
        <w:left w:val="none" w:sz="0" w:space="0" w:color="auto"/>
        <w:bottom w:val="none" w:sz="0" w:space="0" w:color="auto"/>
        <w:right w:val="none" w:sz="0" w:space="0" w:color="auto"/>
      </w:divBdr>
    </w:div>
    <w:div w:id="1186945554">
      <w:bodyDiv w:val="1"/>
      <w:marLeft w:val="0"/>
      <w:marRight w:val="0"/>
      <w:marTop w:val="0"/>
      <w:marBottom w:val="0"/>
      <w:divBdr>
        <w:top w:val="none" w:sz="0" w:space="0" w:color="auto"/>
        <w:left w:val="none" w:sz="0" w:space="0" w:color="auto"/>
        <w:bottom w:val="none" w:sz="0" w:space="0" w:color="auto"/>
        <w:right w:val="none" w:sz="0" w:space="0" w:color="auto"/>
      </w:divBdr>
    </w:div>
    <w:div w:id="1195003446">
      <w:bodyDiv w:val="1"/>
      <w:marLeft w:val="0"/>
      <w:marRight w:val="0"/>
      <w:marTop w:val="0"/>
      <w:marBottom w:val="0"/>
      <w:divBdr>
        <w:top w:val="none" w:sz="0" w:space="0" w:color="auto"/>
        <w:left w:val="none" w:sz="0" w:space="0" w:color="auto"/>
        <w:bottom w:val="none" w:sz="0" w:space="0" w:color="auto"/>
        <w:right w:val="none" w:sz="0" w:space="0" w:color="auto"/>
      </w:divBdr>
    </w:div>
    <w:div w:id="1195970287">
      <w:bodyDiv w:val="1"/>
      <w:marLeft w:val="0"/>
      <w:marRight w:val="0"/>
      <w:marTop w:val="0"/>
      <w:marBottom w:val="0"/>
      <w:divBdr>
        <w:top w:val="none" w:sz="0" w:space="0" w:color="auto"/>
        <w:left w:val="none" w:sz="0" w:space="0" w:color="auto"/>
        <w:bottom w:val="none" w:sz="0" w:space="0" w:color="auto"/>
        <w:right w:val="none" w:sz="0" w:space="0" w:color="auto"/>
      </w:divBdr>
    </w:div>
    <w:div w:id="1199589757">
      <w:bodyDiv w:val="1"/>
      <w:marLeft w:val="0"/>
      <w:marRight w:val="0"/>
      <w:marTop w:val="0"/>
      <w:marBottom w:val="0"/>
      <w:divBdr>
        <w:top w:val="none" w:sz="0" w:space="0" w:color="auto"/>
        <w:left w:val="none" w:sz="0" w:space="0" w:color="auto"/>
        <w:bottom w:val="none" w:sz="0" w:space="0" w:color="auto"/>
        <w:right w:val="none" w:sz="0" w:space="0" w:color="auto"/>
      </w:divBdr>
    </w:div>
    <w:div w:id="1202404863">
      <w:bodyDiv w:val="1"/>
      <w:marLeft w:val="0"/>
      <w:marRight w:val="0"/>
      <w:marTop w:val="0"/>
      <w:marBottom w:val="0"/>
      <w:divBdr>
        <w:top w:val="none" w:sz="0" w:space="0" w:color="auto"/>
        <w:left w:val="none" w:sz="0" w:space="0" w:color="auto"/>
        <w:bottom w:val="none" w:sz="0" w:space="0" w:color="auto"/>
        <w:right w:val="none" w:sz="0" w:space="0" w:color="auto"/>
      </w:divBdr>
    </w:div>
    <w:div w:id="1209103118">
      <w:bodyDiv w:val="1"/>
      <w:marLeft w:val="0"/>
      <w:marRight w:val="0"/>
      <w:marTop w:val="0"/>
      <w:marBottom w:val="0"/>
      <w:divBdr>
        <w:top w:val="none" w:sz="0" w:space="0" w:color="auto"/>
        <w:left w:val="none" w:sz="0" w:space="0" w:color="auto"/>
        <w:bottom w:val="none" w:sz="0" w:space="0" w:color="auto"/>
        <w:right w:val="none" w:sz="0" w:space="0" w:color="auto"/>
      </w:divBdr>
    </w:div>
    <w:div w:id="1211848242">
      <w:bodyDiv w:val="1"/>
      <w:marLeft w:val="0"/>
      <w:marRight w:val="0"/>
      <w:marTop w:val="0"/>
      <w:marBottom w:val="0"/>
      <w:divBdr>
        <w:top w:val="none" w:sz="0" w:space="0" w:color="auto"/>
        <w:left w:val="none" w:sz="0" w:space="0" w:color="auto"/>
        <w:bottom w:val="none" w:sz="0" w:space="0" w:color="auto"/>
        <w:right w:val="none" w:sz="0" w:space="0" w:color="auto"/>
      </w:divBdr>
    </w:div>
    <w:div w:id="1221476779">
      <w:bodyDiv w:val="1"/>
      <w:marLeft w:val="0"/>
      <w:marRight w:val="0"/>
      <w:marTop w:val="0"/>
      <w:marBottom w:val="0"/>
      <w:divBdr>
        <w:top w:val="none" w:sz="0" w:space="0" w:color="auto"/>
        <w:left w:val="none" w:sz="0" w:space="0" w:color="auto"/>
        <w:bottom w:val="none" w:sz="0" w:space="0" w:color="auto"/>
        <w:right w:val="none" w:sz="0" w:space="0" w:color="auto"/>
      </w:divBdr>
    </w:div>
    <w:div w:id="1223298838">
      <w:bodyDiv w:val="1"/>
      <w:marLeft w:val="0"/>
      <w:marRight w:val="0"/>
      <w:marTop w:val="0"/>
      <w:marBottom w:val="0"/>
      <w:divBdr>
        <w:top w:val="none" w:sz="0" w:space="0" w:color="auto"/>
        <w:left w:val="none" w:sz="0" w:space="0" w:color="auto"/>
        <w:bottom w:val="none" w:sz="0" w:space="0" w:color="auto"/>
        <w:right w:val="none" w:sz="0" w:space="0" w:color="auto"/>
      </w:divBdr>
    </w:div>
    <w:div w:id="1234002203">
      <w:bodyDiv w:val="1"/>
      <w:marLeft w:val="0"/>
      <w:marRight w:val="0"/>
      <w:marTop w:val="0"/>
      <w:marBottom w:val="0"/>
      <w:divBdr>
        <w:top w:val="none" w:sz="0" w:space="0" w:color="auto"/>
        <w:left w:val="none" w:sz="0" w:space="0" w:color="auto"/>
        <w:bottom w:val="none" w:sz="0" w:space="0" w:color="auto"/>
        <w:right w:val="none" w:sz="0" w:space="0" w:color="auto"/>
      </w:divBdr>
    </w:div>
    <w:div w:id="1234123130">
      <w:bodyDiv w:val="1"/>
      <w:marLeft w:val="0"/>
      <w:marRight w:val="0"/>
      <w:marTop w:val="0"/>
      <w:marBottom w:val="0"/>
      <w:divBdr>
        <w:top w:val="none" w:sz="0" w:space="0" w:color="auto"/>
        <w:left w:val="none" w:sz="0" w:space="0" w:color="auto"/>
        <w:bottom w:val="none" w:sz="0" w:space="0" w:color="auto"/>
        <w:right w:val="none" w:sz="0" w:space="0" w:color="auto"/>
      </w:divBdr>
    </w:div>
    <w:div w:id="1236208190">
      <w:bodyDiv w:val="1"/>
      <w:marLeft w:val="0"/>
      <w:marRight w:val="0"/>
      <w:marTop w:val="0"/>
      <w:marBottom w:val="0"/>
      <w:divBdr>
        <w:top w:val="none" w:sz="0" w:space="0" w:color="auto"/>
        <w:left w:val="none" w:sz="0" w:space="0" w:color="auto"/>
        <w:bottom w:val="none" w:sz="0" w:space="0" w:color="auto"/>
        <w:right w:val="none" w:sz="0" w:space="0" w:color="auto"/>
      </w:divBdr>
    </w:div>
    <w:div w:id="1241603734">
      <w:bodyDiv w:val="1"/>
      <w:marLeft w:val="0"/>
      <w:marRight w:val="0"/>
      <w:marTop w:val="0"/>
      <w:marBottom w:val="0"/>
      <w:divBdr>
        <w:top w:val="none" w:sz="0" w:space="0" w:color="auto"/>
        <w:left w:val="none" w:sz="0" w:space="0" w:color="auto"/>
        <w:bottom w:val="none" w:sz="0" w:space="0" w:color="auto"/>
        <w:right w:val="none" w:sz="0" w:space="0" w:color="auto"/>
      </w:divBdr>
    </w:div>
    <w:div w:id="1244149532">
      <w:bodyDiv w:val="1"/>
      <w:marLeft w:val="0"/>
      <w:marRight w:val="0"/>
      <w:marTop w:val="0"/>
      <w:marBottom w:val="0"/>
      <w:divBdr>
        <w:top w:val="none" w:sz="0" w:space="0" w:color="auto"/>
        <w:left w:val="none" w:sz="0" w:space="0" w:color="auto"/>
        <w:bottom w:val="none" w:sz="0" w:space="0" w:color="auto"/>
        <w:right w:val="none" w:sz="0" w:space="0" w:color="auto"/>
      </w:divBdr>
    </w:div>
    <w:div w:id="1250850884">
      <w:bodyDiv w:val="1"/>
      <w:marLeft w:val="0"/>
      <w:marRight w:val="0"/>
      <w:marTop w:val="0"/>
      <w:marBottom w:val="0"/>
      <w:divBdr>
        <w:top w:val="none" w:sz="0" w:space="0" w:color="auto"/>
        <w:left w:val="none" w:sz="0" w:space="0" w:color="auto"/>
        <w:bottom w:val="none" w:sz="0" w:space="0" w:color="auto"/>
        <w:right w:val="none" w:sz="0" w:space="0" w:color="auto"/>
      </w:divBdr>
    </w:div>
    <w:div w:id="1260522773">
      <w:bodyDiv w:val="1"/>
      <w:marLeft w:val="0"/>
      <w:marRight w:val="0"/>
      <w:marTop w:val="0"/>
      <w:marBottom w:val="0"/>
      <w:divBdr>
        <w:top w:val="none" w:sz="0" w:space="0" w:color="auto"/>
        <w:left w:val="none" w:sz="0" w:space="0" w:color="auto"/>
        <w:bottom w:val="none" w:sz="0" w:space="0" w:color="auto"/>
        <w:right w:val="none" w:sz="0" w:space="0" w:color="auto"/>
      </w:divBdr>
    </w:div>
    <w:div w:id="1263731162">
      <w:bodyDiv w:val="1"/>
      <w:marLeft w:val="0"/>
      <w:marRight w:val="0"/>
      <w:marTop w:val="0"/>
      <w:marBottom w:val="0"/>
      <w:divBdr>
        <w:top w:val="none" w:sz="0" w:space="0" w:color="auto"/>
        <w:left w:val="none" w:sz="0" w:space="0" w:color="auto"/>
        <w:bottom w:val="none" w:sz="0" w:space="0" w:color="auto"/>
        <w:right w:val="none" w:sz="0" w:space="0" w:color="auto"/>
      </w:divBdr>
    </w:div>
    <w:div w:id="1265069305">
      <w:bodyDiv w:val="1"/>
      <w:marLeft w:val="0"/>
      <w:marRight w:val="0"/>
      <w:marTop w:val="0"/>
      <w:marBottom w:val="0"/>
      <w:divBdr>
        <w:top w:val="none" w:sz="0" w:space="0" w:color="auto"/>
        <w:left w:val="none" w:sz="0" w:space="0" w:color="auto"/>
        <w:bottom w:val="none" w:sz="0" w:space="0" w:color="auto"/>
        <w:right w:val="none" w:sz="0" w:space="0" w:color="auto"/>
      </w:divBdr>
    </w:div>
    <w:div w:id="1265530313">
      <w:bodyDiv w:val="1"/>
      <w:marLeft w:val="0"/>
      <w:marRight w:val="0"/>
      <w:marTop w:val="0"/>
      <w:marBottom w:val="0"/>
      <w:divBdr>
        <w:top w:val="none" w:sz="0" w:space="0" w:color="auto"/>
        <w:left w:val="none" w:sz="0" w:space="0" w:color="auto"/>
        <w:bottom w:val="none" w:sz="0" w:space="0" w:color="auto"/>
        <w:right w:val="none" w:sz="0" w:space="0" w:color="auto"/>
      </w:divBdr>
    </w:div>
    <w:div w:id="1268930406">
      <w:bodyDiv w:val="1"/>
      <w:marLeft w:val="0"/>
      <w:marRight w:val="0"/>
      <w:marTop w:val="0"/>
      <w:marBottom w:val="0"/>
      <w:divBdr>
        <w:top w:val="none" w:sz="0" w:space="0" w:color="auto"/>
        <w:left w:val="none" w:sz="0" w:space="0" w:color="auto"/>
        <w:bottom w:val="none" w:sz="0" w:space="0" w:color="auto"/>
        <w:right w:val="none" w:sz="0" w:space="0" w:color="auto"/>
      </w:divBdr>
    </w:div>
    <w:div w:id="1269003237">
      <w:bodyDiv w:val="1"/>
      <w:marLeft w:val="0"/>
      <w:marRight w:val="0"/>
      <w:marTop w:val="0"/>
      <w:marBottom w:val="0"/>
      <w:divBdr>
        <w:top w:val="none" w:sz="0" w:space="0" w:color="auto"/>
        <w:left w:val="none" w:sz="0" w:space="0" w:color="auto"/>
        <w:bottom w:val="none" w:sz="0" w:space="0" w:color="auto"/>
        <w:right w:val="none" w:sz="0" w:space="0" w:color="auto"/>
      </w:divBdr>
    </w:div>
    <w:div w:id="1280993432">
      <w:bodyDiv w:val="1"/>
      <w:marLeft w:val="0"/>
      <w:marRight w:val="0"/>
      <w:marTop w:val="0"/>
      <w:marBottom w:val="0"/>
      <w:divBdr>
        <w:top w:val="none" w:sz="0" w:space="0" w:color="auto"/>
        <w:left w:val="none" w:sz="0" w:space="0" w:color="auto"/>
        <w:bottom w:val="none" w:sz="0" w:space="0" w:color="auto"/>
        <w:right w:val="none" w:sz="0" w:space="0" w:color="auto"/>
      </w:divBdr>
    </w:div>
    <w:div w:id="1282421059">
      <w:bodyDiv w:val="1"/>
      <w:marLeft w:val="0"/>
      <w:marRight w:val="0"/>
      <w:marTop w:val="0"/>
      <w:marBottom w:val="0"/>
      <w:divBdr>
        <w:top w:val="none" w:sz="0" w:space="0" w:color="auto"/>
        <w:left w:val="none" w:sz="0" w:space="0" w:color="auto"/>
        <w:bottom w:val="none" w:sz="0" w:space="0" w:color="auto"/>
        <w:right w:val="none" w:sz="0" w:space="0" w:color="auto"/>
      </w:divBdr>
    </w:div>
    <w:div w:id="1283342558">
      <w:bodyDiv w:val="1"/>
      <w:marLeft w:val="0"/>
      <w:marRight w:val="0"/>
      <w:marTop w:val="0"/>
      <w:marBottom w:val="0"/>
      <w:divBdr>
        <w:top w:val="none" w:sz="0" w:space="0" w:color="auto"/>
        <w:left w:val="none" w:sz="0" w:space="0" w:color="auto"/>
        <w:bottom w:val="none" w:sz="0" w:space="0" w:color="auto"/>
        <w:right w:val="none" w:sz="0" w:space="0" w:color="auto"/>
      </w:divBdr>
    </w:div>
    <w:div w:id="1285192723">
      <w:bodyDiv w:val="1"/>
      <w:marLeft w:val="0"/>
      <w:marRight w:val="0"/>
      <w:marTop w:val="0"/>
      <w:marBottom w:val="0"/>
      <w:divBdr>
        <w:top w:val="none" w:sz="0" w:space="0" w:color="auto"/>
        <w:left w:val="none" w:sz="0" w:space="0" w:color="auto"/>
        <w:bottom w:val="none" w:sz="0" w:space="0" w:color="auto"/>
        <w:right w:val="none" w:sz="0" w:space="0" w:color="auto"/>
      </w:divBdr>
    </w:div>
    <w:div w:id="1285574955">
      <w:bodyDiv w:val="1"/>
      <w:marLeft w:val="0"/>
      <w:marRight w:val="0"/>
      <w:marTop w:val="0"/>
      <w:marBottom w:val="0"/>
      <w:divBdr>
        <w:top w:val="none" w:sz="0" w:space="0" w:color="auto"/>
        <w:left w:val="none" w:sz="0" w:space="0" w:color="auto"/>
        <w:bottom w:val="none" w:sz="0" w:space="0" w:color="auto"/>
        <w:right w:val="none" w:sz="0" w:space="0" w:color="auto"/>
      </w:divBdr>
    </w:div>
    <w:div w:id="1293513497">
      <w:bodyDiv w:val="1"/>
      <w:marLeft w:val="0"/>
      <w:marRight w:val="0"/>
      <w:marTop w:val="0"/>
      <w:marBottom w:val="0"/>
      <w:divBdr>
        <w:top w:val="none" w:sz="0" w:space="0" w:color="auto"/>
        <w:left w:val="none" w:sz="0" w:space="0" w:color="auto"/>
        <w:bottom w:val="none" w:sz="0" w:space="0" w:color="auto"/>
        <w:right w:val="none" w:sz="0" w:space="0" w:color="auto"/>
      </w:divBdr>
    </w:div>
    <w:div w:id="1298947321">
      <w:bodyDiv w:val="1"/>
      <w:marLeft w:val="0"/>
      <w:marRight w:val="0"/>
      <w:marTop w:val="0"/>
      <w:marBottom w:val="0"/>
      <w:divBdr>
        <w:top w:val="none" w:sz="0" w:space="0" w:color="auto"/>
        <w:left w:val="none" w:sz="0" w:space="0" w:color="auto"/>
        <w:bottom w:val="none" w:sz="0" w:space="0" w:color="auto"/>
        <w:right w:val="none" w:sz="0" w:space="0" w:color="auto"/>
      </w:divBdr>
    </w:div>
    <w:div w:id="1301225547">
      <w:bodyDiv w:val="1"/>
      <w:marLeft w:val="0"/>
      <w:marRight w:val="0"/>
      <w:marTop w:val="0"/>
      <w:marBottom w:val="0"/>
      <w:divBdr>
        <w:top w:val="none" w:sz="0" w:space="0" w:color="auto"/>
        <w:left w:val="none" w:sz="0" w:space="0" w:color="auto"/>
        <w:bottom w:val="none" w:sz="0" w:space="0" w:color="auto"/>
        <w:right w:val="none" w:sz="0" w:space="0" w:color="auto"/>
      </w:divBdr>
    </w:div>
    <w:div w:id="1306621275">
      <w:bodyDiv w:val="1"/>
      <w:marLeft w:val="0"/>
      <w:marRight w:val="0"/>
      <w:marTop w:val="0"/>
      <w:marBottom w:val="0"/>
      <w:divBdr>
        <w:top w:val="none" w:sz="0" w:space="0" w:color="auto"/>
        <w:left w:val="none" w:sz="0" w:space="0" w:color="auto"/>
        <w:bottom w:val="none" w:sz="0" w:space="0" w:color="auto"/>
        <w:right w:val="none" w:sz="0" w:space="0" w:color="auto"/>
      </w:divBdr>
    </w:div>
    <w:div w:id="1307396541">
      <w:bodyDiv w:val="1"/>
      <w:marLeft w:val="0"/>
      <w:marRight w:val="0"/>
      <w:marTop w:val="0"/>
      <w:marBottom w:val="0"/>
      <w:divBdr>
        <w:top w:val="none" w:sz="0" w:space="0" w:color="auto"/>
        <w:left w:val="none" w:sz="0" w:space="0" w:color="auto"/>
        <w:bottom w:val="none" w:sz="0" w:space="0" w:color="auto"/>
        <w:right w:val="none" w:sz="0" w:space="0" w:color="auto"/>
      </w:divBdr>
    </w:div>
    <w:div w:id="1317221271">
      <w:bodyDiv w:val="1"/>
      <w:marLeft w:val="0"/>
      <w:marRight w:val="0"/>
      <w:marTop w:val="0"/>
      <w:marBottom w:val="0"/>
      <w:divBdr>
        <w:top w:val="none" w:sz="0" w:space="0" w:color="auto"/>
        <w:left w:val="none" w:sz="0" w:space="0" w:color="auto"/>
        <w:bottom w:val="none" w:sz="0" w:space="0" w:color="auto"/>
        <w:right w:val="none" w:sz="0" w:space="0" w:color="auto"/>
      </w:divBdr>
    </w:div>
    <w:div w:id="1318461506">
      <w:bodyDiv w:val="1"/>
      <w:marLeft w:val="0"/>
      <w:marRight w:val="0"/>
      <w:marTop w:val="0"/>
      <w:marBottom w:val="0"/>
      <w:divBdr>
        <w:top w:val="none" w:sz="0" w:space="0" w:color="auto"/>
        <w:left w:val="none" w:sz="0" w:space="0" w:color="auto"/>
        <w:bottom w:val="none" w:sz="0" w:space="0" w:color="auto"/>
        <w:right w:val="none" w:sz="0" w:space="0" w:color="auto"/>
      </w:divBdr>
    </w:div>
    <w:div w:id="1326203329">
      <w:bodyDiv w:val="1"/>
      <w:marLeft w:val="0"/>
      <w:marRight w:val="0"/>
      <w:marTop w:val="0"/>
      <w:marBottom w:val="0"/>
      <w:divBdr>
        <w:top w:val="none" w:sz="0" w:space="0" w:color="auto"/>
        <w:left w:val="none" w:sz="0" w:space="0" w:color="auto"/>
        <w:bottom w:val="none" w:sz="0" w:space="0" w:color="auto"/>
        <w:right w:val="none" w:sz="0" w:space="0" w:color="auto"/>
      </w:divBdr>
    </w:div>
    <w:div w:id="1330324883">
      <w:bodyDiv w:val="1"/>
      <w:marLeft w:val="0"/>
      <w:marRight w:val="0"/>
      <w:marTop w:val="0"/>
      <w:marBottom w:val="0"/>
      <w:divBdr>
        <w:top w:val="none" w:sz="0" w:space="0" w:color="auto"/>
        <w:left w:val="none" w:sz="0" w:space="0" w:color="auto"/>
        <w:bottom w:val="none" w:sz="0" w:space="0" w:color="auto"/>
        <w:right w:val="none" w:sz="0" w:space="0" w:color="auto"/>
      </w:divBdr>
    </w:div>
    <w:div w:id="1330600569">
      <w:bodyDiv w:val="1"/>
      <w:marLeft w:val="0"/>
      <w:marRight w:val="0"/>
      <w:marTop w:val="0"/>
      <w:marBottom w:val="0"/>
      <w:divBdr>
        <w:top w:val="none" w:sz="0" w:space="0" w:color="auto"/>
        <w:left w:val="none" w:sz="0" w:space="0" w:color="auto"/>
        <w:bottom w:val="none" w:sz="0" w:space="0" w:color="auto"/>
        <w:right w:val="none" w:sz="0" w:space="0" w:color="auto"/>
      </w:divBdr>
    </w:div>
    <w:div w:id="1333145094">
      <w:bodyDiv w:val="1"/>
      <w:marLeft w:val="0"/>
      <w:marRight w:val="0"/>
      <w:marTop w:val="0"/>
      <w:marBottom w:val="0"/>
      <w:divBdr>
        <w:top w:val="none" w:sz="0" w:space="0" w:color="auto"/>
        <w:left w:val="none" w:sz="0" w:space="0" w:color="auto"/>
        <w:bottom w:val="none" w:sz="0" w:space="0" w:color="auto"/>
        <w:right w:val="none" w:sz="0" w:space="0" w:color="auto"/>
      </w:divBdr>
    </w:div>
    <w:div w:id="1334912671">
      <w:bodyDiv w:val="1"/>
      <w:marLeft w:val="0"/>
      <w:marRight w:val="0"/>
      <w:marTop w:val="0"/>
      <w:marBottom w:val="0"/>
      <w:divBdr>
        <w:top w:val="none" w:sz="0" w:space="0" w:color="auto"/>
        <w:left w:val="none" w:sz="0" w:space="0" w:color="auto"/>
        <w:bottom w:val="none" w:sz="0" w:space="0" w:color="auto"/>
        <w:right w:val="none" w:sz="0" w:space="0" w:color="auto"/>
      </w:divBdr>
    </w:div>
    <w:div w:id="1349720572">
      <w:bodyDiv w:val="1"/>
      <w:marLeft w:val="0"/>
      <w:marRight w:val="0"/>
      <w:marTop w:val="0"/>
      <w:marBottom w:val="0"/>
      <w:divBdr>
        <w:top w:val="none" w:sz="0" w:space="0" w:color="auto"/>
        <w:left w:val="none" w:sz="0" w:space="0" w:color="auto"/>
        <w:bottom w:val="none" w:sz="0" w:space="0" w:color="auto"/>
        <w:right w:val="none" w:sz="0" w:space="0" w:color="auto"/>
      </w:divBdr>
    </w:div>
    <w:div w:id="1352339190">
      <w:bodyDiv w:val="1"/>
      <w:marLeft w:val="0"/>
      <w:marRight w:val="0"/>
      <w:marTop w:val="0"/>
      <w:marBottom w:val="0"/>
      <w:divBdr>
        <w:top w:val="none" w:sz="0" w:space="0" w:color="auto"/>
        <w:left w:val="none" w:sz="0" w:space="0" w:color="auto"/>
        <w:bottom w:val="none" w:sz="0" w:space="0" w:color="auto"/>
        <w:right w:val="none" w:sz="0" w:space="0" w:color="auto"/>
      </w:divBdr>
    </w:div>
    <w:div w:id="1357927924">
      <w:bodyDiv w:val="1"/>
      <w:marLeft w:val="0"/>
      <w:marRight w:val="0"/>
      <w:marTop w:val="0"/>
      <w:marBottom w:val="0"/>
      <w:divBdr>
        <w:top w:val="none" w:sz="0" w:space="0" w:color="auto"/>
        <w:left w:val="none" w:sz="0" w:space="0" w:color="auto"/>
        <w:bottom w:val="none" w:sz="0" w:space="0" w:color="auto"/>
        <w:right w:val="none" w:sz="0" w:space="0" w:color="auto"/>
      </w:divBdr>
    </w:div>
    <w:div w:id="1365247567">
      <w:bodyDiv w:val="1"/>
      <w:marLeft w:val="0"/>
      <w:marRight w:val="0"/>
      <w:marTop w:val="0"/>
      <w:marBottom w:val="0"/>
      <w:divBdr>
        <w:top w:val="none" w:sz="0" w:space="0" w:color="auto"/>
        <w:left w:val="none" w:sz="0" w:space="0" w:color="auto"/>
        <w:bottom w:val="none" w:sz="0" w:space="0" w:color="auto"/>
        <w:right w:val="none" w:sz="0" w:space="0" w:color="auto"/>
      </w:divBdr>
    </w:div>
    <w:div w:id="1368411152">
      <w:bodyDiv w:val="1"/>
      <w:marLeft w:val="0"/>
      <w:marRight w:val="0"/>
      <w:marTop w:val="0"/>
      <w:marBottom w:val="0"/>
      <w:divBdr>
        <w:top w:val="none" w:sz="0" w:space="0" w:color="auto"/>
        <w:left w:val="none" w:sz="0" w:space="0" w:color="auto"/>
        <w:bottom w:val="none" w:sz="0" w:space="0" w:color="auto"/>
        <w:right w:val="none" w:sz="0" w:space="0" w:color="auto"/>
      </w:divBdr>
    </w:div>
    <w:div w:id="1380207420">
      <w:bodyDiv w:val="1"/>
      <w:marLeft w:val="0"/>
      <w:marRight w:val="0"/>
      <w:marTop w:val="0"/>
      <w:marBottom w:val="0"/>
      <w:divBdr>
        <w:top w:val="none" w:sz="0" w:space="0" w:color="auto"/>
        <w:left w:val="none" w:sz="0" w:space="0" w:color="auto"/>
        <w:bottom w:val="none" w:sz="0" w:space="0" w:color="auto"/>
        <w:right w:val="none" w:sz="0" w:space="0" w:color="auto"/>
      </w:divBdr>
    </w:div>
    <w:div w:id="1381440100">
      <w:bodyDiv w:val="1"/>
      <w:marLeft w:val="0"/>
      <w:marRight w:val="0"/>
      <w:marTop w:val="0"/>
      <w:marBottom w:val="0"/>
      <w:divBdr>
        <w:top w:val="none" w:sz="0" w:space="0" w:color="auto"/>
        <w:left w:val="none" w:sz="0" w:space="0" w:color="auto"/>
        <w:bottom w:val="none" w:sz="0" w:space="0" w:color="auto"/>
        <w:right w:val="none" w:sz="0" w:space="0" w:color="auto"/>
      </w:divBdr>
    </w:div>
    <w:div w:id="1385177107">
      <w:bodyDiv w:val="1"/>
      <w:marLeft w:val="0"/>
      <w:marRight w:val="0"/>
      <w:marTop w:val="0"/>
      <w:marBottom w:val="0"/>
      <w:divBdr>
        <w:top w:val="none" w:sz="0" w:space="0" w:color="auto"/>
        <w:left w:val="none" w:sz="0" w:space="0" w:color="auto"/>
        <w:bottom w:val="none" w:sz="0" w:space="0" w:color="auto"/>
        <w:right w:val="none" w:sz="0" w:space="0" w:color="auto"/>
      </w:divBdr>
    </w:div>
    <w:div w:id="1389954414">
      <w:bodyDiv w:val="1"/>
      <w:marLeft w:val="0"/>
      <w:marRight w:val="0"/>
      <w:marTop w:val="0"/>
      <w:marBottom w:val="0"/>
      <w:divBdr>
        <w:top w:val="none" w:sz="0" w:space="0" w:color="auto"/>
        <w:left w:val="none" w:sz="0" w:space="0" w:color="auto"/>
        <w:bottom w:val="none" w:sz="0" w:space="0" w:color="auto"/>
        <w:right w:val="none" w:sz="0" w:space="0" w:color="auto"/>
      </w:divBdr>
    </w:div>
    <w:div w:id="1400206323">
      <w:bodyDiv w:val="1"/>
      <w:marLeft w:val="0"/>
      <w:marRight w:val="0"/>
      <w:marTop w:val="0"/>
      <w:marBottom w:val="0"/>
      <w:divBdr>
        <w:top w:val="none" w:sz="0" w:space="0" w:color="auto"/>
        <w:left w:val="none" w:sz="0" w:space="0" w:color="auto"/>
        <w:bottom w:val="none" w:sz="0" w:space="0" w:color="auto"/>
        <w:right w:val="none" w:sz="0" w:space="0" w:color="auto"/>
      </w:divBdr>
    </w:div>
    <w:div w:id="1408259250">
      <w:bodyDiv w:val="1"/>
      <w:marLeft w:val="0"/>
      <w:marRight w:val="0"/>
      <w:marTop w:val="0"/>
      <w:marBottom w:val="0"/>
      <w:divBdr>
        <w:top w:val="none" w:sz="0" w:space="0" w:color="auto"/>
        <w:left w:val="none" w:sz="0" w:space="0" w:color="auto"/>
        <w:bottom w:val="none" w:sz="0" w:space="0" w:color="auto"/>
        <w:right w:val="none" w:sz="0" w:space="0" w:color="auto"/>
      </w:divBdr>
    </w:div>
    <w:div w:id="1410498521">
      <w:bodyDiv w:val="1"/>
      <w:marLeft w:val="0"/>
      <w:marRight w:val="0"/>
      <w:marTop w:val="0"/>
      <w:marBottom w:val="0"/>
      <w:divBdr>
        <w:top w:val="none" w:sz="0" w:space="0" w:color="auto"/>
        <w:left w:val="none" w:sz="0" w:space="0" w:color="auto"/>
        <w:bottom w:val="none" w:sz="0" w:space="0" w:color="auto"/>
        <w:right w:val="none" w:sz="0" w:space="0" w:color="auto"/>
      </w:divBdr>
    </w:div>
    <w:div w:id="1422145097">
      <w:bodyDiv w:val="1"/>
      <w:marLeft w:val="0"/>
      <w:marRight w:val="0"/>
      <w:marTop w:val="0"/>
      <w:marBottom w:val="0"/>
      <w:divBdr>
        <w:top w:val="none" w:sz="0" w:space="0" w:color="auto"/>
        <w:left w:val="none" w:sz="0" w:space="0" w:color="auto"/>
        <w:bottom w:val="none" w:sz="0" w:space="0" w:color="auto"/>
        <w:right w:val="none" w:sz="0" w:space="0" w:color="auto"/>
      </w:divBdr>
    </w:div>
    <w:div w:id="1426612332">
      <w:bodyDiv w:val="1"/>
      <w:marLeft w:val="0"/>
      <w:marRight w:val="0"/>
      <w:marTop w:val="0"/>
      <w:marBottom w:val="0"/>
      <w:divBdr>
        <w:top w:val="none" w:sz="0" w:space="0" w:color="auto"/>
        <w:left w:val="none" w:sz="0" w:space="0" w:color="auto"/>
        <w:bottom w:val="none" w:sz="0" w:space="0" w:color="auto"/>
        <w:right w:val="none" w:sz="0" w:space="0" w:color="auto"/>
      </w:divBdr>
    </w:div>
    <w:div w:id="1434201149">
      <w:bodyDiv w:val="1"/>
      <w:marLeft w:val="0"/>
      <w:marRight w:val="0"/>
      <w:marTop w:val="0"/>
      <w:marBottom w:val="0"/>
      <w:divBdr>
        <w:top w:val="none" w:sz="0" w:space="0" w:color="auto"/>
        <w:left w:val="none" w:sz="0" w:space="0" w:color="auto"/>
        <w:bottom w:val="none" w:sz="0" w:space="0" w:color="auto"/>
        <w:right w:val="none" w:sz="0" w:space="0" w:color="auto"/>
      </w:divBdr>
    </w:div>
    <w:div w:id="1436057218">
      <w:bodyDiv w:val="1"/>
      <w:marLeft w:val="0"/>
      <w:marRight w:val="0"/>
      <w:marTop w:val="0"/>
      <w:marBottom w:val="0"/>
      <w:divBdr>
        <w:top w:val="none" w:sz="0" w:space="0" w:color="auto"/>
        <w:left w:val="none" w:sz="0" w:space="0" w:color="auto"/>
        <w:bottom w:val="none" w:sz="0" w:space="0" w:color="auto"/>
        <w:right w:val="none" w:sz="0" w:space="0" w:color="auto"/>
      </w:divBdr>
    </w:div>
    <w:div w:id="1438909055">
      <w:bodyDiv w:val="1"/>
      <w:marLeft w:val="0"/>
      <w:marRight w:val="0"/>
      <w:marTop w:val="0"/>
      <w:marBottom w:val="0"/>
      <w:divBdr>
        <w:top w:val="none" w:sz="0" w:space="0" w:color="auto"/>
        <w:left w:val="none" w:sz="0" w:space="0" w:color="auto"/>
        <w:bottom w:val="none" w:sz="0" w:space="0" w:color="auto"/>
        <w:right w:val="none" w:sz="0" w:space="0" w:color="auto"/>
      </w:divBdr>
    </w:div>
    <w:div w:id="1445229432">
      <w:bodyDiv w:val="1"/>
      <w:marLeft w:val="0"/>
      <w:marRight w:val="0"/>
      <w:marTop w:val="0"/>
      <w:marBottom w:val="0"/>
      <w:divBdr>
        <w:top w:val="none" w:sz="0" w:space="0" w:color="auto"/>
        <w:left w:val="none" w:sz="0" w:space="0" w:color="auto"/>
        <w:bottom w:val="none" w:sz="0" w:space="0" w:color="auto"/>
        <w:right w:val="none" w:sz="0" w:space="0" w:color="auto"/>
      </w:divBdr>
    </w:div>
    <w:div w:id="1451168688">
      <w:bodyDiv w:val="1"/>
      <w:marLeft w:val="0"/>
      <w:marRight w:val="0"/>
      <w:marTop w:val="0"/>
      <w:marBottom w:val="0"/>
      <w:divBdr>
        <w:top w:val="none" w:sz="0" w:space="0" w:color="auto"/>
        <w:left w:val="none" w:sz="0" w:space="0" w:color="auto"/>
        <w:bottom w:val="none" w:sz="0" w:space="0" w:color="auto"/>
        <w:right w:val="none" w:sz="0" w:space="0" w:color="auto"/>
      </w:divBdr>
    </w:div>
    <w:div w:id="1451434493">
      <w:bodyDiv w:val="1"/>
      <w:marLeft w:val="0"/>
      <w:marRight w:val="0"/>
      <w:marTop w:val="0"/>
      <w:marBottom w:val="0"/>
      <w:divBdr>
        <w:top w:val="none" w:sz="0" w:space="0" w:color="auto"/>
        <w:left w:val="none" w:sz="0" w:space="0" w:color="auto"/>
        <w:bottom w:val="none" w:sz="0" w:space="0" w:color="auto"/>
        <w:right w:val="none" w:sz="0" w:space="0" w:color="auto"/>
      </w:divBdr>
    </w:div>
    <w:div w:id="1460341156">
      <w:bodyDiv w:val="1"/>
      <w:marLeft w:val="0"/>
      <w:marRight w:val="0"/>
      <w:marTop w:val="0"/>
      <w:marBottom w:val="0"/>
      <w:divBdr>
        <w:top w:val="none" w:sz="0" w:space="0" w:color="auto"/>
        <w:left w:val="none" w:sz="0" w:space="0" w:color="auto"/>
        <w:bottom w:val="none" w:sz="0" w:space="0" w:color="auto"/>
        <w:right w:val="none" w:sz="0" w:space="0" w:color="auto"/>
      </w:divBdr>
    </w:div>
    <w:div w:id="1464611821">
      <w:bodyDiv w:val="1"/>
      <w:marLeft w:val="0"/>
      <w:marRight w:val="0"/>
      <w:marTop w:val="0"/>
      <w:marBottom w:val="0"/>
      <w:divBdr>
        <w:top w:val="none" w:sz="0" w:space="0" w:color="auto"/>
        <w:left w:val="none" w:sz="0" w:space="0" w:color="auto"/>
        <w:bottom w:val="none" w:sz="0" w:space="0" w:color="auto"/>
        <w:right w:val="none" w:sz="0" w:space="0" w:color="auto"/>
      </w:divBdr>
    </w:div>
    <w:div w:id="1469471179">
      <w:bodyDiv w:val="1"/>
      <w:marLeft w:val="0"/>
      <w:marRight w:val="0"/>
      <w:marTop w:val="0"/>
      <w:marBottom w:val="0"/>
      <w:divBdr>
        <w:top w:val="none" w:sz="0" w:space="0" w:color="auto"/>
        <w:left w:val="none" w:sz="0" w:space="0" w:color="auto"/>
        <w:bottom w:val="none" w:sz="0" w:space="0" w:color="auto"/>
        <w:right w:val="none" w:sz="0" w:space="0" w:color="auto"/>
      </w:divBdr>
    </w:div>
    <w:div w:id="1478568878">
      <w:bodyDiv w:val="1"/>
      <w:marLeft w:val="0"/>
      <w:marRight w:val="0"/>
      <w:marTop w:val="0"/>
      <w:marBottom w:val="0"/>
      <w:divBdr>
        <w:top w:val="none" w:sz="0" w:space="0" w:color="auto"/>
        <w:left w:val="none" w:sz="0" w:space="0" w:color="auto"/>
        <w:bottom w:val="none" w:sz="0" w:space="0" w:color="auto"/>
        <w:right w:val="none" w:sz="0" w:space="0" w:color="auto"/>
      </w:divBdr>
    </w:div>
    <w:div w:id="1484469014">
      <w:bodyDiv w:val="1"/>
      <w:marLeft w:val="0"/>
      <w:marRight w:val="0"/>
      <w:marTop w:val="0"/>
      <w:marBottom w:val="0"/>
      <w:divBdr>
        <w:top w:val="none" w:sz="0" w:space="0" w:color="auto"/>
        <w:left w:val="none" w:sz="0" w:space="0" w:color="auto"/>
        <w:bottom w:val="none" w:sz="0" w:space="0" w:color="auto"/>
        <w:right w:val="none" w:sz="0" w:space="0" w:color="auto"/>
      </w:divBdr>
    </w:div>
    <w:div w:id="1486049391">
      <w:bodyDiv w:val="1"/>
      <w:marLeft w:val="0"/>
      <w:marRight w:val="0"/>
      <w:marTop w:val="0"/>
      <w:marBottom w:val="0"/>
      <w:divBdr>
        <w:top w:val="none" w:sz="0" w:space="0" w:color="auto"/>
        <w:left w:val="none" w:sz="0" w:space="0" w:color="auto"/>
        <w:bottom w:val="none" w:sz="0" w:space="0" w:color="auto"/>
        <w:right w:val="none" w:sz="0" w:space="0" w:color="auto"/>
      </w:divBdr>
    </w:div>
    <w:div w:id="1486625525">
      <w:bodyDiv w:val="1"/>
      <w:marLeft w:val="0"/>
      <w:marRight w:val="0"/>
      <w:marTop w:val="0"/>
      <w:marBottom w:val="0"/>
      <w:divBdr>
        <w:top w:val="none" w:sz="0" w:space="0" w:color="auto"/>
        <w:left w:val="none" w:sz="0" w:space="0" w:color="auto"/>
        <w:bottom w:val="none" w:sz="0" w:space="0" w:color="auto"/>
        <w:right w:val="none" w:sz="0" w:space="0" w:color="auto"/>
      </w:divBdr>
    </w:div>
    <w:div w:id="1488280996">
      <w:bodyDiv w:val="1"/>
      <w:marLeft w:val="0"/>
      <w:marRight w:val="0"/>
      <w:marTop w:val="0"/>
      <w:marBottom w:val="0"/>
      <w:divBdr>
        <w:top w:val="none" w:sz="0" w:space="0" w:color="auto"/>
        <w:left w:val="none" w:sz="0" w:space="0" w:color="auto"/>
        <w:bottom w:val="none" w:sz="0" w:space="0" w:color="auto"/>
        <w:right w:val="none" w:sz="0" w:space="0" w:color="auto"/>
      </w:divBdr>
    </w:div>
    <w:div w:id="1499619276">
      <w:bodyDiv w:val="1"/>
      <w:marLeft w:val="0"/>
      <w:marRight w:val="0"/>
      <w:marTop w:val="0"/>
      <w:marBottom w:val="0"/>
      <w:divBdr>
        <w:top w:val="none" w:sz="0" w:space="0" w:color="auto"/>
        <w:left w:val="none" w:sz="0" w:space="0" w:color="auto"/>
        <w:bottom w:val="none" w:sz="0" w:space="0" w:color="auto"/>
        <w:right w:val="none" w:sz="0" w:space="0" w:color="auto"/>
      </w:divBdr>
    </w:div>
    <w:div w:id="1502116539">
      <w:bodyDiv w:val="1"/>
      <w:marLeft w:val="0"/>
      <w:marRight w:val="0"/>
      <w:marTop w:val="0"/>
      <w:marBottom w:val="0"/>
      <w:divBdr>
        <w:top w:val="none" w:sz="0" w:space="0" w:color="auto"/>
        <w:left w:val="none" w:sz="0" w:space="0" w:color="auto"/>
        <w:bottom w:val="none" w:sz="0" w:space="0" w:color="auto"/>
        <w:right w:val="none" w:sz="0" w:space="0" w:color="auto"/>
      </w:divBdr>
    </w:div>
    <w:div w:id="1504857206">
      <w:bodyDiv w:val="1"/>
      <w:marLeft w:val="0"/>
      <w:marRight w:val="0"/>
      <w:marTop w:val="0"/>
      <w:marBottom w:val="0"/>
      <w:divBdr>
        <w:top w:val="none" w:sz="0" w:space="0" w:color="auto"/>
        <w:left w:val="none" w:sz="0" w:space="0" w:color="auto"/>
        <w:bottom w:val="none" w:sz="0" w:space="0" w:color="auto"/>
        <w:right w:val="none" w:sz="0" w:space="0" w:color="auto"/>
      </w:divBdr>
    </w:div>
    <w:div w:id="1513031169">
      <w:bodyDiv w:val="1"/>
      <w:marLeft w:val="0"/>
      <w:marRight w:val="0"/>
      <w:marTop w:val="0"/>
      <w:marBottom w:val="0"/>
      <w:divBdr>
        <w:top w:val="none" w:sz="0" w:space="0" w:color="auto"/>
        <w:left w:val="none" w:sz="0" w:space="0" w:color="auto"/>
        <w:bottom w:val="none" w:sz="0" w:space="0" w:color="auto"/>
        <w:right w:val="none" w:sz="0" w:space="0" w:color="auto"/>
      </w:divBdr>
    </w:div>
    <w:div w:id="1517033582">
      <w:bodyDiv w:val="1"/>
      <w:marLeft w:val="0"/>
      <w:marRight w:val="0"/>
      <w:marTop w:val="0"/>
      <w:marBottom w:val="0"/>
      <w:divBdr>
        <w:top w:val="none" w:sz="0" w:space="0" w:color="auto"/>
        <w:left w:val="none" w:sz="0" w:space="0" w:color="auto"/>
        <w:bottom w:val="none" w:sz="0" w:space="0" w:color="auto"/>
        <w:right w:val="none" w:sz="0" w:space="0" w:color="auto"/>
      </w:divBdr>
    </w:div>
    <w:div w:id="1517695565">
      <w:bodyDiv w:val="1"/>
      <w:marLeft w:val="0"/>
      <w:marRight w:val="0"/>
      <w:marTop w:val="0"/>
      <w:marBottom w:val="0"/>
      <w:divBdr>
        <w:top w:val="none" w:sz="0" w:space="0" w:color="auto"/>
        <w:left w:val="none" w:sz="0" w:space="0" w:color="auto"/>
        <w:bottom w:val="none" w:sz="0" w:space="0" w:color="auto"/>
        <w:right w:val="none" w:sz="0" w:space="0" w:color="auto"/>
      </w:divBdr>
    </w:div>
    <w:div w:id="1524513713">
      <w:bodyDiv w:val="1"/>
      <w:marLeft w:val="0"/>
      <w:marRight w:val="0"/>
      <w:marTop w:val="0"/>
      <w:marBottom w:val="0"/>
      <w:divBdr>
        <w:top w:val="none" w:sz="0" w:space="0" w:color="auto"/>
        <w:left w:val="none" w:sz="0" w:space="0" w:color="auto"/>
        <w:bottom w:val="none" w:sz="0" w:space="0" w:color="auto"/>
        <w:right w:val="none" w:sz="0" w:space="0" w:color="auto"/>
      </w:divBdr>
    </w:div>
    <w:div w:id="1525285642">
      <w:bodyDiv w:val="1"/>
      <w:marLeft w:val="0"/>
      <w:marRight w:val="0"/>
      <w:marTop w:val="0"/>
      <w:marBottom w:val="0"/>
      <w:divBdr>
        <w:top w:val="none" w:sz="0" w:space="0" w:color="auto"/>
        <w:left w:val="none" w:sz="0" w:space="0" w:color="auto"/>
        <w:bottom w:val="none" w:sz="0" w:space="0" w:color="auto"/>
        <w:right w:val="none" w:sz="0" w:space="0" w:color="auto"/>
      </w:divBdr>
    </w:div>
    <w:div w:id="1529101606">
      <w:bodyDiv w:val="1"/>
      <w:marLeft w:val="0"/>
      <w:marRight w:val="0"/>
      <w:marTop w:val="0"/>
      <w:marBottom w:val="0"/>
      <w:divBdr>
        <w:top w:val="none" w:sz="0" w:space="0" w:color="auto"/>
        <w:left w:val="none" w:sz="0" w:space="0" w:color="auto"/>
        <w:bottom w:val="none" w:sz="0" w:space="0" w:color="auto"/>
        <w:right w:val="none" w:sz="0" w:space="0" w:color="auto"/>
      </w:divBdr>
    </w:div>
    <w:div w:id="1532914579">
      <w:bodyDiv w:val="1"/>
      <w:marLeft w:val="0"/>
      <w:marRight w:val="0"/>
      <w:marTop w:val="0"/>
      <w:marBottom w:val="0"/>
      <w:divBdr>
        <w:top w:val="none" w:sz="0" w:space="0" w:color="auto"/>
        <w:left w:val="none" w:sz="0" w:space="0" w:color="auto"/>
        <w:bottom w:val="none" w:sz="0" w:space="0" w:color="auto"/>
        <w:right w:val="none" w:sz="0" w:space="0" w:color="auto"/>
      </w:divBdr>
    </w:div>
    <w:div w:id="1534072310">
      <w:bodyDiv w:val="1"/>
      <w:marLeft w:val="0"/>
      <w:marRight w:val="0"/>
      <w:marTop w:val="0"/>
      <w:marBottom w:val="0"/>
      <w:divBdr>
        <w:top w:val="none" w:sz="0" w:space="0" w:color="auto"/>
        <w:left w:val="none" w:sz="0" w:space="0" w:color="auto"/>
        <w:bottom w:val="none" w:sz="0" w:space="0" w:color="auto"/>
        <w:right w:val="none" w:sz="0" w:space="0" w:color="auto"/>
      </w:divBdr>
    </w:div>
    <w:div w:id="1536849314">
      <w:bodyDiv w:val="1"/>
      <w:marLeft w:val="0"/>
      <w:marRight w:val="0"/>
      <w:marTop w:val="0"/>
      <w:marBottom w:val="0"/>
      <w:divBdr>
        <w:top w:val="none" w:sz="0" w:space="0" w:color="auto"/>
        <w:left w:val="none" w:sz="0" w:space="0" w:color="auto"/>
        <w:bottom w:val="none" w:sz="0" w:space="0" w:color="auto"/>
        <w:right w:val="none" w:sz="0" w:space="0" w:color="auto"/>
      </w:divBdr>
    </w:div>
    <w:div w:id="1553348410">
      <w:bodyDiv w:val="1"/>
      <w:marLeft w:val="0"/>
      <w:marRight w:val="0"/>
      <w:marTop w:val="0"/>
      <w:marBottom w:val="0"/>
      <w:divBdr>
        <w:top w:val="none" w:sz="0" w:space="0" w:color="auto"/>
        <w:left w:val="none" w:sz="0" w:space="0" w:color="auto"/>
        <w:bottom w:val="none" w:sz="0" w:space="0" w:color="auto"/>
        <w:right w:val="none" w:sz="0" w:space="0" w:color="auto"/>
      </w:divBdr>
    </w:div>
    <w:div w:id="1560556973">
      <w:bodyDiv w:val="1"/>
      <w:marLeft w:val="0"/>
      <w:marRight w:val="0"/>
      <w:marTop w:val="0"/>
      <w:marBottom w:val="0"/>
      <w:divBdr>
        <w:top w:val="none" w:sz="0" w:space="0" w:color="auto"/>
        <w:left w:val="none" w:sz="0" w:space="0" w:color="auto"/>
        <w:bottom w:val="none" w:sz="0" w:space="0" w:color="auto"/>
        <w:right w:val="none" w:sz="0" w:space="0" w:color="auto"/>
      </w:divBdr>
    </w:div>
    <w:div w:id="1561285645">
      <w:bodyDiv w:val="1"/>
      <w:marLeft w:val="0"/>
      <w:marRight w:val="0"/>
      <w:marTop w:val="0"/>
      <w:marBottom w:val="0"/>
      <w:divBdr>
        <w:top w:val="none" w:sz="0" w:space="0" w:color="auto"/>
        <w:left w:val="none" w:sz="0" w:space="0" w:color="auto"/>
        <w:bottom w:val="none" w:sz="0" w:space="0" w:color="auto"/>
        <w:right w:val="none" w:sz="0" w:space="0" w:color="auto"/>
      </w:divBdr>
    </w:div>
    <w:div w:id="1565598873">
      <w:bodyDiv w:val="1"/>
      <w:marLeft w:val="0"/>
      <w:marRight w:val="0"/>
      <w:marTop w:val="0"/>
      <w:marBottom w:val="0"/>
      <w:divBdr>
        <w:top w:val="none" w:sz="0" w:space="0" w:color="auto"/>
        <w:left w:val="none" w:sz="0" w:space="0" w:color="auto"/>
        <w:bottom w:val="none" w:sz="0" w:space="0" w:color="auto"/>
        <w:right w:val="none" w:sz="0" w:space="0" w:color="auto"/>
      </w:divBdr>
    </w:div>
    <w:div w:id="1570190705">
      <w:bodyDiv w:val="1"/>
      <w:marLeft w:val="0"/>
      <w:marRight w:val="0"/>
      <w:marTop w:val="0"/>
      <w:marBottom w:val="0"/>
      <w:divBdr>
        <w:top w:val="none" w:sz="0" w:space="0" w:color="auto"/>
        <w:left w:val="none" w:sz="0" w:space="0" w:color="auto"/>
        <w:bottom w:val="none" w:sz="0" w:space="0" w:color="auto"/>
        <w:right w:val="none" w:sz="0" w:space="0" w:color="auto"/>
      </w:divBdr>
    </w:div>
    <w:div w:id="1570572617">
      <w:bodyDiv w:val="1"/>
      <w:marLeft w:val="0"/>
      <w:marRight w:val="0"/>
      <w:marTop w:val="0"/>
      <w:marBottom w:val="0"/>
      <w:divBdr>
        <w:top w:val="none" w:sz="0" w:space="0" w:color="auto"/>
        <w:left w:val="none" w:sz="0" w:space="0" w:color="auto"/>
        <w:bottom w:val="none" w:sz="0" w:space="0" w:color="auto"/>
        <w:right w:val="none" w:sz="0" w:space="0" w:color="auto"/>
      </w:divBdr>
    </w:div>
    <w:div w:id="1586916601">
      <w:bodyDiv w:val="1"/>
      <w:marLeft w:val="0"/>
      <w:marRight w:val="0"/>
      <w:marTop w:val="0"/>
      <w:marBottom w:val="0"/>
      <w:divBdr>
        <w:top w:val="none" w:sz="0" w:space="0" w:color="auto"/>
        <w:left w:val="none" w:sz="0" w:space="0" w:color="auto"/>
        <w:bottom w:val="none" w:sz="0" w:space="0" w:color="auto"/>
        <w:right w:val="none" w:sz="0" w:space="0" w:color="auto"/>
      </w:divBdr>
    </w:div>
    <w:div w:id="1592352471">
      <w:bodyDiv w:val="1"/>
      <w:marLeft w:val="0"/>
      <w:marRight w:val="0"/>
      <w:marTop w:val="0"/>
      <w:marBottom w:val="0"/>
      <w:divBdr>
        <w:top w:val="none" w:sz="0" w:space="0" w:color="auto"/>
        <w:left w:val="none" w:sz="0" w:space="0" w:color="auto"/>
        <w:bottom w:val="none" w:sz="0" w:space="0" w:color="auto"/>
        <w:right w:val="none" w:sz="0" w:space="0" w:color="auto"/>
      </w:divBdr>
    </w:div>
    <w:div w:id="1598371477">
      <w:bodyDiv w:val="1"/>
      <w:marLeft w:val="0"/>
      <w:marRight w:val="0"/>
      <w:marTop w:val="0"/>
      <w:marBottom w:val="0"/>
      <w:divBdr>
        <w:top w:val="none" w:sz="0" w:space="0" w:color="auto"/>
        <w:left w:val="none" w:sz="0" w:space="0" w:color="auto"/>
        <w:bottom w:val="none" w:sz="0" w:space="0" w:color="auto"/>
        <w:right w:val="none" w:sz="0" w:space="0" w:color="auto"/>
      </w:divBdr>
    </w:div>
    <w:div w:id="1599368464">
      <w:bodyDiv w:val="1"/>
      <w:marLeft w:val="0"/>
      <w:marRight w:val="0"/>
      <w:marTop w:val="0"/>
      <w:marBottom w:val="0"/>
      <w:divBdr>
        <w:top w:val="none" w:sz="0" w:space="0" w:color="auto"/>
        <w:left w:val="none" w:sz="0" w:space="0" w:color="auto"/>
        <w:bottom w:val="none" w:sz="0" w:space="0" w:color="auto"/>
        <w:right w:val="none" w:sz="0" w:space="0" w:color="auto"/>
      </w:divBdr>
    </w:div>
    <w:div w:id="1599752855">
      <w:bodyDiv w:val="1"/>
      <w:marLeft w:val="0"/>
      <w:marRight w:val="0"/>
      <w:marTop w:val="0"/>
      <w:marBottom w:val="0"/>
      <w:divBdr>
        <w:top w:val="none" w:sz="0" w:space="0" w:color="auto"/>
        <w:left w:val="none" w:sz="0" w:space="0" w:color="auto"/>
        <w:bottom w:val="none" w:sz="0" w:space="0" w:color="auto"/>
        <w:right w:val="none" w:sz="0" w:space="0" w:color="auto"/>
      </w:divBdr>
    </w:div>
    <w:div w:id="1608460223">
      <w:bodyDiv w:val="1"/>
      <w:marLeft w:val="0"/>
      <w:marRight w:val="0"/>
      <w:marTop w:val="0"/>
      <w:marBottom w:val="0"/>
      <w:divBdr>
        <w:top w:val="none" w:sz="0" w:space="0" w:color="auto"/>
        <w:left w:val="none" w:sz="0" w:space="0" w:color="auto"/>
        <w:bottom w:val="none" w:sz="0" w:space="0" w:color="auto"/>
        <w:right w:val="none" w:sz="0" w:space="0" w:color="auto"/>
      </w:divBdr>
    </w:div>
    <w:div w:id="1609968813">
      <w:bodyDiv w:val="1"/>
      <w:marLeft w:val="0"/>
      <w:marRight w:val="0"/>
      <w:marTop w:val="0"/>
      <w:marBottom w:val="0"/>
      <w:divBdr>
        <w:top w:val="none" w:sz="0" w:space="0" w:color="auto"/>
        <w:left w:val="none" w:sz="0" w:space="0" w:color="auto"/>
        <w:bottom w:val="none" w:sz="0" w:space="0" w:color="auto"/>
        <w:right w:val="none" w:sz="0" w:space="0" w:color="auto"/>
      </w:divBdr>
    </w:div>
    <w:div w:id="1619138819">
      <w:bodyDiv w:val="1"/>
      <w:marLeft w:val="0"/>
      <w:marRight w:val="0"/>
      <w:marTop w:val="0"/>
      <w:marBottom w:val="0"/>
      <w:divBdr>
        <w:top w:val="none" w:sz="0" w:space="0" w:color="auto"/>
        <w:left w:val="none" w:sz="0" w:space="0" w:color="auto"/>
        <w:bottom w:val="none" w:sz="0" w:space="0" w:color="auto"/>
        <w:right w:val="none" w:sz="0" w:space="0" w:color="auto"/>
      </w:divBdr>
    </w:div>
    <w:div w:id="1629819669">
      <w:bodyDiv w:val="1"/>
      <w:marLeft w:val="0"/>
      <w:marRight w:val="0"/>
      <w:marTop w:val="0"/>
      <w:marBottom w:val="0"/>
      <w:divBdr>
        <w:top w:val="none" w:sz="0" w:space="0" w:color="auto"/>
        <w:left w:val="none" w:sz="0" w:space="0" w:color="auto"/>
        <w:bottom w:val="none" w:sz="0" w:space="0" w:color="auto"/>
        <w:right w:val="none" w:sz="0" w:space="0" w:color="auto"/>
      </w:divBdr>
    </w:div>
    <w:div w:id="1635479012">
      <w:bodyDiv w:val="1"/>
      <w:marLeft w:val="0"/>
      <w:marRight w:val="0"/>
      <w:marTop w:val="0"/>
      <w:marBottom w:val="0"/>
      <w:divBdr>
        <w:top w:val="none" w:sz="0" w:space="0" w:color="auto"/>
        <w:left w:val="none" w:sz="0" w:space="0" w:color="auto"/>
        <w:bottom w:val="none" w:sz="0" w:space="0" w:color="auto"/>
        <w:right w:val="none" w:sz="0" w:space="0" w:color="auto"/>
      </w:divBdr>
    </w:div>
    <w:div w:id="1637373565">
      <w:bodyDiv w:val="1"/>
      <w:marLeft w:val="0"/>
      <w:marRight w:val="0"/>
      <w:marTop w:val="0"/>
      <w:marBottom w:val="0"/>
      <w:divBdr>
        <w:top w:val="none" w:sz="0" w:space="0" w:color="auto"/>
        <w:left w:val="none" w:sz="0" w:space="0" w:color="auto"/>
        <w:bottom w:val="none" w:sz="0" w:space="0" w:color="auto"/>
        <w:right w:val="none" w:sz="0" w:space="0" w:color="auto"/>
      </w:divBdr>
    </w:div>
    <w:div w:id="1637756057">
      <w:bodyDiv w:val="1"/>
      <w:marLeft w:val="0"/>
      <w:marRight w:val="0"/>
      <w:marTop w:val="0"/>
      <w:marBottom w:val="0"/>
      <w:divBdr>
        <w:top w:val="none" w:sz="0" w:space="0" w:color="auto"/>
        <w:left w:val="none" w:sz="0" w:space="0" w:color="auto"/>
        <w:bottom w:val="none" w:sz="0" w:space="0" w:color="auto"/>
        <w:right w:val="none" w:sz="0" w:space="0" w:color="auto"/>
      </w:divBdr>
    </w:div>
    <w:div w:id="1646469359">
      <w:bodyDiv w:val="1"/>
      <w:marLeft w:val="0"/>
      <w:marRight w:val="0"/>
      <w:marTop w:val="0"/>
      <w:marBottom w:val="0"/>
      <w:divBdr>
        <w:top w:val="none" w:sz="0" w:space="0" w:color="auto"/>
        <w:left w:val="none" w:sz="0" w:space="0" w:color="auto"/>
        <w:bottom w:val="none" w:sz="0" w:space="0" w:color="auto"/>
        <w:right w:val="none" w:sz="0" w:space="0" w:color="auto"/>
      </w:divBdr>
    </w:div>
    <w:div w:id="1651254734">
      <w:bodyDiv w:val="1"/>
      <w:marLeft w:val="0"/>
      <w:marRight w:val="0"/>
      <w:marTop w:val="0"/>
      <w:marBottom w:val="0"/>
      <w:divBdr>
        <w:top w:val="none" w:sz="0" w:space="0" w:color="auto"/>
        <w:left w:val="none" w:sz="0" w:space="0" w:color="auto"/>
        <w:bottom w:val="none" w:sz="0" w:space="0" w:color="auto"/>
        <w:right w:val="none" w:sz="0" w:space="0" w:color="auto"/>
      </w:divBdr>
    </w:div>
    <w:div w:id="1665930143">
      <w:bodyDiv w:val="1"/>
      <w:marLeft w:val="0"/>
      <w:marRight w:val="0"/>
      <w:marTop w:val="0"/>
      <w:marBottom w:val="0"/>
      <w:divBdr>
        <w:top w:val="none" w:sz="0" w:space="0" w:color="auto"/>
        <w:left w:val="none" w:sz="0" w:space="0" w:color="auto"/>
        <w:bottom w:val="none" w:sz="0" w:space="0" w:color="auto"/>
        <w:right w:val="none" w:sz="0" w:space="0" w:color="auto"/>
      </w:divBdr>
    </w:div>
    <w:div w:id="1666006341">
      <w:bodyDiv w:val="1"/>
      <w:marLeft w:val="0"/>
      <w:marRight w:val="0"/>
      <w:marTop w:val="0"/>
      <w:marBottom w:val="0"/>
      <w:divBdr>
        <w:top w:val="none" w:sz="0" w:space="0" w:color="auto"/>
        <w:left w:val="none" w:sz="0" w:space="0" w:color="auto"/>
        <w:bottom w:val="none" w:sz="0" w:space="0" w:color="auto"/>
        <w:right w:val="none" w:sz="0" w:space="0" w:color="auto"/>
      </w:divBdr>
    </w:div>
    <w:div w:id="1666784116">
      <w:bodyDiv w:val="1"/>
      <w:marLeft w:val="0"/>
      <w:marRight w:val="0"/>
      <w:marTop w:val="0"/>
      <w:marBottom w:val="0"/>
      <w:divBdr>
        <w:top w:val="none" w:sz="0" w:space="0" w:color="auto"/>
        <w:left w:val="none" w:sz="0" w:space="0" w:color="auto"/>
        <w:bottom w:val="none" w:sz="0" w:space="0" w:color="auto"/>
        <w:right w:val="none" w:sz="0" w:space="0" w:color="auto"/>
      </w:divBdr>
    </w:div>
    <w:div w:id="1673486738">
      <w:bodyDiv w:val="1"/>
      <w:marLeft w:val="0"/>
      <w:marRight w:val="0"/>
      <w:marTop w:val="0"/>
      <w:marBottom w:val="0"/>
      <w:divBdr>
        <w:top w:val="none" w:sz="0" w:space="0" w:color="auto"/>
        <w:left w:val="none" w:sz="0" w:space="0" w:color="auto"/>
        <w:bottom w:val="none" w:sz="0" w:space="0" w:color="auto"/>
        <w:right w:val="none" w:sz="0" w:space="0" w:color="auto"/>
      </w:divBdr>
    </w:div>
    <w:div w:id="1676179448">
      <w:bodyDiv w:val="1"/>
      <w:marLeft w:val="0"/>
      <w:marRight w:val="0"/>
      <w:marTop w:val="0"/>
      <w:marBottom w:val="0"/>
      <w:divBdr>
        <w:top w:val="none" w:sz="0" w:space="0" w:color="auto"/>
        <w:left w:val="none" w:sz="0" w:space="0" w:color="auto"/>
        <w:bottom w:val="none" w:sz="0" w:space="0" w:color="auto"/>
        <w:right w:val="none" w:sz="0" w:space="0" w:color="auto"/>
      </w:divBdr>
    </w:div>
    <w:div w:id="1676884472">
      <w:bodyDiv w:val="1"/>
      <w:marLeft w:val="0"/>
      <w:marRight w:val="0"/>
      <w:marTop w:val="0"/>
      <w:marBottom w:val="0"/>
      <w:divBdr>
        <w:top w:val="none" w:sz="0" w:space="0" w:color="auto"/>
        <w:left w:val="none" w:sz="0" w:space="0" w:color="auto"/>
        <w:bottom w:val="none" w:sz="0" w:space="0" w:color="auto"/>
        <w:right w:val="none" w:sz="0" w:space="0" w:color="auto"/>
      </w:divBdr>
    </w:div>
    <w:div w:id="1682049936">
      <w:bodyDiv w:val="1"/>
      <w:marLeft w:val="0"/>
      <w:marRight w:val="0"/>
      <w:marTop w:val="0"/>
      <w:marBottom w:val="0"/>
      <w:divBdr>
        <w:top w:val="none" w:sz="0" w:space="0" w:color="auto"/>
        <w:left w:val="none" w:sz="0" w:space="0" w:color="auto"/>
        <w:bottom w:val="none" w:sz="0" w:space="0" w:color="auto"/>
        <w:right w:val="none" w:sz="0" w:space="0" w:color="auto"/>
      </w:divBdr>
    </w:div>
    <w:div w:id="1684434072">
      <w:bodyDiv w:val="1"/>
      <w:marLeft w:val="0"/>
      <w:marRight w:val="0"/>
      <w:marTop w:val="0"/>
      <w:marBottom w:val="0"/>
      <w:divBdr>
        <w:top w:val="none" w:sz="0" w:space="0" w:color="auto"/>
        <w:left w:val="none" w:sz="0" w:space="0" w:color="auto"/>
        <w:bottom w:val="none" w:sz="0" w:space="0" w:color="auto"/>
        <w:right w:val="none" w:sz="0" w:space="0" w:color="auto"/>
      </w:divBdr>
    </w:div>
    <w:div w:id="1688173171">
      <w:bodyDiv w:val="1"/>
      <w:marLeft w:val="0"/>
      <w:marRight w:val="0"/>
      <w:marTop w:val="0"/>
      <w:marBottom w:val="0"/>
      <w:divBdr>
        <w:top w:val="none" w:sz="0" w:space="0" w:color="auto"/>
        <w:left w:val="none" w:sz="0" w:space="0" w:color="auto"/>
        <w:bottom w:val="none" w:sz="0" w:space="0" w:color="auto"/>
        <w:right w:val="none" w:sz="0" w:space="0" w:color="auto"/>
      </w:divBdr>
    </w:div>
    <w:div w:id="1688822581">
      <w:bodyDiv w:val="1"/>
      <w:marLeft w:val="0"/>
      <w:marRight w:val="0"/>
      <w:marTop w:val="0"/>
      <w:marBottom w:val="0"/>
      <w:divBdr>
        <w:top w:val="none" w:sz="0" w:space="0" w:color="auto"/>
        <w:left w:val="none" w:sz="0" w:space="0" w:color="auto"/>
        <w:bottom w:val="none" w:sz="0" w:space="0" w:color="auto"/>
        <w:right w:val="none" w:sz="0" w:space="0" w:color="auto"/>
      </w:divBdr>
    </w:div>
    <w:div w:id="1689914195">
      <w:bodyDiv w:val="1"/>
      <w:marLeft w:val="0"/>
      <w:marRight w:val="0"/>
      <w:marTop w:val="0"/>
      <w:marBottom w:val="0"/>
      <w:divBdr>
        <w:top w:val="none" w:sz="0" w:space="0" w:color="auto"/>
        <w:left w:val="none" w:sz="0" w:space="0" w:color="auto"/>
        <w:bottom w:val="none" w:sz="0" w:space="0" w:color="auto"/>
        <w:right w:val="none" w:sz="0" w:space="0" w:color="auto"/>
      </w:divBdr>
    </w:div>
    <w:div w:id="1690448221">
      <w:bodyDiv w:val="1"/>
      <w:marLeft w:val="0"/>
      <w:marRight w:val="0"/>
      <w:marTop w:val="0"/>
      <w:marBottom w:val="0"/>
      <w:divBdr>
        <w:top w:val="none" w:sz="0" w:space="0" w:color="auto"/>
        <w:left w:val="none" w:sz="0" w:space="0" w:color="auto"/>
        <w:bottom w:val="none" w:sz="0" w:space="0" w:color="auto"/>
        <w:right w:val="none" w:sz="0" w:space="0" w:color="auto"/>
      </w:divBdr>
    </w:div>
    <w:div w:id="1701855820">
      <w:bodyDiv w:val="1"/>
      <w:marLeft w:val="0"/>
      <w:marRight w:val="0"/>
      <w:marTop w:val="0"/>
      <w:marBottom w:val="0"/>
      <w:divBdr>
        <w:top w:val="none" w:sz="0" w:space="0" w:color="auto"/>
        <w:left w:val="none" w:sz="0" w:space="0" w:color="auto"/>
        <w:bottom w:val="none" w:sz="0" w:space="0" w:color="auto"/>
        <w:right w:val="none" w:sz="0" w:space="0" w:color="auto"/>
      </w:divBdr>
    </w:div>
    <w:div w:id="1710454287">
      <w:bodyDiv w:val="1"/>
      <w:marLeft w:val="0"/>
      <w:marRight w:val="0"/>
      <w:marTop w:val="0"/>
      <w:marBottom w:val="0"/>
      <w:divBdr>
        <w:top w:val="none" w:sz="0" w:space="0" w:color="auto"/>
        <w:left w:val="none" w:sz="0" w:space="0" w:color="auto"/>
        <w:bottom w:val="none" w:sz="0" w:space="0" w:color="auto"/>
        <w:right w:val="none" w:sz="0" w:space="0" w:color="auto"/>
      </w:divBdr>
    </w:div>
    <w:div w:id="1712921482">
      <w:bodyDiv w:val="1"/>
      <w:marLeft w:val="0"/>
      <w:marRight w:val="0"/>
      <w:marTop w:val="0"/>
      <w:marBottom w:val="0"/>
      <w:divBdr>
        <w:top w:val="none" w:sz="0" w:space="0" w:color="auto"/>
        <w:left w:val="none" w:sz="0" w:space="0" w:color="auto"/>
        <w:bottom w:val="none" w:sz="0" w:space="0" w:color="auto"/>
        <w:right w:val="none" w:sz="0" w:space="0" w:color="auto"/>
      </w:divBdr>
    </w:div>
    <w:div w:id="1725791663">
      <w:bodyDiv w:val="1"/>
      <w:marLeft w:val="0"/>
      <w:marRight w:val="0"/>
      <w:marTop w:val="0"/>
      <w:marBottom w:val="0"/>
      <w:divBdr>
        <w:top w:val="none" w:sz="0" w:space="0" w:color="auto"/>
        <w:left w:val="none" w:sz="0" w:space="0" w:color="auto"/>
        <w:bottom w:val="none" w:sz="0" w:space="0" w:color="auto"/>
        <w:right w:val="none" w:sz="0" w:space="0" w:color="auto"/>
      </w:divBdr>
    </w:div>
    <w:div w:id="1734429974">
      <w:bodyDiv w:val="1"/>
      <w:marLeft w:val="0"/>
      <w:marRight w:val="0"/>
      <w:marTop w:val="0"/>
      <w:marBottom w:val="0"/>
      <w:divBdr>
        <w:top w:val="none" w:sz="0" w:space="0" w:color="auto"/>
        <w:left w:val="none" w:sz="0" w:space="0" w:color="auto"/>
        <w:bottom w:val="none" w:sz="0" w:space="0" w:color="auto"/>
        <w:right w:val="none" w:sz="0" w:space="0" w:color="auto"/>
      </w:divBdr>
    </w:div>
    <w:div w:id="1734619859">
      <w:bodyDiv w:val="1"/>
      <w:marLeft w:val="0"/>
      <w:marRight w:val="0"/>
      <w:marTop w:val="0"/>
      <w:marBottom w:val="0"/>
      <w:divBdr>
        <w:top w:val="none" w:sz="0" w:space="0" w:color="auto"/>
        <w:left w:val="none" w:sz="0" w:space="0" w:color="auto"/>
        <w:bottom w:val="none" w:sz="0" w:space="0" w:color="auto"/>
        <w:right w:val="none" w:sz="0" w:space="0" w:color="auto"/>
      </w:divBdr>
    </w:div>
    <w:div w:id="1738281390">
      <w:bodyDiv w:val="1"/>
      <w:marLeft w:val="0"/>
      <w:marRight w:val="0"/>
      <w:marTop w:val="0"/>
      <w:marBottom w:val="0"/>
      <w:divBdr>
        <w:top w:val="none" w:sz="0" w:space="0" w:color="auto"/>
        <w:left w:val="none" w:sz="0" w:space="0" w:color="auto"/>
        <w:bottom w:val="none" w:sz="0" w:space="0" w:color="auto"/>
        <w:right w:val="none" w:sz="0" w:space="0" w:color="auto"/>
      </w:divBdr>
    </w:div>
    <w:div w:id="1749770417">
      <w:bodyDiv w:val="1"/>
      <w:marLeft w:val="0"/>
      <w:marRight w:val="0"/>
      <w:marTop w:val="0"/>
      <w:marBottom w:val="0"/>
      <w:divBdr>
        <w:top w:val="none" w:sz="0" w:space="0" w:color="auto"/>
        <w:left w:val="none" w:sz="0" w:space="0" w:color="auto"/>
        <w:bottom w:val="none" w:sz="0" w:space="0" w:color="auto"/>
        <w:right w:val="none" w:sz="0" w:space="0" w:color="auto"/>
      </w:divBdr>
    </w:div>
    <w:div w:id="1761289411">
      <w:bodyDiv w:val="1"/>
      <w:marLeft w:val="0"/>
      <w:marRight w:val="0"/>
      <w:marTop w:val="0"/>
      <w:marBottom w:val="0"/>
      <w:divBdr>
        <w:top w:val="none" w:sz="0" w:space="0" w:color="auto"/>
        <w:left w:val="none" w:sz="0" w:space="0" w:color="auto"/>
        <w:bottom w:val="none" w:sz="0" w:space="0" w:color="auto"/>
        <w:right w:val="none" w:sz="0" w:space="0" w:color="auto"/>
      </w:divBdr>
    </w:div>
    <w:div w:id="1769816123">
      <w:bodyDiv w:val="1"/>
      <w:marLeft w:val="0"/>
      <w:marRight w:val="0"/>
      <w:marTop w:val="0"/>
      <w:marBottom w:val="0"/>
      <w:divBdr>
        <w:top w:val="none" w:sz="0" w:space="0" w:color="auto"/>
        <w:left w:val="none" w:sz="0" w:space="0" w:color="auto"/>
        <w:bottom w:val="none" w:sz="0" w:space="0" w:color="auto"/>
        <w:right w:val="none" w:sz="0" w:space="0" w:color="auto"/>
      </w:divBdr>
    </w:div>
    <w:div w:id="1788962160">
      <w:bodyDiv w:val="1"/>
      <w:marLeft w:val="0"/>
      <w:marRight w:val="0"/>
      <w:marTop w:val="0"/>
      <w:marBottom w:val="0"/>
      <w:divBdr>
        <w:top w:val="none" w:sz="0" w:space="0" w:color="auto"/>
        <w:left w:val="none" w:sz="0" w:space="0" w:color="auto"/>
        <w:bottom w:val="none" w:sz="0" w:space="0" w:color="auto"/>
        <w:right w:val="none" w:sz="0" w:space="0" w:color="auto"/>
      </w:divBdr>
    </w:div>
    <w:div w:id="1795367071">
      <w:bodyDiv w:val="1"/>
      <w:marLeft w:val="0"/>
      <w:marRight w:val="0"/>
      <w:marTop w:val="0"/>
      <w:marBottom w:val="0"/>
      <w:divBdr>
        <w:top w:val="none" w:sz="0" w:space="0" w:color="auto"/>
        <w:left w:val="none" w:sz="0" w:space="0" w:color="auto"/>
        <w:bottom w:val="none" w:sz="0" w:space="0" w:color="auto"/>
        <w:right w:val="none" w:sz="0" w:space="0" w:color="auto"/>
      </w:divBdr>
    </w:div>
    <w:div w:id="1799834845">
      <w:bodyDiv w:val="1"/>
      <w:marLeft w:val="0"/>
      <w:marRight w:val="0"/>
      <w:marTop w:val="0"/>
      <w:marBottom w:val="0"/>
      <w:divBdr>
        <w:top w:val="none" w:sz="0" w:space="0" w:color="auto"/>
        <w:left w:val="none" w:sz="0" w:space="0" w:color="auto"/>
        <w:bottom w:val="none" w:sz="0" w:space="0" w:color="auto"/>
        <w:right w:val="none" w:sz="0" w:space="0" w:color="auto"/>
      </w:divBdr>
    </w:div>
    <w:div w:id="1801531592">
      <w:bodyDiv w:val="1"/>
      <w:marLeft w:val="0"/>
      <w:marRight w:val="0"/>
      <w:marTop w:val="0"/>
      <w:marBottom w:val="0"/>
      <w:divBdr>
        <w:top w:val="none" w:sz="0" w:space="0" w:color="auto"/>
        <w:left w:val="none" w:sz="0" w:space="0" w:color="auto"/>
        <w:bottom w:val="none" w:sz="0" w:space="0" w:color="auto"/>
        <w:right w:val="none" w:sz="0" w:space="0" w:color="auto"/>
      </w:divBdr>
    </w:div>
    <w:div w:id="1810782795">
      <w:bodyDiv w:val="1"/>
      <w:marLeft w:val="0"/>
      <w:marRight w:val="0"/>
      <w:marTop w:val="0"/>
      <w:marBottom w:val="0"/>
      <w:divBdr>
        <w:top w:val="none" w:sz="0" w:space="0" w:color="auto"/>
        <w:left w:val="none" w:sz="0" w:space="0" w:color="auto"/>
        <w:bottom w:val="none" w:sz="0" w:space="0" w:color="auto"/>
        <w:right w:val="none" w:sz="0" w:space="0" w:color="auto"/>
      </w:divBdr>
    </w:div>
    <w:div w:id="1815753310">
      <w:bodyDiv w:val="1"/>
      <w:marLeft w:val="0"/>
      <w:marRight w:val="0"/>
      <w:marTop w:val="0"/>
      <w:marBottom w:val="0"/>
      <w:divBdr>
        <w:top w:val="none" w:sz="0" w:space="0" w:color="auto"/>
        <w:left w:val="none" w:sz="0" w:space="0" w:color="auto"/>
        <w:bottom w:val="none" w:sz="0" w:space="0" w:color="auto"/>
        <w:right w:val="none" w:sz="0" w:space="0" w:color="auto"/>
      </w:divBdr>
    </w:div>
    <w:div w:id="1819571180">
      <w:bodyDiv w:val="1"/>
      <w:marLeft w:val="0"/>
      <w:marRight w:val="0"/>
      <w:marTop w:val="0"/>
      <w:marBottom w:val="0"/>
      <w:divBdr>
        <w:top w:val="none" w:sz="0" w:space="0" w:color="auto"/>
        <w:left w:val="none" w:sz="0" w:space="0" w:color="auto"/>
        <w:bottom w:val="none" w:sz="0" w:space="0" w:color="auto"/>
        <w:right w:val="none" w:sz="0" w:space="0" w:color="auto"/>
      </w:divBdr>
    </w:div>
    <w:div w:id="1826822021">
      <w:bodyDiv w:val="1"/>
      <w:marLeft w:val="0"/>
      <w:marRight w:val="0"/>
      <w:marTop w:val="0"/>
      <w:marBottom w:val="0"/>
      <w:divBdr>
        <w:top w:val="none" w:sz="0" w:space="0" w:color="auto"/>
        <w:left w:val="none" w:sz="0" w:space="0" w:color="auto"/>
        <w:bottom w:val="none" w:sz="0" w:space="0" w:color="auto"/>
        <w:right w:val="none" w:sz="0" w:space="0" w:color="auto"/>
      </w:divBdr>
    </w:div>
    <w:div w:id="1828200953">
      <w:bodyDiv w:val="1"/>
      <w:marLeft w:val="0"/>
      <w:marRight w:val="0"/>
      <w:marTop w:val="0"/>
      <w:marBottom w:val="0"/>
      <w:divBdr>
        <w:top w:val="none" w:sz="0" w:space="0" w:color="auto"/>
        <w:left w:val="none" w:sz="0" w:space="0" w:color="auto"/>
        <w:bottom w:val="none" w:sz="0" w:space="0" w:color="auto"/>
        <w:right w:val="none" w:sz="0" w:space="0" w:color="auto"/>
      </w:divBdr>
    </w:div>
    <w:div w:id="1833330511">
      <w:bodyDiv w:val="1"/>
      <w:marLeft w:val="0"/>
      <w:marRight w:val="0"/>
      <w:marTop w:val="0"/>
      <w:marBottom w:val="0"/>
      <w:divBdr>
        <w:top w:val="none" w:sz="0" w:space="0" w:color="auto"/>
        <w:left w:val="none" w:sz="0" w:space="0" w:color="auto"/>
        <w:bottom w:val="none" w:sz="0" w:space="0" w:color="auto"/>
        <w:right w:val="none" w:sz="0" w:space="0" w:color="auto"/>
      </w:divBdr>
    </w:div>
    <w:div w:id="1838230139">
      <w:bodyDiv w:val="1"/>
      <w:marLeft w:val="0"/>
      <w:marRight w:val="0"/>
      <w:marTop w:val="0"/>
      <w:marBottom w:val="0"/>
      <w:divBdr>
        <w:top w:val="none" w:sz="0" w:space="0" w:color="auto"/>
        <w:left w:val="none" w:sz="0" w:space="0" w:color="auto"/>
        <w:bottom w:val="none" w:sz="0" w:space="0" w:color="auto"/>
        <w:right w:val="none" w:sz="0" w:space="0" w:color="auto"/>
      </w:divBdr>
    </w:div>
    <w:div w:id="1839227846">
      <w:bodyDiv w:val="1"/>
      <w:marLeft w:val="0"/>
      <w:marRight w:val="0"/>
      <w:marTop w:val="0"/>
      <w:marBottom w:val="0"/>
      <w:divBdr>
        <w:top w:val="none" w:sz="0" w:space="0" w:color="auto"/>
        <w:left w:val="none" w:sz="0" w:space="0" w:color="auto"/>
        <w:bottom w:val="none" w:sz="0" w:space="0" w:color="auto"/>
        <w:right w:val="none" w:sz="0" w:space="0" w:color="auto"/>
      </w:divBdr>
    </w:div>
    <w:div w:id="1840534259">
      <w:bodyDiv w:val="1"/>
      <w:marLeft w:val="0"/>
      <w:marRight w:val="0"/>
      <w:marTop w:val="0"/>
      <w:marBottom w:val="0"/>
      <w:divBdr>
        <w:top w:val="none" w:sz="0" w:space="0" w:color="auto"/>
        <w:left w:val="none" w:sz="0" w:space="0" w:color="auto"/>
        <w:bottom w:val="none" w:sz="0" w:space="0" w:color="auto"/>
        <w:right w:val="none" w:sz="0" w:space="0" w:color="auto"/>
      </w:divBdr>
    </w:div>
    <w:div w:id="1850558986">
      <w:bodyDiv w:val="1"/>
      <w:marLeft w:val="0"/>
      <w:marRight w:val="0"/>
      <w:marTop w:val="0"/>
      <w:marBottom w:val="0"/>
      <w:divBdr>
        <w:top w:val="none" w:sz="0" w:space="0" w:color="auto"/>
        <w:left w:val="none" w:sz="0" w:space="0" w:color="auto"/>
        <w:bottom w:val="none" w:sz="0" w:space="0" w:color="auto"/>
        <w:right w:val="none" w:sz="0" w:space="0" w:color="auto"/>
      </w:divBdr>
    </w:div>
    <w:div w:id="1851094214">
      <w:bodyDiv w:val="1"/>
      <w:marLeft w:val="0"/>
      <w:marRight w:val="0"/>
      <w:marTop w:val="0"/>
      <w:marBottom w:val="0"/>
      <w:divBdr>
        <w:top w:val="none" w:sz="0" w:space="0" w:color="auto"/>
        <w:left w:val="none" w:sz="0" w:space="0" w:color="auto"/>
        <w:bottom w:val="none" w:sz="0" w:space="0" w:color="auto"/>
        <w:right w:val="none" w:sz="0" w:space="0" w:color="auto"/>
      </w:divBdr>
    </w:div>
    <w:div w:id="1856729623">
      <w:bodyDiv w:val="1"/>
      <w:marLeft w:val="0"/>
      <w:marRight w:val="0"/>
      <w:marTop w:val="0"/>
      <w:marBottom w:val="0"/>
      <w:divBdr>
        <w:top w:val="none" w:sz="0" w:space="0" w:color="auto"/>
        <w:left w:val="none" w:sz="0" w:space="0" w:color="auto"/>
        <w:bottom w:val="none" w:sz="0" w:space="0" w:color="auto"/>
        <w:right w:val="none" w:sz="0" w:space="0" w:color="auto"/>
      </w:divBdr>
    </w:div>
    <w:div w:id="1866021473">
      <w:bodyDiv w:val="1"/>
      <w:marLeft w:val="0"/>
      <w:marRight w:val="0"/>
      <w:marTop w:val="0"/>
      <w:marBottom w:val="0"/>
      <w:divBdr>
        <w:top w:val="none" w:sz="0" w:space="0" w:color="auto"/>
        <w:left w:val="none" w:sz="0" w:space="0" w:color="auto"/>
        <w:bottom w:val="none" w:sz="0" w:space="0" w:color="auto"/>
        <w:right w:val="none" w:sz="0" w:space="0" w:color="auto"/>
      </w:divBdr>
    </w:div>
    <w:div w:id="1866483387">
      <w:bodyDiv w:val="1"/>
      <w:marLeft w:val="0"/>
      <w:marRight w:val="0"/>
      <w:marTop w:val="0"/>
      <w:marBottom w:val="0"/>
      <w:divBdr>
        <w:top w:val="none" w:sz="0" w:space="0" w:color="auto"/>
        <w:left w:val="none" w:sz="0" w:space="0" w:color="auto"/>
        <w:bottom w:val="none" w:sz="0" w:space="0" w:color="auto"/>
        <w:right w:val="none" w:sz="0" w:space="0" w:color="auto"/>
      </w:divBdr>
    </w:div>
    <w:div w:id="1877546679">
      <w:bodyDiv w:val="1"/>
      <w:marLeft w:val="0"/>
      <w:marRight w:val="0"/>
      <w:marTop w:val="0"/>
      <w:marBottom w:val="0"/>
      <w:divBdr>
        <w:top w:val="none" w:sz="0" w:space="0" w:color="auto"/>
        <w:left w:val="none" w:sz="0" w:space="0" w:color="auto"/>
        <w:bottom w:val="none" w:sz="0" w:space="0" w:color="auto"/>
        <w:right w:val="none" w:sz="0" w:space="0" w:color="auto"/>
      </w:divBdr>
    </w:div>
    <w:div w:id="1881743557">
      <w:bodyDiv w:val="1"/>
      <w:marLeft w:val="0"/>
      <w:marRight w:val="0"/>
      <w:marTop w:val="0"/>
      <w:marBottom w:val="0"/>
      <w:divBdr>
        <w:top w:val="none" w:sz="0" w:space="0" w:color="auto"/>
        <w:left w:val="none" w:sz="0" w:space="0" w:color="auto"/>
        <w:bottom w:val="none" w:sz="0" w:space="0" w:color="auto"/>
        <w:right w:val="none" w:sz="0" w:space="0" w:color="auto"/>
      </w:divBdr>
    </w:div>
    <w:div w:id="1912881571">
      <w:bodyDiv w:val="1"/>
      <w:marLeft w:val="0"/>
      <w:marRight w:val="0"/>
      <w:marTop w:val="0"/>
      <w:marBottom w:val="0"/>
      <w:divBdr>
        <w:top w:val="none" w:sz="0" w:space="0" w:color="auto"/>
        <w:left w:val="none" w:sz="0" w:space="0" w:color="auto"/>
        <w:bottom w:val="none" w:sz="0" w:space="0" w:color="auto"/>
        <w:right w:val="none" w:sz="0" w:space="0" w:color="auto"/>
      </w:divBdr>
    </w:div>
    <w:div w:id="1916167282">
      <w:bodyDiv w:val="1"/>
      <w:marLeft w:val="0"/>
      <w:marRight w:val="0"/>
      <w:marTop w:val="0"/>
      <w:marBottom w:val="0"/>
      <w:divBdr>
        <w:top w:val="none" w:sz="0" w:space="0" w:color="auto"/>
        <w:left w:val="none" w:sz="0" w:space="0" w:color="auto"/>
        <w:bottom w:val="none" w:sz="0" w:space="0" w:color="auto"/>
        <w:right w:val="none" w:sz="0" w:space="0" w:color="auto"/>
      </w:divBdr>
    </w:div>
    <w:div w:id="1916628125">
      <w:bodyDiv w:val="1"/>
      <w:marLeft w:val="0"/>
      <w:marRight w:val="0"/>
      <w:marTop w:val="0"/>
      <w:marBottom w:val="0"/>
      <w:divBdr>
        <w:top w:val="none" w:sz="0" w:space="0" w:color="auto"/>
        <w:left w:val="none" w:sz="0" w:space="0" w:color="auto"/>
        <w:bottom w:val="none" w:sz="0" w:space="0" w:color="auto"/>
        <w:right w:val="none" w:sz="0" w:space="0" w:color="auto"/>
      </w:divBdr>
    </w:div>
    <w:div w:id="1917132303">
      <w:bodyDiv w:val="1"/>
      <w:marLeft w:val="0"/>
      <w:marRight w:val="0"/>
      <w:marTop w:val="0"/>
      <w:marBottom w:val="0"/>
      <w:divBdr>
        <w:top w:val="none" w:sz="0" w:space="0" w:color="auto"/>
        <w:left w:val="none" w:sz="0" w:space="0" w:color="auto"/>
        <w:bottom w:val="none" w:sz="0" w:space="0" w:color="auto"/>
        <w:right w:val="none" w:sz="0" w:space="0" w:color="auto"/>
      </w:divBdr>
    </w:div>
    <w:div w:id="1922519599">
      <w:bodyDiv w:val="1"/>
      <w:marLeft w:val="0"/>
      <w:marRight w:val="0"/>
      <w:marTop w:val="0"/>
      <w:marBottom w:val="0"/>
      <w:divBdr>
        <w:top w:val="none" w:sz="0" w:space="0" w:color="auto"/>
        <w:left w:val="none" w:sz="0" w:space="0" w:color="auto"/>
        <w:bottom w:val="none" w:sz="0" w:space="0" w:color="auto"/>
        <w:right w:val="none" w:sz="0" w:space="0" w:color="auto"/>
      </w:divBdr>
    </w:div>
    <w:div w:id="1922909775">
      <w:bodyDiv w:val="1"/>
      <w:marLeft w:val="0"/>
      <w:marRight w:val="0"/>
      <w:marTop w:val="0"/>
      <w:marBottom w:val="0"/>
      <w:divBdr>
        <w:top w:val="none" w:sz="0" w:space="0" w:color="auto"/>
        <w:left w:val="none" w:sz="0" w:space="0" w:color="auto"/>
        <w:bottom w:val="none" w:sz="0" w:space="0" w:color="auto"/>
        <w:right w:val="none" w:sz="0" w:space="0" w:color="auto"/>
      </w:divBdr>
    </w:div>
    <w:div w:id="1929845521">
      <w:bodyDiv w:val="1"/>
      <w:marLeft w:val="0"/>
      <w:marRight w:val="0"/>
      <w:marTop w:val="0"/>
      <w:marBottom w:val="0"/>
      <w:divBdr>
        <w:top w:val="none" w:sz="0" w:space="0" w:color="auto"/>
        <w:left w:val="none" w:sz="0" w:space="0" w:color="auto"/>
        <w:bottom w:val="none" w:sz="0" w:space="0" w:color="auto"/>
        <w:right w:val="none" w:sz="0" w:space="0" w:color="auto"/>
      </w:divBdr>
    </w:div>
    <w:div w:id="1934387319">
      <w:bodyDiv w:val="1"/>
      <w:marLeft w:val="0"/>
      <w:marRight w:val="0"/>
      <w:marTop w:val="0"/>
      <w:marBottom w:val="0"/>
      <w:divBdr>
        <w:top w:val="none" w:sz="0" w:space="0" w:color="auto"/>
        <w:left w:val="none" w:sz="0" w:space="0" w:color="auto"/>
        <w:bottom w:val="none" w:sz="0" w:space="0" w:color="auto"/>
        <w:right w:val="none" w:sz="0" w:space="0" w:color="auto"/>
      </w:divBdr>
    </w:div>
    <w:div w:id="1941177963">
      <w:bodyDiv w:val="1"/>
      <w:marLeft w:val="0"/>
      <w:marRight w:val="0"/>
      <w:marTop w:val="0"/>
      <w:marBottom w:val="0"/>
      <w:divBdr>
        <w:top w:val="none" w:sz="0" w:space="0" w:color="auto"/>
        <w:left w:val="none" w:sz="0" w:space="0" w:color="auto"/>
        <w:bottom w:val="none" w:sz="0" w:space="0" w:color="auto"/>
        <w:right w:val="none" w:sz="0" w:space="0" w:color="auto"/>
      </w:divBdr>
    </w:div>
    <w:div w:id="1943881148">
      <w:bodyDiv w:val="1"/>
      <w:marLeft w:val="0"/>
      <w:marRight w:val="0"/>
      <w:marTop w:val="0"/>
      <w:marBottom w:val="0"/>
      <w:divBdr>
        <w:top w:val="none" w:sz="0" w:space="0" w:color="auto"/>
        <w:left w:val="none" w:sz="0" w:space="0" w:color="auto"/>
        <w:bottom w:val="none" w:sz="0" w:space="0" w:color="auto"/>
        <w:right w:val="none" w:sz="0" w:space="0" w:color="auto"/>
      </w:divBdr>
    </w:div>
    <w:div w:id="1946689733">
      <w:bodyDiv w:val="1"/>
      <w:marLeft w:val="0"/>
      <w:marRight w:val="0"/>
      <w:marTop w:val="0"/>
      <w:marBottom w:val="0"/>
      <w:divBdr>
        <w:top w:val="none" w:sz="0" w:space="0" w:color="auto"/>
        <w:left w:val="none" w:sz="0" w:space="0" w:color="auto"/>
        <w:bottom w:val="none" w:sz="0" w:space="0" w:color="auto"/>
        <w:right w:val="none" w:sz="0" w:space="0" w:color="auto"/>
      </w:divBdr>
    </w:div>
    <w:div w:id="1948737074">
      <w:bodyDiv w:val="1"/>
      <w:marLeft w:val="0"/>
      <w:marRight w:val="0"/>
      <w:marTop w:val="0"/>
      <w:marBottom w:val="0"/>
      <w:divBdr>
        <w:top w:val="none" w:sz="0" w:space="0" w:color="auto"/>
        <w:left w:val="none" w:sz="0" w:space="0" w:color="auto"/>
        <w:bottom w:val="none" w:sz="0" w:space="0" w:color="auto"/>
        <w:right w:val="none" w:sz="0" w:space="0" w:color="auto"/>
      </w:divBdr>
    </w:div>
    <w:div w:id="1948810527">
      <w:bodyDiv w:val="1"/>
      <w:marLeft w:val="0"/>
      <w:marRight w:val="0"/>
      <w:marTop w:val="0"/>
      <w:marBottom w:val="0"/>
      <w:divBdr>
        <w:top w:val="none" w:sz="0" w:space="0" w:color="auto"/>
        <w:left w:val="none" w:sz="0" w:space="0" w:color="auto"/>
        <w:bottom w:val="none" w:sz="0" w:space="0" w:color="auto"/>
        <w:right w:val="none" w:sz="0" w:space="0" w:color="auto"/>
      </w:divBdr>
    </w:div>
    <w:div w:id="1952736055">
      <w:bodyDiv w:val="1"/>
      <w:marLeft w:val="0"/>
      <w:marRight w:val="0"/>
      <w:marTop w:val="0"/>
      <w:marBottom w:val="0"/>
      <w:divBdr>
        <w:top w:val="none" w:sz="0" w:space="0" w:color="auto"/>
        <w:left w:val="none" w:sz="0" w:space="0" w:color="auto"/>
        <w:bottom w:val="none" w:sz="0" w:space="0" w:color="auto"/>
        <w:right w:val="none" w:sz="0" w:space="0" w:color="auto"/>
      </w:divBdr>
    </w:div>
    <w:div w:id="1956790956">
      <w:bodyDiv w:val="1"/>
      <w:marLeft w:val="0"/>
      <w:marRight w:val="0"/>
      <w:marTop w:val="0"/>
      <w:marBottom w:val="0"/>
      <w:divBdr>
        <w:top w:val="none" w:sz="0" w:space="0" w:color="auto"/>
        <w:left w:val="none" w:sz="0" w:space="0" w:color="auto"/>
        <w:bottom w:val="none" w:sz="0" w:space="0" w:color="auto"/>
        <w:right w:val="none" w:sz="0" w:space="0" w:color="auto"/>
      </w:divBdr>
    </w:div>
    <w:div w:id="1965037431">
      <w:bodyDiv w:val="1"/>
      <w:marLeft w:val="0"/>
      <w:marRight w:val="0"/>
      <w:marTop w:val="0"/>
      <w:marBottom w:val="0"/>
      <w:divBdr>
        <w:top w:val="none" w:sz="0" w:space="0" w:color="auto"/>
        <w:left w:val="none" w:sz="0" w:space="0" w:color="auto"/>
        <w:bottom w:val="none" w:sz="0" w:space="0" w:color="auto"/>
        <w:right w:val="none" w:sz="0" w:space="0" w:color="auto"/>
      </w:divBdr>
    </w:div>
    <w:div w:id="1970044478">
      <w:bodyDiv w:val="1"/>
      <w:marLeft w:val="0"/>
      <w:marRight w:val="0"/>
      <w:marTop w:val="0"/>
      <w:marBottom w:val="0"/>
      <w:divBdr>
        <w:top w:val="none" w:sz="0" w:space="0" w:color="auto"/>
        <w:left w:val="none" w:sz="0" w:space="0" w:color="auto"/>
        <w:bottom w:val="none" w:sz="0" w:space="0" w:color="auto"/>
        <w:right w:val="none" w:sz="0" w:space="0" w:color="auto"/>
      </w:divBdr>
    </w:div>
    <w:div w:id="1978224128">
      <w:bodyDiv w:val="1"/>
      <w:marLeft w:val="0"/>
      <w:marRight w:val="0"/>
      <w:marTop w:val="0"/>
      <w:marBottom w:val="0"/>
      <w:divBdr>
        <w:top w:val="none" w:sz="0" w:space="0" w:color="auto"/>
        <w:left w:val="none" w:sz="0" w:space="0" w:color="auto"/>
        <w:bottom w:val="none" w:sz="0" w:space="0" w:color="auto"/>
        <w:right w:val="none" w:sz="0" w:space="0" w:color="auto"/>
      </w:divBdr>
    </w:div>
    <w:div w:id="1990396705">
      <w:bodyDiv w:val="1"/>
      <w:marLeft w:val="0"/>
      <w:marRight w:val="0"/>
      <w:marTop w:val="0"/>
      <w:marBottom w:val="0"/>
      <w:divBdr>
        <w:top w:val="none" w:sz="0" w:space="0" w:color="auto"/>
        <w:left w:val="none" w:sz="0" w:space="0" w:color="auto"/>
        <w:bottom w:val="none" w:sz="0" w:space="0" w:color="auto"/>
        <w:right w:val="none" w:sz="0" w:space="0" w:color="auto"/>
      </w:divBdr>
    </w:div>
    <w:div w:id="1996831690">
      <w:bodyDiv w:val="1"/>
      <w:marLeft w:val="0"/>
      <w:marRight w:val="0"/>
      <w:marTop w:val="0"/>
      <w:marBottom w:val="0"/>
      <w:divBdr>
        <w:top w:val="none" w:sz="0" w:space="0" w:color="auto"/>
        <w:left w:val="none" w:sz="0" w:space="0" w:color="auto"/>
        <w:bottom w:val="none" w:sz="0" w:space="0" w:color="auto"/>
        <w:right w:val="none" w:sz="0" w:space="0" w:color="auto"/>
      </w:divBdr>
    </w:div>
    <w:div w:id="2000111901">
      <w:bodyDiv w:val="1"/>
      <w:marLeft w:val="0"/>
      <w:marRight w:val="0"/>
      <w:marTop w:val="0"/>
      <w:marBottom w:val="0"/>
      <w:divBdr>
        <w:top w:val="none" w:sz="0" w:space="0" w:color="auto"/>
        <w:left w:val="none" w:sz="0" w:space="0" w:color="auto"/>
        <w:bottom w:val="none" w:sz="0" w:space="0" w:color="auto"/>
        <w:right w:val="none" w:sz="0" w:space="0" w:color="auto"/>
      </w:divBdr>
    </w:div>
    <w:div w:id="2002157561">
      <w:bodyDiv w:val="1"/>
      <w:marLeft w:val="0"/>
      <w:marRight w:val="0"/>
      <w:marTop w:val="0"/>
      <w:marBottom w:val="0"/>
      <w:divBdr>
        <w:top w:val="none" w:sz="0" w:space="0" w:color="auto"/>
        <w:left w:val="none" w:sz="0" w:space="0" w:color="auto"/>
        <w:bottom w:val="none" w:sz="0" w:space="0" w:color="auto"/>
        <w:right w:val="none" w:sz="0" w:space="0" w:color="auto"/>
      </w:divBdr>
    </w:div>
    <w:div w:id="2009675923">
      <w:bodyDiv w:val="1"/>
      <w:marLeft w:val="0"/>
      <w:marRight w:val="0"/>
      <w:marTop w:val="0"/>
      <w:marBottom w:val="0"/>
      <w:divBdr>
        <w:top w:val="none" w:sz="0" w:space="0" w:color="auto"/>
        <w:left w:val="none" w:sz="0" w:space="0" w:color="auto"/>
        <w:bottom w:val="none" w:sz="0" w:space="0" w:color="auto"/>
        <w:right w:val="none" w:sz="0" w:space="0" w:color="auto"/>
      </w:divBdr>
    </w:div>
    <w:div w:id="2014650954">
      <w:bodyDiv w:val="1"/>
      <w:marLeft w:val="0"/>
      <w:marRight w:val="0"/>
      <w:marTop w:val="0"/>
      <w:marBottom w:val="0"/>
      <w:divBdr>
        <w:top w:val="none" w:sz="0" w:space="0" w:color="auto"/>
        <w:left w:val="none" w:sz="0" w:space="0" w:color="auto"/>
        <w:bottom w:val="none" w:sz="0" w:space="0" w:color="auto"/>
        <w:right w:val="none" w:sz="0" w:space="0" w:color="auto"/>
      </w:divBdr>
    </w:div>
    <w:div w:id="2019964942">
      <w:bodyDiv w:val="1"/>
      <w:marLeft w:val="0"/>
      <w:marRight w:val="0"/>
      <w:marTop w:val="0"/>
      <w:marBottom w:val="0"/>
      <w:divBdr>
        <w:top w:val="none" w:sz="0" w:space="0" w:color="auto"/>
        <w:left w:val="none" w:sz="0" w:space="0" w:color="auto"/>
        <w:bottom w:val="none" w:sz="0" w:space="0" w:color="auto"/>
        <w:right w:val="none" w:sz="0" w:space="0" w:color="auto"/>
      </w:divBdr>
    </w:div>
    <w:div w:id="2020153077">
      <w:bodyDiv w:val="1"/>
      <w:marLeft w:val="0"/>
      <w:marRight w:val="0"/>
      <w:marTop w:val="0"/>
      <w:marBottom w:val="0"/>
      <w:divBdr>
        <w:top w:val="none" w:sz="0" w:space="0" w:color="auto"/>
        <w:left w:val="none" w:sz="0" w:space="0" w:color="auto"/>
        <w:bottom w:val="none" w:sz="0" w:space="0" w:color="auto"/>
        <w:right w:val="none" w:sz="0" w:space="0" w:color="auto"/>
      </w:divBdr>
    </w:div>
    <w:div w:id="2026638286">
      <w:bodyDiv w:val="1"/>
      <w:marLeft w:val="0"/>
      <w:marRight w:val="0"/>
      <w:marTop w:val="0"/>
      <w:marBottom w:val="0"/>
      <w:divBdr>
        <w:top w:val="none" w:sz="0" w:space="0" w:color="auto"/>
        <w:left w:val="none" w:sz="0" w:space="0" w:color="auto"/>
        <w:bottom w:val="none" w:sz="0" w:space="0" w:color="auto"/>
        <w:right w:val="none" w:sz="0" w:space="0" w:color="auto"/>
      </w:divBdr>
    </w:div>
    <w:div w:id="2030057082">
      <w:bodyDiv w:val="1"/>
      <w:marLeft w:val="0"/>
      <w:marRight w:val="0"/>
      <w:marTop w:val="0"/>
      <w:marBottom w:val="0"/>
      <w:divBdr>
        <w:top w:val="none" w:sz="0" w:space="0" w:color="auto"/>
        <w:left w:val="none" w:sz="0" w:space="0" w:color="auto"/>
        <w:bottom w:val="none" w:sz="0" w:space="0" w:color="auto"/>
        <w:right w:val="none" w:sz="0" w:space="0" w:color="auto"/>
      </w:divBdr>
    </w:div>
    <w:div w:id="2033532972">
      <w:bodyDiv w:val="1"/>
      <w:marLeft w:val="0"/>
      <w:marRight w:val="0"/>
      <w:marTop w:val="0"/>
      <w:marBottom w:val="0"/>
      <w:divBdr>
        <w:top w:val="none" w:sz="0" w:space="0" w:color="auto"/>
        <w:left w:val="none" w:sz="0" w:space="0" w:color="auto"/>
        <w:bottom w:val="none" w:sz="0" w:space="0" w:color="auto"/>
        <w:right w:val="none" w:sz="0" w:space="0" w:color="auto"/>
      </w:divBdr>
    </w:div>
    <w:div w:id="2037271397">
      <w:bodyDiv w:val="1"/>
      <w:marLeft w:val="0"/>
      <w:marRight w:val="0"/>
      <w:marTop w:val="0"/>
      <w:marBottom w:val="0"/>
      <w:divBdr>
        <w:top w:val="none" w:sz="0" w:space="0" w:color="auto"/>
        <w:left w:val="none" w:sz="0" w:space="0" w:color="auto"/>
        <w:bottom w:val="none" w:sz="0" w:space="0" w:color="auto"/>
        <w:right w:val="none" w:sz="0" w:space="0" w:color="auto"/>
      </w:divBdr>
    </w:div>
    <w:div w:id="2042974116">
      <w:bodyDiv w:val="1"/>
      <w:marLeft w:val="0"/>
      <w:marRight w:val="0"/>
      <w:marTop w:val="0"/>
      <w:marBottom w:val="0"/>
      <w:divBdr>
        <w:top w:val="none" w:sz="0" w:space="0" w:color="auto"/>
        <w:left w:val="none" w:sz="0" w:space="0" w:color="auto"/>
        <w:bottom w:val="none" w:sz="0" w:space="0" w:color="auto"/>
        <w:right w:val="none" w:sz="0" w:space="0" w:color="auto"/>
      </w:divBdr>
    </w:div>
    <w:div w:id="2047096479">
      <w:bodyDiv w:val="1"/>
      <w:marLeft w:val="0"/>
      <w:marRight w:val="0"/>
      <w:marTop w:val="0"/>
      <w:marBottom w:val="0"/>
      <w:divBdr>
        <w:top w:val="none" w:sz="0" w:space="0" w:color="auto"/>
        <w:left w:val="none" w:sz="0" w:space="0" w:color="auto"/>
        <w:bottom w:val="none" w:sz="0" w:space="0" w:color="auto"/>
        <w:right w:val="none" w:sz="0" w:space="0" w:color="auto"/>
      </w:divBdr>
    </w:div>
    <w:div w:id="2048139598">
      <w:bodyDiv w:val="1"/>
      <w:marLeft w:val="0"/>
      <w:marRight w:val="0"/>
      <w:marTop w:val="0"/>
      <w:marBottom w:val="0"/>
      <w:divBdr>
        <w:top w:val="none" w:sz="0" w:space="0" w:color="auto"/>
        <w:left w:val="none" w:sz="0" w:space="0" w:color="auto"/>
        <w:bottom w:val="none" w:sz="0" w:space="0" w:color="auto"/>
        <w:right w:val="none" w:sz="0" w:space="0" w:color="auto"/>
      </w:divBdr>
    </w:div>
    <w:div w:id="2053310135">
      <w:bodyDiv w:val="1"/>
      <w:marLeft w:val="0"/>
      <w:marRight w:val="0"/>
      <w:marTop w:val="0"/>
      <w:marBottom w:val="0"/>
      <w:divBdr>
        <w:top w:val="none" w:sz="0" w:space="0" w:color="auto"/>
        <w:left w:val="none" w:sz="0" w:space="0" w:color="auto"/>
        <w:bottom w:val="none" w:sz="0" w:space="0" w:color="auto"/>
        <w:right w:val="none" w:sz="0" w:space="0" w:color="auto"/>
      </w:divBdr>
    </w:div>
    <w:div w:id="2057461700">
      <w:bodyDiv w:val="1"/>
      <w:marLeft w:val="0"/>
      <w:marRight w:val="0"/>
      <w:marTop w:val="0"/>
      <w:marBottom w:val="0"/>
      <w:divBdr>
        <w:top w:val="none" w:sz="0" w:space="0" w:color="auto"/>
        <w:left w:val="none" w:sz="0" w:space="0" w:color="auto"/>
        <w:bottom w:val="none" w:sz="0" w:space="0" w:color="auto"/>
        <w:right w:val="none" w:sz="0" w:space="0" w:color="auto"/>
      </w:divBdr>
    </w:div>
    <w:div w:id="2059697170">
      <w:bodyDiv w:val="1"/>
      <w:marLeft w:val="0"/>
      <w:marRight w:val="0"/>
      <w:marTop w:val="0"/>
      <w:marBottom w:val="0"/>
      <w:divBdr>
        <w:top w:val="none" w:sz="0" w:space="0" w:color="auto"/>
        <w:left w:val="none" w:sz="0" w:space="0" w:color="auto"/>
        <w:bottom w:val="none" w:sz="0" w:space="0" w:color="auto"/>
        <w:right w:val="none" w:sz="0" w:space="0" w:color="auto"/>
      </w:divBdr>
    </w:div>
    <w:div w:id="2061129341">
      <w:bodyDiv w:val="1"/>
      <w:marLeft w:val="0"/>
      <w:marRight w:val="0"/>
      <w:marTop w:val="0"/>
      <w:marBottom w:val="0"/>
      <w:divBdr>
        <w:top w:val="none" w:sz="0" w:space="0" w:color="auto"/>
        <w:left w:val="none" w:sz="0" w:space="0" w:color="auto"/>
        <w:bottom w:val="none" w:sz="0" w:space="0" w:color="auto"/>
        <w:right w:val="none" w:sz="0" w:space="0" w:color="auto"/>
      </w:divBdr>
    </w:div>
    <w:div w:id="2061901308">
      <w:bodyDiv w:val="1"/>
      <w:marLeft w:val="0"/>
      <w:marRight w:val="0"/>
      <w:marTop w:val="0"/>
      <w:marBottom w:val="0"/>
      <w:divBdr>
        <w:top w:val="none" w:sz="0" w:space="0" w:color="auto"/>
        <w:left w:val="none" w:sz="0" w:space="0" w:color="auto"/>
        <w:bottom w:val="none" w:sz="0" w:space="0" w:color="auto"/>
        <w:right w:val="none" w:sz="0" w:space="0" w:color="auto"/>
      </w:divBdr>
    </w:div>
    <w:div w:id="2065174596">
      <w:bodyDiv w:val="1"/>
      <w:marLeft w:val="0"/>
      <w:marRight w:val="0"/>
      <w:marTop w:val="0"/>
      <w:marBottom w:val="0"/>
      <w:divBdr>
        <w:top w:val="none" w:sz="0" w:space="0" w:color="auto"/>
        <w:left w:val="none" w:sz="0" w:space="0" w:color="auto"/>
        <w:bottom w:val="none" w:sz="0" w:space="0" w:color="auto"/>
        <w:right w:val="none" w:sz="0" w:space="0" w:color="auto"/>
      </w:divBdr>
    </w:div>
    <w:div w:id="2079554669">
      <w:bodyDiv w:val="1"/>
      <w:marLeft w:val="0"/>
      <w:marRight w:val="0"/>
      <w:marTop w:val="0"/>
      <w:marBottom w:val="0"/>
      <w:divBdr>
        <w:top w:val="none" w:sz="0" w:space="0" w:color="auto"/>
        <w:left w:val="none" w:sz="0" w:space="0" w:color="auto"/>
        <w:bottom w:val="none" w:sz="0" w:space="0" w:color="auto"/>
        <w:right w:val="none" w:sz="0" w:space="0" w:color="auto"/>
      </w:divBdr>
    </w:div>
    <w:div w:id="2082093976">
      <w:bodyDiv w:val="1"/>
      <w:marLeft w:val="0"/>
      <w:marRight w:val="0"/>
      <w:marTop w:val="0"/>
      <w:marBottom w:val="0"/>
      <w:divBdr>
        <w:top w:val="none" w:sz="0" w:space="0" w:color="auto"/>
        <w:left w:val="none" w:sz="0" w:space="0" w:color="auto"/>
        <w:bottom w:val="none" w:sz="0" w:space="0" w:color="auto"/>
        <w:right w:val="none" w:sz="0" w:space="0" w:color="auto"/>
      </w:divBdr>
    </w:div>
    <w:div w:id="2082747233">
      <w:bodyDiv w:val="1"/>
      <w:marLeft w:val="0"/>
      <w:marRight w:val="0"/>
      <w:marTop w:val="0"/>
      <w:marBottom w:val="0"/>
      <w:divBdr>
        <w:top w:val="none" w:sz="0" w:space="0" w:color="auto"/>
        <w:left w:val="none" w:sz="0" w:space="0" w:color="auto"/>
        <w:bottom w:val="none" w:sz="0" w:space="0" w:color="auto"/>
        <w:right w:val="none" w:sz="0" w:space="0" w:color="auto"/>
      </w:divBdr>
    </w:div>
    <w:div w:id="2083870372">
      <w:bodyDiv w:val="1"/>
      <w:marLeft w:val="0"/>
      <w:marRight w:val="0"/>
      <w:marTop w:val="0"/>
      <w:marBottom w:val="0"/>
      <w:divBdr>
        <w:top w:val="none" w:sz="0" w:space="0" w:color="auto"/>
        <w:left w:val="none" w:sz="0" w:space="0" w:color="auto"/>
        <w:bottom w:val="none" w:sz="0" w:space="0" w:color="auto"/>
        <w:right w:val="none" w:sz="0" w:space="0" w:color="auto"/>
      </w:divBdr>
    </w:div>
    <w:div w:id="2089573613">
      <w:bodyDiv w:val="1"/>
      <w:marLeft w:val="0"/>
      <w:marRight w:val="0"/>
      <w:marTop w:val="0"/>
      <w:marBottom w:val="0"/>
      <w:divBdr>
        <w:top w:val="none" w:sz="0" w:space="0" w:color="auto"/>
        <w:left w:val="none" w:sz="0" w:space="0" w:color="auto"/>
        <w:bottom w:val="none" w:sz="0" w:space="0" w:color="auto"/>
        <w:right w:val="none" w:sz="0" w:space="0" w:color="auto"/>
      </w:divBdr>
    </w:div>
    <w:div w:id="2090687930">
      <w:bodyDiv w:val="1"/>
      <w:marLeft w:val="0"/>
      <w:marRight w:val="0"/>
      <w:marTop w:val="0"/>
      <w:marBottom w:val="0"/>
      <w:divBdr>
        <w:top w:val="none" w:sz="0" w:space="0" w:color="auto"/>
        <w:left w:val="none" w:sz="0" w:space="0" w:color="auto"/>
        <w:bottom w:val="none" w:sz="0" w:space="0" w:color="auto"/>
        <w:right w:val="none" w:sz="0" w:space="0" w:color="auto"/>
      </w:divBdr>
    </w:div>
    <w:div w:id="2093089533">
      <w:bodyDiv w:val="1"/>
      <w:marLeft w:val="0"/>
      <w:marRight w:val="0"/>
      <w:marTop w:val="0"/>
      <w:marBottom w:val="0"/>
      <w:divBdr>
        <w:top w:val="none" w:sz="0" w:space="0" w:color="auto"/>
        <w:left w:val="none" w:sz="0" w:space="0" w:color="auto"/>
        <w:bottom w:val="none" w:sz="0" w:space="0" w:color="auto"/>
        <w:right w:val="none" w:sz="0" w:space="0" w:color="auto"/>
      </w:divBdr>
    </w:div>
    <w:div w:id="2094081873">
      <w:bodyDiv w:val="1"/>
      <w:marLeft w:val="0"/>
      <w:marRight w:val="0"/>
      <w:marTop w:val="0"/>
      <w:marBottom w:val="0"/>
      <w:divBdr>
        <w:top w:val="none" w:sz="0" w:space="0" w:color="auto"/>
        <w:left w:val="none" w:sz="0" w:space="0" w:color="auto"/>
        <w:bottom w:val="none" w:sz="0" w:space="0" w:color="auto"/>
        <w:right w:val="none" w:sz="0" w:space="0" w:color="auto"/>
      </w:divBdr>
    </w:div>
    <w:div w:id="2095055420">
      <w:bodyDiv w:val="1"/>
      <w:marLeft w:val="0"/>
      <w:marRight w:val="0"/>
      <w:marTop w:val="0"/>
      <w:marBottom w:val="0"/>
      <w:divBdr>
        <w:top w:val="none" w:sz="0" w:space="0" w:color="auto"/>
        <w:left w:val="none" w:sz="0" w:space="0" w:color="auto"/>
        <w:bottom w:val="none" w:sz="0" w:space="0" w:color="auto"/>
        <w:right w:val="none" w:sz="0" w:space="0" w:color="auto"/>
      </w:divBdr>
    </w:div>
    <w:div w:id="2098406396">
      <w:bodyDiv w:val="1"/>
      <w:marLeft w:val="0"/>
      <w:marRight w:val="0"/>
      <w:marTop w:val="0"/>
      <w:marBottom w:val="0"/>
      <w:divBdr>
        <w:top w:val="none" w:sz="0" w:space="0" w:color="auto"/>
        <w:left w:val="none" w:sz="0" w:space="0" w:color="auto"/>
        <w:bottom w:val="none" w:sz="0" w:space="0" w:color="auto"/>
        <w:right w:val="none" w:sz="0" w:space="0" w:color="auto"/>
      </w:divBdr>
    </w:div>
    <w:div w:id="2112427699">
      <w:bodyDiv w:val="1"/>
      <w:marLeft w:val="0"/>
      <w:marRight w:val="0"/>
      <w:marTop w:val="0"/>
      <w:marBottom w:val="0"/>
      <w:divBdr>
        <w:top w:val="none" w:sz="0" w:space="0" w:color="auto"/>
        <w:left w:val="none" w:sz="0" w:space="0" w:color="auto"/>
        <w:bottom w:val="none" w:sz="0" w:space="0" w:color="auto"/>
        <w:right w:val="none" w:sz="0" w:space="0" w:color="auto"/>
      </w:divBdr>
    </w:div>
    <w:div w:id="2122063089">
      <w:bodyDiv w:val="1"/>
      <w:marLeft w:val="0"/>
      <w:marRight w:val="0"/>
      <w:marTop w:val="0"/>
      <w:marBottom w:val="0"/>
      <w:divBdr>
        <w:top w:val="none" w:sz="0" w:space="0" w:color="auto"/>
        <w:left w:val="none" w:sz="0" w:space="0" w:color="auto"/>
        <w:bottom w:val="none" w:sz="0" w:space="0" w:color="auto"/>
        <w:right w:val="none" w:sz="0" w:space="0" w:color="auto"/>
      </w:divBdr>
    </w:div>
    <w:div w:id="2129817193">
      <w:bodyDiv w:val="1"/>
      <w:marLeft w:val="0"/>
      <w:marRight w:val="0"/>
      <w:marTop w:val="0"/>
      <w:marBottom w:val="0"/>
      <w:divBdr>
        <w:top w:val="none" w:sz="0" w:space="0" w:color="auto"/>
        <w:left w:val="none" w:sz="0" w:space="0" w:color="auto"/>
        <w:bottom w:val="none" w:sz="0" w:space="0" w:color="auto"/>
        <w:right w:val="none" w:sz="0" w:space="0" w:color="auto"/>
      </w:divBdr>
    </w:div>
    <w:div w:id="2140099305">
      <w:bodyDiv w:val="1"/>
      <w:marLeft w:val="0"/>
      <w:marRight w:val="0"/>
      <w:marTop w:val="0"/>
      <w:marBottom w:val="0"/>
      <w:divBdr>
        <w:top w:val="none" w:sz="0" w:space="0" w:color="auto"/>
        <w:left w:val="none" w:sz="0" w:space="0" w:color="auto"/>
        <w:bottom w:val="none" w:sz="0" w:space="0" w:color="auto"/>
        <w:right w:val="none" w:sz="0" w:space="0" w:color="auto"/>
      </w:divBdr>
    </w:div>
    <w:div w:id="214496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purl.org/fit/chatbot-technique" TargetMode="External"/><Relationship Id="rId89" Type="http://schemas.openxmlformats.org/officeDocument/2006/relationships/hyperlink" Target="https://chatbotui-187b1.firebaseapp.com" TargetMode="External"/><Relationship Id="rId11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4.png"/><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102" Type="http://schemas.openxmlformats.org/officeDocument/2006/relationships/image" Target="media/image89.jpe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hyperlink" Target="http://purl.org/fit/chatbot-technique" TargetMode="External"/><Relationship Id="rId90" Type="http://schemas.openxmlformats.org/officeDocument/2006/relationships/hyperlink" Target="https://chatbotui-187b1.web.app" TargetMode="External"/><Relationship Id="rId95" Type="http://schemas.openxmlformats.org/officeDocument/2006/relationships/image" Target="media/image8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jpe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Inf</b:Tag>
    <b:SourceType>InternetSite</b:SourceType>
    <b:Guid>{96A67DB4-F6E6-47C9-AB34-5AA5573C1E7E}</b:Guid>
    <b:Title>Information retrieval</b:Title>
    <b:InternetSiteTitle>Wikipedia</b:InternetSiteTitle>
    <b:URL>https://en.wikipedia.org/wiki/Information_retrieval</b:URL>
    <b:RefOrder>2</b:RefOrder>
  </b:Source>
  <b:Source>
    <b:Tag>Nat</b:Tag>
    <b:SourceType>InternetSite</b:SourceType>
    <b:Guid>{D7FE6F74-6D1D-427B-B752-E2236DE378D8}</b:Guid>
    <b:Title>Natural language processing</b:Title>
    <b:InternetSiteTitle>Wikipedia</b:InternetSiteTitle>
    <b:URL>https://en.wikipedia.org/wiki/Natural_language_processing</b:URL>
    <b:RefOrder>3</b:RefOrder>
  </b:Source>
  <b:Source>
    <b:Tag>Các</b:Tag>
    <b:SourceType>InternetSite</b:SourceType>
    <b:Guid>{F3B3E780-BE1E-4A6E-868B-F8575010E3E7}</b:Guid>
    <b:Title>Các thuật ngữ trong xử lí ngôn ngữ tự nhiên</b:Title>
    <b:InternetSiteTitle>TechTalk</b:InternetSiteTitle>
    <b:URL>https://techtalk.vn/cac-thuat-ngu-trong-xu-ly-ngon-ngu-tu-nhien.html</b:URL>
    <b:RefOrder>30</b:RefOrder>
  </b:Source>
  <b:Source>
    <b:Tag>Aji</b:Tag>
    <b:SourceType>Book</b:SourceType>
    <b:Guid>{5951902D-9FE4-4410-ADF1-2E17527CB93C}</b:Guid>
    <b:Title>Question Answering System, Approaches and Techniques: A Review</b:Title>
    <b:Author>
      <b:Author>
        <b:NameList>
          <b:Person>
            <b:Last>Ajitkumar M. Pundge</b:Last>
            <b:First>Khillare</b:First>
            <b:Middle>S.A., C. Namrata Mahender</b:Middle>
          </b:Person>
        </b:NameList>
      </b:Author>
    </b:Author>
    <b:RefOrder>5</b:RefOrder>
  </b:Source>
  <b:Source>
    <b:Tag>Ami</b:Tag>
    <b:SourceType>Book</b:SourceType>
    <b:Guid>{613ABFFB-E89A-458F-974F-784A06BE3A6A}</b:Guid>
    <b:Author>
      <b:Author>
        <b:NameList>
          <b:Person>
            <b:Last>Amit Mishra</b:Last>
            <b:First>Sanjay</b:First>
            <b:Middle>Kumar Jain</b:Middle>
          </b:Person>
        </b:NameList>
      </b:Author>
    </b:Author>
    <b:Title>A survey on question answering systems with classification</b:Title>
    <b:RefOrder>6</b:RefOrder>
  </b:Source>
  <b:Source>
    <b:Tag>And</b:Tag>
    <b:SourceType>Book</b:SourceType>
    <b:Guid>{DEA5FB07-F5A5-41BB-A69E-8BF13C5D46CA}</b:Guid>
    <b:Author>
      <b:Author>
        <b:NameList>
          <b:Person>
            <b:Last>Andrei Dulceanu</b:Last>
            <b:First>Thang</b:First>
            <b:Middle>Le Dinh, Walter Changm Trung Bui, Doo Soon Kim, Manh Chien Vu, Seokhwan Kim</b:Middle>
          </b:Person>
        </b:NameList>
      </b:Author>
    </b:Author>
    <b:Title>PhotoshopQuiA: A Corpus of Non-Factoid Questions and Answers for Why-Question Answering</b:Title>
    <b:RefOrder>10</b:RefOrder>
  </b:Source>
  <b:Source>
    <b:Tag>Cha</b:Tag>
    <b:SourceType>InternetSite</b:SourceType>
    <b:Guid>{CE54CF87-B9A2-4627-A91E-45550FD7D576}</b:Guid>
    <b:Title>Chatbot</b:Title>
    <b:InternetSiteTitle>Wikipedia</b:InternetSiteTitle>
    <b:URL>https://en.wikipedia.org/wiki/Chatbot.</b:URL>
    <b:RefOrder>7</b:RefOrder>
  </b:Source>
  <b:Source>
    <b:Tag>Amr</b:Tag>
    <b:SourceType>InternetSite</b:SourceType>
    <b:Guid>{9A82732D-80AA-45E8-A3FF-205331B5BCC2}</b:Guid>
    <b:Author>
      <b:Author>
        <b:NameList>
          <b:Person>
            <b:Last>Mohite</b:Last>
            <b:First>Amruta</b:First>
          </b:Person>
        </b:NameList>
      </b:Author>
    </b:Author>
    <b:Title>What are the differences between a question answering system and a chatbot?</b:Title>
    <b:InternetSiteTitle>Quora</b:InternetSiteTitle>
    <b:URL>https://www.quora.com/What-are-the-differences-between-a-question-answering-system-and-a-chatbot</b:URL>
    <b:RefOrder>9</b:RefOrder>
  </b:Source>
  <b:Source>
    <b:Tag>Mad</b:Tag>
    <b:SourceType>InternetSite</b:SourceType>
    <b:Guid>{93853FF3-5145-473A-A351-A3ABA488A0B3}</b:Guid>
    <b:Author>
      <b:Author>
        <b:NameList>
          <b:Person>
            <b:Last>Sanjeevi</b:Last>
            <b:First>Madhu</b:First>
          </b:Person>
        </b:NameList>
      </b:Author>
    </b:Author>
    <b:Title>Chapter 11: ChatBots to Question &amp; Answer systems.</b:Title>
    <b:InternetSiteTitle>Medium</b:InternetSiteTitle>
    <b:URL>https://medium.com/deep-math-machine-learning-ai/chapter-11-chatbots-to-question-answer-systems-e06c648ac22a</b:URL>
    <b:RefOrder>8</b:RefOrder>
  </b:Source>
  <b:Source>
    <b:Tag>Dan</b:Tag>
    <b:SourceType>InternetSite</b:SourceType>
    <b:Guid>{11E6269B-0401-468F-9D03-7202F55EE65C}</b:Guid>
    <b:Author>
      <b:Author>
        <b:NameList>
          <b:Person>
            <b:Last>Garijo</b:Last>
            <b:First>Daniel</b:First>
          </b:Person>
        </b:NameList>
      </b:Author>
    </b:Author>
    <b:Title>How to (properly) publish a vocabulary or ontology in the web</b:Title>
    <b:InternetSiteTitle>figshare.com</b:InternetSiteTitle>
    <b:URL>https://figshare.com/articles/How_to_properly_publish_a_vocabulary_or_ontology_in_the_web/881824</b:URL>
    <b:RefOrder>23</b:RefOrder>
  </b:Source>
  <b:Source>
    <b:Tag>Bes</b:Tag>
    <b:SourceType>InternetSite</b:SourceType>
    <b:Guid>{14811174-01BE-4060-8B86-D31F6E98F2E9}</b:Guid>
    <b:Title>Best Practice Recipes for Publishing RDF Vocabularies</b:Title>
    <b:InternetSiteTitle>W3C</b:InternetSiteTitle>
    <b:URL>https://www.w3.org/TR/swbp-vocab-pub/ </b:URL>
    <b:RefOrder>24</b:RefOrder>
  </b:Source>
  <b:Source>
    <b:Tag>Top</b:Tag>
    <b:SourceType>InternetSite</b:SourceType>
    <b:Guid>{5C75FA91-107D-497B-B662-F34D7442AD54}</b:Guid>
    <b:Title>Top 14 Web Hosting miễn phí tốt nhất, không chứa quảng cáo 2018</b:Title>
    <b:InternetSiteTitle>taimienphi.vn</b:InternetSiteTitle>
    <b:URL>http://thuthuat.taimienphi.vn/top-14-web-hosting-mien-phi-tot-nhat-2018-33470n.aspx</b:URL>
    <b:RefOrder>25</b:RefOrder>
  </b:Source>
  <b:Source>
    <b:Tag>PUR</b:Tag>
    <b:SourceType>InternetSite</b:SourceType>
    <b:Guid>{EA9ED2EB-D85F-4C23-8918-6ECD79191C62}</b:Guid>
    <b:InternetSiteTitle>PURL </b:InternetSiteTitle>
    <b:URL>https://archive.org/services/purl/</b:URL>
    <b:RefOrder>26</b:RefOrder>
  </b:Source>
  <b:Source>
    <b:Tag>5ví</b:Tag>
    <b:SourceType>InternetSite</b:SourceType>
    <b:Guid>{743E86AF-180E-4958-BA93-B5E636DF7AAD}</b:Guid>
    <b:Title>5 ví dụ về Rewrite URL dùng htaccess thông dụng</b:Title>
    <b:InternetSiteTitle>Vietcoding</b:InternetSiteTitle>
    <b:URL>https://vietcoding.com/5-vi-du-ve-rewrite-url-dung-htaccess-thong-dung/</b:URL>
    <b:RefOrder>27</b:RefOrder>
  </b:Source>
  <b:Source>
    <b:Tag>Mạn</b:Tag>
    <b:SourceType>InternetSite</b:SourceType>
    <b:Guid>{737B3260-5E87-495D-946E-85222EAA45C5}</b:Guid>
    <b:Title>Mạng ngữ nghĩa </b:Title>
    <b:InternetSiteTitle>Wikipedia</b:InternetSiteTitle>
    <b:URL>https://vi.wikipedia.org/wiki/M%E1%BA%A1ng_ng%E1%BB%AF_ngh%C4%A9a</b:URL>
    <b:RefOrder>14</b:RefOrder>
  </b:Source>
  <b:Source>
    <b:Tag>Vue</b:Tag>
    <b:SourceType>InternetSite</b:SourceType>
    <b:Guid>{CF72153B-3597-4992-9AFE-96C63A4B01DD}</b:Guid>
    <b:Title>VueJS</b:Title>
    <b:InternetSiteTitle>Wikipedia </b:InternetSiteTitle>
    <b:URL>https://vi.wikipedia.org/wiki/Vue.js</b:URL>
    <b:RefOrder>21</b:RefOrder>
  </b:Source>
  <b:Source>
    <b:Tag>Tra</b:Tag>
    <b:SourceType>InternetSite</b:SourceType>
    <b:Guid>{096FE2A6-3083-4068-A413-B664385E2E6D}</b:Guid>
    <b:InternetSiteTitle>VueJS</b:InternetSiteTitle>
    <b:URL>https://vi.vuejs.org/v2/guide/</b:URL>
    <b:Author>
      <b:Author>
        <b:NameList>
          <b:Person>
            <b:Last>Guide</b:Last>
          </b:Person>
        </b:NameList>
      </b:Author>
    </b:Author>
    <b:RefOrder>22</b:RefOrder>
  </b:Source>
  <b:Source>
    <b:Tag>Ado</b:Tag>
    <b:SourceType>InternetSite</b:SourceType>
    <b:Guid>{0643A9CC-4745-4773-B0CE-F14AD0DFF643}</b:Guid>
    <b:Title>AdobePhotoshop Guide</b:Title>
    <b:URL>https://helpx.adobe.com/photoshop/</b:URL>
    <b:RefOrder>12</b:RefOrder>
  </b:Source>
  <b:Source>
    <b:Tag>Pau</b:Tag>
    <b:SourceType>InternetSite</b:SourceType>
    <b:Guid>{B5651988-D3B6-4D1E-9BFA-C2A11DA650D8}</b:Guid>
    <b:Title>blog</b:Title>
    <b:Publisher>http://www.paulbrownmagic.com/blog/flask_foaf.html</b:Publisher>
    <b:Author>
      <b:Author>
        <b:NameList>
          <b:Person>
            <b:Last>PaulBrown</b:Last>
          </b:Person>
        </b:NameList>
      </b:Author>
    </b:Author>
    <b:URL>http://www.paulbrownmagic.com/blog/flask_foaf.html</b:URL>
    <b:RefOrder>20</b:RefOrder>
  </b:Source>
  <b:Source>
    <b:Tag>Dri</b:Tag>
    <b:SourceType>JournalArticle</b:SourceType>
    <b:Guid>{45698ACC-8117-4070-A6DA-0900B9B0C75D}</b:Guid>
    <b:Author>
      <b:Author>
        <b:NameList>
          <b:Person>
            <b:Last>Drift</b:Last>
            <b:First>Audience,</b:First>
            <b:Middle>Salesforce, myClever</b:Middle>
          </b:Person>
        </b:NameList>
      </b:Author>
    </b:Author>
    <b:JournalName>The 2018 State of Chatbots Report</b:JournalName>
    <b:RefOrder>31</b:RefOrder>
  </b:Source>
  <b:Source>
    <b:Tag>htt</b:Tag>
    <b:SourceType>InternetSite</b:SourceType>
    <b:Guid>{EC360F78-FD5B-45FA-9906-A6BC7F98F93C}</b:Guid>
    <b:Title>http://ontology-study.blogspot.com/2011/09/ontology-la-gi.html</b:Title>
    <b:RefOrder>15</b:RefOrder>
  </b:Source>
  <b:Source>
    <b:Tag>2Se16</b:Tag>
    <b:SourceType>JournalArticle</b:SourceType>
    <b:Guid>{71FA383E-4EE7-43C0-BB08-88EDFF90A593}</b:Guid>
    <b:Title>Generating Factoid Questions With Recurrent Neural Networks: The 30M Factoid Question-Answer Corpus</b:Title>
    <b:Year>2016</b:Year>
    <b:Author>
      <b:Author>
        <b:NameList>
          <b:Person>
            <b:Last>Serban</b:Last>
            <b:First>I.</b:First>
            <b:Middle>V., Garc´ıa-Dur´an, A., Gulcehre, C., Ahn, S., Chandar, S., Courville, A., and Bengio, Y</b:Middle>
          </b:Person>
        </b:NameList>
      </b:Author>
    </b:Author>
    <b:RefOrder>1</b:RefOrder>
  </b:Source>
  <b:Source>
    <b:Tag>git</b:Tag>
    <b:SourceType>InternetSite</b:SourceType>
    <b:Guid>{7FFB9F07-B02A-446F-AC7F-CECE9944383E}</b:Guid>
    <b:Title>github</b:Title>
    <b:URL>https://github.com/hyperopt/hyperopt/wiki/FMin#21-parameter-expressions</b:URL>
    <b:RefOrder>19</b:RefOrder>
  </b:Source>
  <b:Source>
    <b:Tag>Hun</b:Tag>
    <b:SourceType>InternetSite</b:SourceType>
    <b:Guid>{F6F97908-DC14-4668-BB22-937FC50F9D76}</b:Guid>
    <b:Author>
      <b:Author>
        <b:NameList>
          <b:Person>
            <b:Last>Heidenreich</b:Last>
            <b:First>Hunter</b:First>
          </b:Person>
        </b:NameList>
      </b:Author>
    </b:Author>
    <b:Title>Towards Datascience</b:Title>
    <b:URL>https://towardsdatascience.com/stemming-lemmatization-what-ba782b7c0bd8</b:URL>
    <b:RefOrder>4</b:RefOrder>
  </b:Source>
  <b:Source>
    <b:Tag>And1</b:Tag>
    <b:SourceType>Report</b:SourceType>
    <b:Guid>{8DFF8F92-A30E-4048-9406-41784D6BD40A}</b:Guid>
    <b:Title>PhotoshopQuiA: A Corpus of Non-Factoid Questions and Answers for Why-Question Answering</b:Title>
    <b:Author>
      <b:Author>
        <b:NameList>
          <b:Person>
            <b:Last>Andrei Dulceanu</b:Last>
            <b:First>Thang</b:First>
            <b:Middle>Le Dinh, Walter Chang, Trung Bui, Doo Soon Kim, Manh Chien Vu, Seokhwan Kim</b:Middle>
          </b:Person>
        </b:NameList>
      </b:Author>
    </b:Author>
    <b:City>Adobe Research, California, United States</b:City>
    <b:RefOrder>11</b:RefOrder>
  </b:Source>
  <b:Source>
    <b:Tag>Ann</b:Tag>
    <b:SourceType>Report</b:SourceType>
    <b:Guid>{0F4BAA5E-2DBC-4AA0-9D53-EE5D164510D9}</b:Guid>
    <b:Author>
      <b:Author>
        <b:NameList>
          <b:Person>
            <b:Last>Anne R. Diekema</b:Last>
            <b:First>Ozgur</b:First>
            <b:Middle>Yilmazel, and Elizabeth D. Liddy</b:Middle>
          </b:Person>
        </b:NameList>
      </b:Author>
    </b:Author>
    <b:Title>Evaluation of Restricted Domain Question-Answering Systems</b:Title>
    <b:City>Center for Natural Language Processing School of Information Studies Syracuse University</b:City>
    <b:RefOrder>28</b:RefOrder>
  </b:Source>
  <b:Source>
    <b:Tag>Bay</b:Tag>
    <b:SourceType>Report</b:SourceType>
    <b:Guid>{0D46B0F8-1A55-4B37-AC52-6B64FFD20D39}</b:Guid>
    <b:Title>Different measurements metrics to evaluate a chatbot system</b:Title>
    <b:Author>
      <b:Author>
        <b:NameList>
          <b:Person>
            <b:Last>Bayan Abu Shawar</b:Last>
            <b:First>Eric</b:First>
            <b:Middle>Atwell</b:Middle>
          </b:Person>
        </b:NameList>
      </b:Author>
    </b:Author>
    <b:City>U.K</b:City>
    <b:Year>2007</b:Year>
    <b:RefOrder>29</b:RefOrder>
  </b:Source>
  <b:Source>
    <b:Tag>NFN</b:Tag>
    <b:SourceType>Report</b:SourceType>
    <b:Guid>{EA3F2800-E18E-4697-972B-7DC27A9A4C60}</b:Guid>
    <b:Author>
      <b:Author>
        <b:NameList>
          <b:Person>
            <b:Last>N. F. Noy</b:Last>
            <b:First>D.</b:First>
            <b:Middle>L. Mcguinness</b:Middle>
          </b:Person>
        </b:NameList>
      </b:Author>
    </b:Author>
    <b:Title>Ontology Development 101: A Guide to Creating Your First Ontology</b:Title>
    <b:RefOrder>13</b:RefOrder>
  </b:Source>
  <b:Source>
    <b:Tag>Wik</b:Tag>
    <b:SourceType>InternetSite</b:SourceType>
    <b:Guid>{A239110B-01F2-4550-BFCE-9760740B7F05}</b:Guid>
    <b:Title>Wikipedia</b:Title>
    <b:URL>https://en.wikipedia.org/wiki/Word2vec</b:URL>
    <b:RefOrder>16</b:RefOrder>
  </b:Source>
  <b:Source>
    <b:Tag>Roh</b:Tag>
    <b:SourceType>InternetSite</b:SourceType>
    <b:Guid>{D3ED890F-15DD-4688-B45D-3E0A535992CF}</b:Guid>
    <b:Author>
      <b:Author>
        <b:NameList>
          <b:Person>
            <b:Last>Joseph</b:Last>
            <b:First>Rohan</b:First>
          </b:Person>
        </b:NameList>
      </b:Author>
    </b:Author>
    <b:Title>Grid Search for model tuning</b:Title>
    <b:URL>https://towardsdatascience.com/grid-search-for-model-tuning-3319b259367e</b:URL>
    <b:RefOrder>17</b:RefOrder>
  </b:Source>
  <b:Source>
    <b:Tag>mac17</b:Tag>
    <b:SourceType>InternetSite</b:SourceType>
    <b:Guid>{E1090AED-05BE-4D2B-BAED-9A1B3ACEFADC}</b:Guid>
    <b:Author>
      <b:Author>
        <b:NameList>
          <b:Person>
            <b:Last>bản</b:Last>
            <b:First>machine</b:First>
            <b:Middle>learning cơ</b:Middle>
          </b:Person>
        </b:NameList>
      </b:Author>
    </b:Author>
    <b:Title>Bài 19: Support Vector Machine</b:Title>
    <b:Year>2017</b:Year>
    <b:Month>April</b:Month>
    <b:Day>9</b:Day>
    <b:URL>https://machinelearningcoban.com/2017/04/09/smv/</b:URL>
    <b:RefOrder>18</b:RefOrder>
  </b:Source>
</b:Sources>
</file>

<file path=customXml/itemProps1.xml><?xml version="1.0" encoding="utf-8"?>
<ds:datastoreItem xmlns:ds="http://schemas.openxmlformats.org/officeDocument/2006/customXml" ds:itemID="{9A385792-E864-40F2-A6B0-8C34903ED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26310</Words>
  <Characters>149971</Characters>
  <Application>Microsoft Office Word</Application>
  <DocSecurity>0</DocSecurity>
  <Lines>1249</Lines>
  <Paragraphs>351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TMA</Company>
  <LinksUpToDate>false</LinksUpToDate>
  <CharactersWithSpaces>175930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 Tran Thi Ly</dc:creator>
  <cp:keywords/>
  <dc:description/>
  <cp:lastModifiedBy>TRAN THI LY LY</cp:lastModifiedBy>
  <cp:revision>4</cp:revision>
  <cp:lastPrinted>2019-06-20T16:47:00Z</cp:lastPrinted>
  <dcterms:created xsi:type="dcterms:W3CDTF">2019-06-20T16:46:00Z</dcterms:created>
  <dcterms:modified xsi:type="dcterms:W3CDTF">2019-06-20T16:48:00Z</dcterms:modified>
</cp:coreProperties>
</file>